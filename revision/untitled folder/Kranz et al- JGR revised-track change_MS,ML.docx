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4E2E3" w14:textId="77777777" w:rsidR="00ED0FC6" w:rsidRPr="00622CF5" w:rsidRDefault="00ED0FC6" w:rsidP="00ED0FC6">
      <w:pPr>
        <w:spacing w:line="360" w:lineRule="auto"/>
        <w:rPr>
          <w:b/>
          <w:sz w:val="28"/>
        </w:rPr>
      </w:pPr>
      <w:r w:rsidRPr="00622CF5">
        <w:rPr>
          <w:b/>
          <w:sz w:val="28"/>
        </w:rPr>
        <w:t>Lagrangian studies of marine production: a multi-method assessment of productivity relationships in the California Current Ecosystem upwelling region</w:t>
      </w:r>
    </w:p>
    <w:p w14:paraId="1B3E728A" w14:textId="77777777" w:rsidR="00073962" w:rsidRPr="00622CF5" w:rsidRDefault="00073962" w:rsidP="002334BB">
      <w:pPr>
        <w:spacing w:line="360" w:lineRule="auto"/>
        <w:rPr>
          <w:b/>
          <w:iCs/>
          <w:sz w:val="28"/>
        </w:rPr>
      </w:pPr>
    </w:p>
    <w:p w14:paraId="45BCD619" w14:textId="77777777" w:rsidR="0049728D" w:rsidRPr="00622CF5" w:rsidRDefault="009021FB" w:rsidP="002334BB">
      <w:pPr>
        <w:spacing w:line="360" w:lineRule="auto"/>
        <w:rPr>
          <w:iCs/>
        </w:rPr>
      </w:pPr>
      <w:r w:rsidRPr="00622CF5">
        <w:rPr>
          <w:iCs/>
        </w:rPr>
        <w:t xml:space="preserve">Sven A </w:t>
      </w:r>
      <w:r w:rsidR="0049728D" w:rsidRPr="00622CF5">
        <w:rPr>
          <w:iCs/>
        </w:rPr>
        <w:t>Kranz</w:t>
      </w:r>
      <w:r w:rsidR="00B45A1B" w:rsidRPr="00622CF5">
        <w:rPr>
          <w:iCs/>
          <w:vertAlign w:val="superscript"/>
        </w:rPr>
        <w:t>1,*</w:t>
      </w:r>
      <w:r w:rsidR="0049728D" w:rsidRPr="00622CF5">
        <w:rPr>
          <w:iCs/>
        </w:rPr>
        <w:t xml:space="preserve">, </w:t>
      </w:r>
      <w:r w:rsidRPr="00622CF5">
        <w:rPr>
          <w:iCs/>
        </w:rPr>
        <w:t xml:space="preserve">Seaver </w:t>
      </w:r>
      <w:r w:rsidR="006F6FE5" w:rsidRPr="00622CF5">
        <w:rPr>
          <w:iCs/>
        </w:rPr>
        <w:t>Wang</w:t>
      </w:r>
      <w:r w:rsidR="00B45A1B" w:rsidRPr="00622CF5">
        <w:rPr>
          <w:iCs/>
          <w:vertAlign w:val="superscript"/>
        </w:rPr>
        <w:t>2</w:t>
      </w:r>
      <w:r w:rsidR="006F6FE5" w:rsidRPr="00622CF5">
        <w:rPr>
          <w:iCs/>
        </w:rPr>
        <w:t>,</w:t>
      </w:r>
      <w:r w:rsidRPr="00622CF5">
        <w:rPr>
          <w:iCs/>
        </w:rPr>
        <w:t xml:space="preserve"> Thomas B</w:t>
      </w:r>
      <w:r w:rsidR="006F6FE5" w:rsidRPr="00622CF5">
        <w:rPr>
          <w:iCs/>
        </w:rPr>
        <w:t xml:space="preserve"> </w:t>
      </w:r>
      <w:r w:rsidR="0049728D" w:rsidRPr="00622CF5">
        <w:rPr>
          <w:iCs/>
        </w:rPr>
        <w:t>Kelly</w:t>
      </w:r>
      <w:r w:rsidR="00B45A1B" w:rsidRPr="00622CF5">
        <w:rPr>
          <w:iCs/>
          <w:vertAlign w:val="superscript"/>
        </w:rPr>
        <w:t>1</w:t>
      </w:r>
      <w:r w:rsidR="0049728D" w:rsidRPr="00622CF5">
        <w:rPr>
          <w:iCs/>
        </w:rPr>
        <w:t xml:space="preserve">, </w:t>
      </w:r>
      <w:r w:rsidRPr="00622CF5">
        <w:rPr>
          <w:iCs/>
        </w:rPr>
        <w:t>Michael R Stukel</w:t>
      </w:r>
      <w:r w:rsidR="00B45A1B" w:rsidRPr="00622CF5">
        <w:rPr>
          <w:iCs/>
          <w:vertAlign w:val="superscript"/>
        </w:rPr>
        <w:t>1,3</w:t>
      </w:r>
      <w:r w:rsidRPr="00622CF5">
        <w:rPr>
          <w:iCs/>
        </w:rPr>
        <w:t>,</w:t>
      </w:r>
      <w:r w:rsidR="00660E70" w:rsidRPr="00622CF5">
        <w:rPr>
          <w:iCs/>
        </w:rPr>
        <w:t xml:space="preserve"> </w:t>
      </w:r>
      <w:r w:rsidR="00073962" w:rsidRPr="00622CF5">
        <w:rPr>
          <w:iCs/>
        </w:rPr>
        <w:t>Ralf</w:t>
      </w:r>
      <w:r w:rsidR="0035235F" w:rsidRPr="00622CF5">
        <w:rPr>
          <w:iCs/>
        </w:rPr>
        <w:t xml:space="preserve"> Goeri</w:t>
      </w:r>
      <w:r w:rsidR="00F05BFE" w:rsidRPr="00622CF5">
        <w:rPr>
          <w:iCs/>
        </w:rPr>
        <w:t>c</w:t>
      </w:r>
      <w:r w:rsidR="0035235F" w:rsidRPr="00622CF5">
        <w:rPr>
          <w:iCs/>
        </w:rPr>
        <w:t>ke</w:t>
      </w:r>
      <w:r w:rsidR="004F3059" w:rsidRPr="00622CF5">
        <w:rPr>
          <w:iCs/>
          <w:vertAlign w:val="superscript"/>
        </w:rPr>
        <w:t>4</w:t>
      </w:r>
      <w:r w:rsidR="00073962" w:rsidRPr="00622CF5">
        <w:rPr>
          <w:iCs/>
        </w:rPr>
        <w:t xml:space="preserve">, </w:t>
      </w:r>
      <w:r w:rsidR="0035235F" w:rsidRPr="00622CF5">
        <w:rPr>
          <w:iCs/>
        </w:rPr>
        <w:t xml:space="preserve">Michael </w:t>
      </w:r>
      <w:r w:rsidR="00020311" w:rsidRPr="00622CF5">
        <w:rPr>
          <w:iCs/>
        </w:rPr>
        <w:t xml:space="preserve">R. </w:t>
      </w:r>
      <w:r w:rsidR="00073962" w:rsidRPr="00622CF5">
        <w:rPr>
          <w:iCs/>
        </w:rPr>
        <w:t>Landry</w:t>
      </w:r>
      <w:r w:rsidR="004F3059" w:rsidRPr="00622CF5">
        <w:rPr>
          <w:iCs/>
          <w:vertAlign w:val="superscript"/>
        </w:rPr>
        <w:t>4</w:t>
      </w:r>
      <w:r w:rsidR="0049728D" w:rsidRPr="00622CF5">
        <w:rPr>
          <w:iCs/>
        </w:rPr>
        <w:t xml:space="preserve">, </w:t>
      </w:r>
      <w:r w:rsidRPr="00622CF5">
        <w:rPr>
          <w:iCs/>
        </w:rPr>
        <w:t xml:space="preserve">Nicolas </w:t>
      </w:r>
      <w:r w:rsidR="00B45A1B" w:rsidRPr="00622CF5">
        <w:rPr>
          <w:iCs/>
        </w:rPr>
        <w:t>Cassar</w:t>
      </w:r>
      <w:r w:rsidR="00B45A1B" w:rsidRPr="00622CF5">
        <w:rPr>
          <w:iCs/>
          <w:vertAlign w:val="superscript"/>
        </w:rPr>
        <w:t>2</w:t>
      </w:r>
    </w:p>
    <w:p w14:paraId="786E5F3C" w14:textId="77777777" w:rsidR="0049728D" w:rsidRPr="00622CF5" w:rsidRDefault="0049728D" w:rsidP="002334BB">
      <w:pPr>
        <w:spacing w:line="360" w:lineRule="auto"/>
      </w:pPr>
    </w:p>
    <w:p w14:paraId="3D487F0D" w14:textId="77777777" w:rsidR="00B45A1B" w:rsidRPr="00622CF5" w:rsidRDefault="00B45A1B" w:rsidP="002334BB">
      <w:pPr>
        <w:spacing w:line="360" w:lineRule="auto"/>
      </w:pPr>
      <w:bookmarkStart w:id="0" w:name="_Hlk532385328"/>
      <w:r w:rsidRPr="00622CF5">
        <w:rPr>
          <w:vertAlign w:val="superscript"/>
        </w:rPr>
        <w:t>1</w:t>
      </w:r>
      <w:r w:rsidRPr="00622CF5">
        <w:t>Dept. of Earth, Ocean &amp; Atmospheric Sciences, Florida State University, Tallahassee, FL</w:t>
      </w:r>
    </w:p>
    <w:p w14:paraId="213EF21D" w14:textId="77777777" w:rsidR="00B45A1B" w:rsidRPr="00622CF5" w:rsidRDefault="00B45A1B" w:rsidP="002334BB">
      <w:pPr>
        <w:spacing w:line="360" w:lineRule="auto"/>
      </w:pPr>
      <w:r w:rsidRPr="00622CF5">
        <w:rPr>
          <w:vertAlign w:val="superscript"/>
        </w:rPr>
        <w:t>2</w:t>
      </w:r>
      <w:r w:rsidRPr="00622CF5">
        <w:t>Division of Earth and Ocean Sciences, Duke University, Durham, NC</w:t>
      </w:r>
    </w:p>
    <w:p w14:paraId="06DAF497" w14:textId="77777777" w:rsidR="00B45A1B" w:rsidRPr="00622CF5" w:rsidRDefault="00B45A1B" w:rsidP="002334BB">
      <w:pPr>
        <w:spacing w:line="360" w:lineRule="auto"/>
      </w:pPr>
      <w:r w:rsidRPr="00622CF5">
        <w:rPr>
          <w:vertAlign w:val="superscript"/>
        </w:rPr>
        <w:t>3</w:t>
      </w:r>
      <w:r w:rsidRPr="00622CF5">
        <w:t xml:space="preserve">Center for Ocean-Atmospheric Prediction Studies, Florida State </w:t>
      </w:r>
      <w:r w:rsidR="00660E70" w:rsidRPr="00622CF5">
        <w:t>University</w:t>
      </w:r>
      <w:r w:rsidRPr="00622CF5">
        <w:t>, Tallahassee, FL</w:t>
      </w:r>
    </w:p>
    <w:p w14:paraId="18E60539" w14:textId="77777777" w:rsidR="0049728D" w:rsidRPr="00622CF5" w:rsidRDefault="00DD2316" w:rsidP="002334BB">
      <w:pPr>
        <w:spacing w:line="360" w:lineRule="auto"/>
      </w:pPr>
      <w:r w:rsidRPr="00622CF5">
        <w:rPr>
          <w:vertAlign w:val="superscript"/>
        </w:rPr>
        <w:t>4</w:t>
      </w:r>
      <w:r w:rsidRPr="00622CF5">
        <w:t>Integrative Oceanography Division, Scripps Institution of Oceanography, La Jolla, CA</w:t>
      </w:r>
    </w:p>
    <w:p w14:paraId="4B63104E" w14:textId="77777777" w:rsidR="00DD2316" w:rsidRPr="00622CF5" w:rsidRDefault="00DD2316" w:rsidP="002334BB">
      <w:pPr>
        <w:spacing w:line="360" w:lineRule="auto"/>
      </w:pPr>
    </w:p>
    <w:p w14:paraId="32756DCF" w14:textId="77777777" w:rsidR="00B45A1B" w:rsidRPr="00622CF5" w:rsidRDefault="00B45A1B" w:rsidP="002334BB">
      <w:pPr>
        <w:spacing w:line="360" w:lineRule="auto"/>
      </w:pPr>
      <w:r w:rsidRPr="00622CF5">
        <w:t>* Corresponding Author: Sven A Kranz (</w:t>
      </w:r>
      <w:hyperlink r:id="rId9" w:history="1">
        <w:r w:rsidRPr="00622CF5">
          <w:rPr>
            <w:rStyle w:val="Hyperlink"/>
          </w:rPr>
          <w:t>skranz@fsu.edu</w:t>
        </w:r>
      </w:hyperlink>
      <w:r w:rsidRPr="00622CF5">
        <w:t>)</w:t>
      </w:r>
    </w:p>
    <w:p w14:paraId="5E026022" w14:textId="77777777" w:rsidR="00B45A1B" w:rsidRPr="00622CF5" w:rsidRDefault="00B45A1B" w:rsidP="002334BB">
      <w:pPr>
        <w:spacing w:line="360" w:lineRule="auto"/>
      </w:pPr>
    </w:p>
    <w:p w14:paraId="501C3B9A" w14:textId="1277F79B" w:rsidR="00245841" w:rsidRPr="00622CF5" w:rsidRDefault="00B45A1B" w:rsidP="002334BB">
      <w:pPr>
        <w:spacing w:line="360" w:lineRule="auto"/>
        <w:rPr>
          <w:u w:val="single"/>
        </w:rPr>
      </w:pPr>
      <w:r w:rsidRPr="00622CF5">
        <w:rPr>
          <w:u w:val="single"/>
        </w:rPr>
        <w:t>Keywords</w:t>
      </w:r>
      <w:r w:rsidRPr="00622CF5">
        <w:t>:</w:t>
      </w:r>
      <w:r w:rsidR="00C343DF" w:rsidRPr="00622CF5">
        <w:t xml:space="preserve"> </w:t>
      </w:r>
      <w:r w:rsidR="00955008" w:rsidRPr="00622CF5">
        <w:t xml:space="preserve">Gross </w:t>
      </w:r>
      <w:r w:rsidR="00C343DF" w:rsidRPr="00622CF5">
        <w:t xml:space="preserve">Primary </w:t>
      </w:r>
      <w:r w:rsidR="0063162F" w:rsidRPr="00622CF5">
        <w:t>Production</w:t>
      </w:r>
      <w:r w:rsidR="00C343DF" w:rsidRPr="00622CF5">
        <w:t xml:space="preserve">, </w:t>
      </w:r>
      <w:r w:rsidR="00245841" w:rsidRPr="00622CF5">
        <w:t>Long Term Ecological Research, Equilibrium Inlet Mass spectrometry</w:t>
      </w:r>
      <w:r w:rsidR="00C343DF" w:rsidRPr="00622CF5">
        <w:t xml:space="preserve">, </w:t>
      </w:r>
      <w:r w:rsidR="00955008" w:rsidRPr="00622CF5">
        <w:t>Carbon Export</w:t>
      </w:r>
      <w:r w:rsidR="001959F3" w:rsidRPr="00622CF5">
        <w:t xml:space="preserve">, </w:t>
      </w:r>
      <w:r w:rsidR="00955008" w:rsidRPr="00622CF5">
        <w:t xml:space="preserve">Net Community Production, </w:t>
      </w:r>
    </w:p>
    <w:p w14:paraId="6627731C" w14:textId="77777777" w:rsidR="00B45A1B" w:rsidRPr="00622CF5" w:rsidRDefault="00233D0C" w:rsidP="002334BB">
      <w:pPr>
        <w:spacing w:line="360" w:lineRule="auto"/>
      </w:pPr>
      <w:r w:rsidRPr="00622CF5">
        <w:rPr>
          <w:u w:val="single"/>
        </w:rPr>
        <w:t>Index Terms</w:t>
      </w:r>
      <w:r w:rsidRPr="00622CF5">
        <w:t xml:space="preserve">: </w:t>
      </w:r>
    </w:p>
    <w:p w14:paraId="5C877D4F" w14:textId="79BDE258" w:rsidR="00AF1734" w:rsidRPr="00622CF5" w:rsidRDefault="00AF1734" w:rsidP="00AF1734">
      <w:pPr>
        <w:spacing w:line="480" w:lineRule="auto"/>
        <w:contextualSpacing/>
        <w:rPr>
          <w:b/>
        </w:rPr>
      </w:pPr>
      <w:r w:rsidRPr="00622CF5">
        <w:rPr>
          <w:b/>
        </w:rPr>
        <w:t>4227 Diel, seasonal, and annual cycles, 0460 Marine systems, 0414 Biogeochemical cycles, processes, and modeling, 4806 Carbon cycling, 4820 Gases</w:t>
      </w:r>
    </w:p>
    <w:p w14:paraId="5182EC50" w14:textId="0C325F8C" w:rsidR="00233D0C" w:rsidRPr="00622CF5" w:rsidRDefault="00443664" w:rsidP="00443664">
      <w:r>
        <w:br w:type="page"/>
      </w:r>
    </w:p>
    <w:bookmarkEnd w:id="0"/>
    <w:p w14:paraId="60A408D7" w14:textId="77777777" w:rsidR="00E4206C" w:rsidRPr="00622CF5" w:rsidRDefault="00E4206C" w:rsidP="00E4206C">
      <w:pPr>
        <w:spacing w:line="360" w:lineRule="auto"/>
        <w:rPr>
          <w:b/>
        </w:rPr>
      </w:pPr>
      <w:r w:rsidRPr="00622CF5">
        <w:rPr>
          <w:b/>
        </w:rPr>
        <w:lastRenderedPageBreak/>
        <w:t>Abstract</w:t>
      </w:r>
    </w:p>
    <w:p w14:paraId="0FF3FC45" w14:textId="6C88C38E" w:rsidR="00E4206C" w:rsidRPr="00622CF5" w:rsidRDefault="00E4206C" w:rsidP="00E4206C">
      <w:pPr>
        <w:spacing w:line="360" w:lineRule="auto"/>
        <w:rPr>
          <w:color w:val="000000" w:themeColor="text1"/>
        </w:rPr>
      </w:pPr>
      <w:del w:id="1" w:author="Sven Kranz" w:date="2020-02-24T12:47:00Z">
        <w:r w:rsidRPr="001A1437" w:rsidDel="00E616C8">
          <w:rPr>
            <w:color w:val="000000" w:themeColor="text1"/>
          </w:rPr>
          <w:delText>Upwelling of nutrient rich waters along continental shelves generates highly productive marine ecosystems affecting planktonic communities from coastal to offshore domains. Methods to constrain pelagic productivity are often based on different physiological or e</w:delText>
        </w:r>
        <w:r w:rsidRPr="00663C44" w:rsidDel="00E616C8">
          <w:rPr>
            <w:color w:val="000000" w:themeColor="text1"/>
          </w:rPr>
          <w:delText xml:space="preserve">cosystem processes, hence describe different biogeochemically important processes. </w:delText>
        </w:r>
      </w:del>
      <w:del w:id="2" w:author="Sven Kranz" w:date="2020-02-24T12:48:00Z">
        <w:r w:rsidRPr="00663C44" w:rsidDel="00E616C8">
          <w:rPr>
            <w:color w:val="000000" w:themeColor="text1"/>
          </w:rPr>
          <w:delText>Here, we present a</w:delText>
        </w:r>
      </w:del>
      <w:ins w:id="3" w:author="Sven Kranz" w:date="2020-02-24T12:48:00Z">
        <w:r w:rsidR="00E616C8" w:rsidRPr="001A1437">
          <w:rPr>
            <w:color w:val="000000" w:themeColor="text1"/>
            <w:rPrChange w:id="4" w:author="Sven Kranz" w:date="2020-02-28T10:39:00Z">
              <w:rPr>
                <w:color w:val="000000" w:themeColor="text1"/>
                <w:highlight w:val="yellow"/>
              </w:rPr>
            </w:rPrChange>
          </w:rPr>
          <w:t>A</w:t>
        </w:r>
      </w:ins>
      <w:r w:rsidRPr="00622CF5">
        <w:rPr>
          <w:color w:val="000000" w:themeColor="text1"/>
        </w:rPr>
        <w:t xml:space="preserve"> multi-method process-oriented investigation of diverse productivity measures in the California Current Ecosystem (CCE) Long-Term Ecological Research study region, </w:t>
      </w:r>
      <w:r w:rsidRPr="00622CF5">
        <w:rPr>
          <w:rFonts w:eastAsiaTheme="minorEastAsia"/>
          <w:color w:val="000000" w:themeColor="text1"/>
        </w:rPr>
        <w:t>a complex physical environment</w:t>
      </w:r>
      <w:ins w:id="5" w:author="Landry, Michael" w:date="2020-03-02T10:12:00Z">
        <w:r w:rsidR="00983FB7">
          <w:rPr>
            <w:rFonts w:eastAsiaTheme="minorEastAsia"/>
            <w:color w:val="000000" w:themeColor="text1"/>
          </w:rPr>
          <w:t>,</w:t>
        </w:r>
      </w:ins>
      <w:ins w:id="6" w:author="Sven Kranz" w:date="2020-02-24T12:50:00Z">
        <w:r w:rsidR="00E616C8">
          <w:rPr>
            <w:rFonts w:eastAsiaTheme="minorEastAsia"/>
            <w:color w:val="000000" w:themeColor="text1"/>
          </w:rPr>
          <w:t xml:space="preserve"> is presented</w:t>
        </w:r>
      </w:ins>
      <w:r w:rsidRPr="00622CF5">
        <w:rPr>
          <w:rFonts w:eastAsiaTheme="minorEastAsia"/>
          <w:color w:val="000000" w:themeColor="text1"/>
        </w:rPr>
        <w:t>.</w:t>
      </w:r>
      <w:r w:rsidRPr="00622CF5">
        <w:rPr>
          <w:color w:val="000000" w:themeColor="text1"/>
        </w:rPr>
        <w:t xml:space="preserve"> </w:t>
      </w:r>
      <w:del w:id="7" w:author="Sven Kranz" w:date="2020-02-28T10:36:00Z">
        <w:r w:rsidRPr="00622CF5" w:rsidDel="001A1437">
          <w:rPr>
            <w:color w:val="000000" w:themeColor="text1"/>
          </w:rPr>
          <w:delText>The data are from s</w:delText>
        </w:r>
      </w:del>
      <w:ins w:id="8" w:author="Sven Kranz" w:date="2020-02-28T10:36:00Z">
        <w:r w:rsidR="001A1437">
          <w:rPr>
            <w:color w:val="000000" w:themeColor="text1"/>
          </w:rPr>
          <w:t>S</w:t>
        </w:r>
      </w:ins>
      <w:r w:rsidRPr="00622CF5">
        <w:rPr>
          <w:color w:val="000000" w:themeColor="text1"/>
        </w:rPr>
        <w:t xml:space="preserve">even multi-day deployments </w:t>
      </w:r>
      <w:del w:id="9" w:author="Landry, Michael" w:date="2020-03-02T10:15:00Z">
        <w:r w:rsidRPr="00622CF5" w:rsidDel="00983FB7">
          <w:rPr>
            <w:color w:val="000000" w:themeColor="text1"/>
          </w:rPr>
          <w:delText xml:space="preserve">over two field expeditions (spring 2016 and summer 2017) </w:delText>
        </w:r>
      </w:del>
      <w:del w:id="10" w:author="Sven Kranz" w:date="2020-02-28T10:36:00Z">
        <w:r w:rsidRPr="00622CF5" w:rsidDel="001A1437">
          <w:rPr>
            <w:color w:val="000000" w:themeColor="text1"/>
          </w:rPr>
          <w:delText xml:space="preserve">and </w:delText>
        </w:r>
      </w:del>
      <w:r w:rsidRPr="00622CF5">
        <w:rPr>
          <w:color w:val="000000" w:themeColor="text1"/>
        </w:rPr>
        <w:t>cover</w:t>
      </w:r>
      <w:ins w:id="11" w:author="Sven Kranz" w:date="2020-02-28T10:36:00Z">
        <w:r w:rsidR="001A1437">
          <w:rPr>
            <w:color w:val="000000" w:themeColor="text1"/>
          </w:rPr>
          <w:t>ing</w:t>
        </w:r>
      </w:ins>
      <w:r w:rsidRPr="00622CF5">
        <w:rPr>
          <w:color w:val="000000" w:themeColor="text1"/>
        </w:rPr>
        <w:t xml:space="preserve"> a transition region from high to low productivity</w:t>
      </w:r>
      <w:ins w:id="12" w:author="Sven Kranz" w:date="2020-02-28T10:36:00Z">
        <w:r w:rsidR="001A1437">
          <w:rPr>
            <w:color w:val="000000" w:themeColor="text1"/>
          </w:rPr>
          <w:t xml:space="preserve"> were </w:t>
        </w:r>
      </w:ins>
      <w:ins w:id="13" w:author="Landry, Michael" w:date="2020-03-02T10:15:00Z">
        <w:r w:rsidR="00983FB7">
          <w:rPr>
            <w:color w:val="000000" w:themeColor="text1"/>
          </w:rPr>
          <w:t xml:space="preserve">conducted </w:t>
        </w:r>
        <w:r w:rsidR="00983FB7" w:rsidRPr="00622CF5">
          <w:rPr>
            <w:color w:val="000000" w:themeColor="text1"/>
          </w:rPr>
          <w:t>over two field expeditions (spring 2016 and summer 2017)</w:t>
        </w:r>
      </w:ins>
      <w:ins w:id="14" w:author="Sven Kranz" w:date="2020-02-28T10:36:00Z">
        <w:del w:id="15" w:author="Landry, Michael" w:date="2020-03-02T10:15:00Z">
          <w:r w:rsidR="001A1437" w:rsidDel="00983FB7">
            <w:rPr>
              <w:color w:val="000000" w:themeColor="text1"/>
            </w:rPr>
            <w:delText>performed</w:delText>
          </w:r>
        </w:del>
      </w:ins>
      <w:r w:rsidRPr="00622CF5">
        <w:rPr>
          <w:color w:val="000000" w:themeColor="text1"/>
        </w:rPr>
        <w:t xml:space="preserve">. </w:t>
      </w:r>
      <w:r w:rsidRPr="00622CF5">
        <w:t xml:space="preserve">Employing a Lagrangian study design, </w:t>
      </w:r>
      <w:del w:id="16" w:author="Sven Kranz" w:date="2020-02-28T10:36:00Z">
        <w:r w:rsidRPr="00622CF5" w:rsidDel="001A1437">
          <w:delText xml:space="preserve">we aimed to follow the </w:delText>
        </w:r>
      </w:del>
      <w:r w:rsidRPr="00622CF5">
        <w:t xml:space="preserve">water parcels </w:t>
      </w:r>
      <w:ins w:id="17" w:author="Sven Kranz" w:date="2020-02-28T10:36:00Z">
        <w:r w:rsidR="001A1437">
          <w:t xml:space="preserve">were followed </w:t>
        </w:r>
      </w:ins>
      <w:r w:rsidRPr="00622CF5">
        <w:t>over several days, comparing 24 h in-situ measurements (</w:t>
      </w:r>
      <w:r w:rsidRPr="00622CF5">
        <w:rPr>
          <w:vertAlign w:val="superscript"/>
        </w:rPr>
        <w:t>14</w:t>
      </w:r>
      <w:r w:rsidRPr="00622CF5">
        <w:t xml:space="preserve">C and </w:t>
      </w:r>
      <w:r w:rsidRPr="00622CF5">
        <w:rPr>
          <w:vertAlign w:val="superscript"/>
        </w:rPr>
        <w:t>15</w:t>
      </w:r>
      <w:r w:rsidRPr="00622CF5">
        <w:t>NO</w:t>
      </w:r>
      <w:r w:rsidRPr="00622CF5">
        <w:rPr>
          <w:vertAlign w:val="subscript"/>
        </w:rPr>
        <w:t>3</w:t>
      </w:r>
      <w:r w:rsidRPr="00622CF5">
        <w:t>, uptake, sediment trap export, dilution estimates of phytoplankton growth and microzooplankton grazing) with high-resolution productivity measurements by Fast Repetition Rate Fluorometry (FRRF) and Equilibrium Inlet Mass Spectrometry (EIMS)</w:t>
      </w:r>
      <w:ins w:id="18" w:author="Stukel" w:date="2020-02-29T13:58:00Z">
        <w:r w:rsidR="008A6749">
          <w:t>, and carbon export measured using sediment traps</w:t>
        </w:r>
      </w:ins>
      <w:r w:rsidRPr="00622CF5">
        <w:t xml:space="preserve">. </w:t>
      </w:r>
      <w:del w:id="19" w:author="Sven Kranz" w:date="2020-02-28T10:37:00Z">
        <w:r w:rsidRPr="00622CF5" w:rsidDel="001A1437">
          <w:rPr>
            <w:rFonts w:eastAsiaTheme="minorEastAsia"/>
            <w:color w:val="000000" w:themeColor="text1"/>
          </w:rPr>
          <w:delText>Our r</w:delText>
        </w:r>
      </w:del>
      <w:ins w:id="20" w:author="Sven Kranz" w:date="2020-02-28T10:37:00Z">
        <w:r w:rsidR="001A1437">
          <w:rPr>
            <w:rFonts w:eastAsiaTheme="minorEastAsia"/>
            <w:color w:val="000000" w:themeColor="text1"/>
          </w:rPr>
          <w:t>R</w:t>
        </w:r>
      </w:ins>
      <w:r w:rsidRPr="00622CF5">
        <w:rPr>
          <w:rFonts w:eastAsiaTheme="minorEastAsia"/>
          <w:color w:val="000000" w:themeColor="text1"/>
        </w:rPr>
        <w:t xml:space="preserve">esults show the importance of accounting for temporal and fine spatial scale variability when estimating ecosystem production. FRRF and EIMS measurements resolved diel patterns in gross primary and net community production. Diel productivity changes agreed well with comparable more traditional measurements. </w:t>
      </w:r>
      <w:r w:rsidRPr="001A1437">
        <w:t xml:space="preserve">While differences in productivity metrics calculated over different time intervals were considerable, as those methods rely on different base assumptions, </w:t>
      </w:r>
      <w:del w:id="21" w:author="Sven Kranz" w:date="2020-02-28T10:37:00Z">
        <w:r w:rsidRPr="001A1437" w:rsidDel="001A1437">
          <w:delText xml:space="preserve">our </w:delText>
        </w:r>
      </w:del>
      <w:ins w:id="22" w:author="Sven Kranz" w:date="2020-02-28T10:37:00Z">
        <w:r w:rsidR="001A1437" w:rsidRPr="001A1437">
          <w:rPr>
            <w:rPrChange w:id="23" w:author="Sven Kranz" w:date="2020-02-28T10:39:00Z">
              <w:rPr>
                <w:highlight w:val="yellow"/>
              </w:rPr>
            </w:rPrChange>
          </w:rPr>
          <w:t>the</w:t>
        </w:r>
        <w:r w:rsidR="001A1437" w:rsidRPr="001A1437">
          <w:t xml:space="preserve"> </w:t>
        </w:r>
      </w:ins>
      <w:r w:rsidRPr="001A1437">
        <w:t>data can be used to explain ecosystem processes which would otherwise have gone unnoticed.</w:t>
      </w:r>
      <w:r w:rsidRPr="001A1437">
        <w:rPr>
          <w:rFonts w:eastAsiaTheme="minorEastAsia"/>
          <w:color w:val="000000" w:themeColor="text1"/>
        </w:rPr>
        <w:t xml:space="preserve"> The processes resolved from this method comparison </w:t>
      </w:r>
      <w:del w:id="24" w:author="Landry, Michael" w:date="2020-03-02T10:18:00Z">
        <w:r w:rsidRPr="001A1437" w:rsidDel="003440E0">
          <w:rPr>
            <w:rFonts w:eastAsiaTheme="minorEastAsia"/>
            <w:color w:val="000000" w:themeColor="text1"/>
          </w:rPr>
          <w:delText xml:space="preserve">can help to </w:delText>
        </w:r>
      </w:del>
      <w:r w:rsidRPr="001A1437">
        <w:rPr>
          <w:rFonts w:eastAsiaTheme="minorEastAsia"/>
          <w:color w:val="000000" w:themeColor="text1"/>
        </w:rPr>
        <w:t xml:space="preserve">further </w:t>
      </w:r>
      <w:del w:id="25" w:author="Landry, Michael" w:date="2020-03-02T10:18:00Z">
        <w:r w:rsidRPr="001A1437" w:rsidDel="003440E0">
          <w:rPr>
            <w:rFonts w:eastAsiaTheme="minorEastAsia"/>
            <w:color w:val="000000" w:themeColor="text1"/>
          </w:rPr>
          <w:delText xml:space="preserve">our </w:delText>
        </w:r>
      </w:del>
      <w:r w:rsidRPr="001A1437">
        <w:rPr>
          <w:rFonts w:eastAsiaTheme="minorEastAsia"/>
          <w:color w:val="000000" w:themeColor="text1"/>
        </w:rPr>
        <w:t xml:space="preserve">understanding of </w:t>
      </w:r>
      <w:del w:id="26" w:author="Sven Kranz" w:date="2020-02-28T10:48:00Z">
        <w:r w:rsidRPr="001A1437" w:rsidDel="00663C44">
          <w:rPr>
            <w:rFonts w:eastAsiaTheme="minorEastAsia"/>
            <w:color w:val="000000" w:themeColor="text1"/>
          </w:rPr>
          <w:delText xml:space="preserve">the </w:delText>
        </w:r>
      </w:del>
      <w:ins w:id="27" w:author="Sven Kranz" w:date="2020-02-24T13:01:00Z">
        <w:r w:rsidR="00A36E5F" w:rsidRPr="001A1437">
          <w:rPr>
            <w:rFonts w:eastAsiaTheme="minorEastAsia"/>
            <w:color w:val="000000" w:themeColor="text1"/>
            <w:rPrChange w:id="28" w:author="Sven Kranz" w:date="2020-02-28T10:39:00Z">
              <w:rPr>
                <w:rFonts w:eastAsiaTheme="minorEastAsia"/>
                <w:color w:val="000000" w:themeColor="text1"/>
                <w:highlight w:val="yellow"/>
              </w:rPr>
            </w:rPrChange>
          </w:rPr>
          <w:t xml:space="preserve">temporal and spatial </w:t>
        </w:r>
      </w:ins>
      <w:r w:rsidRPr="001A1437">
        <w:rPr>
          <w:rFonts w:eastAsiaTheme="minorEastAsia"/>
          <w:color w:val="000000" w:themeColor="text1"/>
        </w:rPr>
        <w:t xml:space="preserve">coupling and decoupling of surface productivity and potential carbon burial </w:t>
      </w:r>
      <w:del w:id="29" w:author="Sven Kranz" w:date="2020-02-24T13:02:00Z">
        <w:r w:rsidRPr="001A1437" w:rsidDel="00A36E5F">
          <w:rPr>
            <w:rFonts w:eastAsiaTheme="minorEastAsia"/>
            <w:color w:val="000000" w:themeColor="text1"/>
          </w:rPr>
          <w:delText xml:space="preserve">in </w:delText>
        </w:r>
      </w:del>
      <w:ins w:id="30" w:author="Sven Kranz" w:date="2020-02-24T13:02:00Z">
        <w:r w:rsidR="00A36E5F" w:rsidRPr="001A1437">
          <w:rPr>
            <w:rFonts w:eastAsiaTheme="minorEastAsia"/>
            <w:color w:val="000000" w:themeColor="text1"/>
            <w:rPrChange w:id="31" w:author="Sven Kranz" w:date="2020-02-28T10:39:00Z">
              <w:rPr>
                <w:rFonts w:eastAsiaTheme="minorEastAsia"/>
                <w:color w:val="000000" w:themeColor="text1"/>
                <w:highlight w:val="yellow"/>
              </w:rPr>
            </w:rPrChange>
          </w:rPr>
          <w:t>in a gradient from</w:t>
        </w:r>
        <w:r w:rsidR="00A36E5F" w:rsidRPr="001A1437">
          <w:rPr>
            <w:rFonts w:eastAsiaTheme="minorEastAsia"/>
            <w:color w:val="000000" w:themeColor="text1"/>
          </w:rPr>
          <w:t xml:space="preserve"> </w:t>
        </w:r>
      </w:ins>
      <w:r w:rsidRPr="001A1437">
        <w:rPr>
          <w:rFonts w:eastAsiaTheme="minorEastAsia"/>
          <w:color w:val="000000" w:themeColor="text1"/>
        </w:rPr>
        <w:t xml:space="preserve">coastal </w:t>
      </w:r>
      <w:del w:id="32" w:author="Sven Kranz" w:date="2020-02-24T13:02:00Z">
        <w:r w:rsidRPr="001A1437" w:rsidDel="00A36E5F">
          <w:rPr>
            <w:rFonts w:eastAsiaTheme="minorEastAsia"/>
            <w:color w:val="000000" w:themeColor="text1"/>
          </w:rPr>
          <w:delText xml:space="preserve">and </w:delText>
        </w:r>
      </w:del>
      <w:ins w:id="33" w:author="Sven Kranz" w:date="2020-02-24T13:02:00Z">
        <w:r w:rsidR="00A36E5F" w:rsidRPr="001A1437">
          <w:rPr>
            <w:rFonts w:eastAsiaTheme="minorEastAsia"/>
            <w:color w:val="000000" w:themeColor="text1"/>
            <w:rPrChange w:id="34" w:author="Sven Kranz" w:date="2020-02-28T10:39:00Z">
              <w:rPr>
                <w:rFonts w:eastAsiaTheme="minorEastAsia"/>
                <w:color w:val="000000" w:themeColor="text1"/>
                <w:highlight w:val="yellow"/>
              </w:rPr>
            </w:rPrChange>
          </w:rPr>
          <w:t>to</w:t>
        </w:r>
        <w:r w:rsidR="00A36E5F" w:rsidRPr="001A1437">
          <w:rPr>
            <w:rFonts w:eastAsiaTheme="minorEastAsia"/>
            <w:color w:val="000000" w:themeColor="text1"/>
          </w:rPr>
          <w:t xml:space="preserve"> </w:t>
        </w:r>
      </w:ins>
      <w:r w:rsidRPr="001A1437">
        <w:rPr>
          <w:rFonts w:eastAsiaTheme="minorEastAsia"/>
          <w:color w:val="000000" w:themeColor="text1"/>
        </w:rPr>
        <w:t>offshore ecosystems.</w:t>
      </w:r>
    </w:p>
    <w:p w14:paraId="478BA793" w14:textId="77777777" w:rsidR="00E4206C" w:rsidRPr="00622CF5" w:rsidRDefault="00E4206C" w:rsidP="00E4206C">
      <w:pPr>
        <w:spacing w:before="240" w:line="360" w:lineRule="auto"/>
        <w:rPr>
          <w:b/>
        </w:rPr>
      </w:pPr>
      <w:r w:rsidRPr="00622CF5">
        <w:rPr>
          <w:b/>
        </w:rPr>
        <w:t>Plain Language Summary</w:t>
      </w:r>
    </w:p>
    <w:p w14:paraId="53A89C46" w14:textId="1171E85D" w:rsidR="00E4206C" w:rsidRPr="00622CF5" w:rsidRDefault="00E4206C" w:rsidP="00E4206C">
      <w:pPr>
        <w:spacing w:line="360" w:lineRule="auto"/>
        <w:rPr>
          <w:rFonts w:eastAsiaTheme="minorEastAsia"/>
          <w:color w:val="000000" w:themeColor="text1"/>
        </w:rPr>
      </w:pPr>
      <w:r w:rsidRPr="00622CF5">
        <w:t>The California Current Ecosystem (CCE) is a site of coastal upwelling and is among the most productive ecosystems in the world oceans, supporting fisheries of much of the western United States, while playing a vital role in the economy of coastal communities.</w:t>
      </w:r>
      <w:r w:rsidRPr="00622CF5">
        <w:rPr>
          <w:b/>
        </w:rPr>
        <w:t xml:space="preserve"> </w:t>
      </w:r>
      <w:r w:rsidRPr="00622CF5">
        <w:rPr>
          <w:color w:val="000000" w:themeColor="text1"/>
        </w:rPr>
        <w:t>Accurately assessing marine productivity in such regions is important</w:t>
      </w:r>
      <w:ins w:id="35" w:author="Landry, Michael" w:date="2020-03-02T10:19:00Z">
        <w:r w:rsidR="003440E0">
          <w:rPr>
            <w:color w:val="000000" w:themeColor="text1"/>
          </w:rPr>
          <w:t xml:space="preserve"> for</w:t>
        </w:r>
      </w:ins>
      <w:del w:id="36" w:author="Landry, Michael" w:date="2020-03-02T10:19:00Z">
        <w:r w:rsidRPr="00622CF5" w:rsidDel="003440E0">
          <w:rPr>
            <w:color w:val="000000" w:themeColor="text1"/>
          </w:rPr>
          <w:delText xml:space="preserve"> in order to</w:delText>
        </w:r>
      </w:del>
      <w:r w:rsidRPr="00622CF5">
        <w:rPr>
          <w:color w:val="000000" w:themeColor="text1"/>
        </w:rPr>
        <w:t xml:space="preserve"> understand</w:t>
      </w:r>
      <w:ins w:id="37" w:author="Landry, Michael" w:date="2020-03-02T10:19:00Z">
        <w:r w:rsidR="003440E0">
          <w:rPr>
            <w:color w:val="000000" w:themeColor="text1"/>
          </w:rPr>
          <w:t>ing</w:t>
        </w:r>
      </w:ins>
      <w:r w:rsidRPr="00622CF5">
        <w:rPr>
          <w:color w:val="000000" w:themeColor="text1"/>
        </w:rPr>
        <w:t xml:space="preserve"> the flux of carbon through the </w:t>
      </w:r>
      <w:r w:rsidR="00622CF5" w:rsidRPr="00622CF5">
        <w:rPr>
          <w:color w:val="000000" w:themeColor="text1"/>
        </w:rPr>
        <w:t>food web</w:t>
      </w:r>
      <w:r w:rsidRPr="00622CF5">
        <w:rPr>
          <w:color w:val="000000" w:themeColor="text1"/>
        </w:rPr>
        <w:t xml:space="preserve"> and the ocean’s ability to sequester carbon dioxide. Productivity </w:t>
      </w:r>
      <w:r w:rsidR="00622CF5" w:rsidRPr="00622CF5">
        <w:rPr>
          <w:color w:val="000000" w:themeColor="text1"/>
        </w:rPr>
        <w:t>assessments are</w:t>
      </w:r>
      <w:r w:rsidRPr="00622CF5">
        <w:rPr>
          <w:color w:val="000000" w:themeColor="text1"/>
        </w:rPr>
        <w:t xml:space="preserve">, however, often based on different methodologies relying on distinct cellular or ecosystem assumptions. </w:t>
      </w:r>
      <w:del w:id="38" w:author="Landry, Michael" w:date="2020-03-02T10:19:00Z">
        <w:r w:rsidRPr="00622CF5" w:rsidDel="003440E0">
          <w:rPr>
            <w:color w:val="000000" w:themeColor="text1"/>
          </w:rPr>
          <w:delText xml:space="preserve"> </w:delText>
        </w:r>
      </w:del>
      <w:r w:rsidRPr="00622CF5">
        <w:rPr>
          <w:color w:val="000000" w:themeColor="text1"/>
        </w:rPr>
        <w:t xml:space="preserve">Each individual method can thus be misleading if its assumptions are not met, </w:t>
      </w:r>
      <w:r w:rsidR="00622CF5" w:rsidRPr="00622CF5">
        <w:rPr>
          <w:color w:val="000000" w:themeColor="text1"/>
        </w:rPr>
        <w:t>while</w:t>
      </w:r>
      <w:r w:rsidRPr="00622CF5">
        <w:rPr>
          <w:color w:val="000000" w:themeColor="text1"/>
        </w:rPr>
        <w:t xml:space="preserve"> any single method is likely to fall short in terms of explaining ecosystem dynamics. Here, we present a multi-method process-oriented investigation of diverse productivity methods in the CCE Long-Term Ecological Research study region. Traditional 24</w:t>
      </w:r>
      <w:ins w:id="39" w:author="Landry, Michael" w:date="2020-03-02T10:20:00Z">
        <w:r w:rsidR="003440E0">
          <w:rPr>
            <w:color w:val="000000" w:themeColor="text1"/>
          </w:rPr>
          <w:t xml:space="preserve"> </w:t>
        </w:r>
      </w:ins>
      <w:r w:rsidRPr="00622CF5">
        <w:rPr>
          <w:color w:val="000000" w:themeColor="text1"/>
        </w:rPr>
        <w:t xml:space="preserve">h in-situ incubation methods were compared to high temporal resolution measurements using advanced optical and mass </w:t>
      </w:r>
      <w:r w:rsidRPr="00622CF5">
        <w:rPr>
          <w:color w:val="000000" w:themeColor="text1"/>
        </w:rPr>
        <w:lastRenderedPageBreak/>
        <w:t xml:space="preserve">spectrometric methods. </w:t>
      </w:r>
      <w:r w:rsidRPr="00622CF5">
        <w:rPr>
          <w:rFonts w:eastAsiaTheme="minorEastAsia"/>
          <w:color w:val="000000" w:themeColor="text1"/>
        </w:rPr>
        <w:t>The productivity rates and ecosystem</w:t>
      </w:r>
      <w:ins w:id="40" w:author="Sven Kranz" w:date="2020-02-28T10:51:00Z">
        <w:r w:rsidR="00663C44">
          <w:rPr>
            <w:rFonts w:eastAsiaTheme="minorEastAsia"/>
            <w:color w:val="000000" w:themeColor="text1"/>
          </w:rPr>
          <w:t xml:space="preserve"> </w:t>
        </w:r>
      </w:ins>
      <w:r w:rsidRPr="00622CF5">
        <w:rPr>
          <w:rFonts w:eastAsiaTheme="minorEastAsia"/>
          <w:color w:val="000000" w:themeColor="text1"/>
        </w:rPr>
        <w:t xml:space="preserve"> processes resolved </w:t>
      </w:r>
      <w:r w:rsidR="00AD799B" w:rsidRPr="00622CF5">
        <w:rPr>
          <w:rFonts w:eastAsiaTheme="minorEastAsia"/>
          <w:color w:val="000000" w:themeColor="text1"/>
        </w:rPr>
        <w:t>presented here</w:t>
      </w:r>
      <w:r w:rsidRPr="00622CF5">
        <w:rPr>
          <w:rFonts w:eastAsiaTheme="minorEastAsia"/>
          <w:color w:val="000000" w:themeColor="text1"/>
        </w:rPr>
        <w:t xml:space="preserve"> can help to further our understanding of the linkages between photosynthesis and respiration or carbon production and sequestration. </w:t>
      </w:r>
      <w:r w:rsidR="00AD799B" w:rsidRPr="00622CF5">
        <w:rPr>
          <w:rFonts w:eastAsiaTheme="minorEastAsia"/>
          <w:color w:val="000000" w:themeColor="text1"/>
        </w:rPr>
        <w:t>This</w:t>
      </w:r>
      <w:r w:rsidRPr="00622CF5">
        <w:rPr>
          <w:rFonts w:eastAsiaTheme="minorEastAsia"/>
          <w:color w:val="000000" w:themeColor="text1"/>
        </w:rPr>
        <w:t xml:space="preserve"> approach can als</w:t>
      </w:r>
      <w:r w:rsidR="00AD799B" w:rsidRPr="00622CF5">
        <w:rPr>
          <w:rFonts w:eastAsiaTheme="minorEastAsia"/>
          <w:color w:val="000000" w:themeColor="text1"/>
        </w:rPr>
        <w:t>o</w:t>
      </w:r>
      <w:r w:rsidRPr="00622CF5">
        <w:rPr>
          <w:rFonts w:eastAsiaTheme="minorEastAsia"/>
          <w:color w:val="000000" w:themeColor="text1"/>
        </w:rPr>
        <w:t xml:space="preserve"> help to improve productivity </w:t>
      </w:r>
      <w:r w:rsidR="00622CF5" w:rsidRPr="00622CF5">
        <w:rPr>
          <w:rFonts w:eastAsiaTheme="minorEastAsia"/>
          <w:color w:val="000000" w:themeColor="text1"/>
        </w:rPr>
        <w:t>assessments</w:t>
      </w:r>
      <w:r w:rsidRPr="00622CF5">
        <w:rPr>
          <w:rFonts w:eastAsiaTheme="minorEastAsia"/>
          <w:color w:val="000000" w:themeColor="text1"/>
        </w:rPr>
        <w:t xml:space="preserve"> in complex ecosystems and to resolve the time-scales of these processes.</w:t>
      </w:r>
    </w:p>
    <w:p w14:paraId="11E93293" w14:textId="3F2D606A" w:rsidR="00763012" w:rsidRPr="00622CF5" w:rsidRDefault="009021FB" w:rsidP="009F4CA5">
      <w:pPr>
        <w:spacing w:before="240" w:line="360" w:lineRule="auto"/>
        <w:rPr>
          <w:b/>
          <w:sz w:val="28"/>
        </w:rPr>
      </w:pPr>
      <w:r w:rsidRPr="00622CF5">
        <w:rPr>
          <w:b/>
          <w:sz w:val="28"/>
        </w:rPr>
        <w:t>1. Introduction</w:t>
      </w:r>
    </w:p>
    <w:p w14:paraId="78D6CFD0" w14:textId="7868C440" w:rsidR="00ED0FC6" w:rsidRPr="00622CF5" w:rsidRDefault="00ED0FC6" w:rsidP="002334BB">
      <w:pPr>
        <w:spacing w:line="360" w:lineRule="auto"/>
        <w:ind w:firstLine="720"/>
      </w:pPr>
      <w:r w:rsidRPr="00A36E5F">
        <w:t>Upwelling plays a key role in driving marine primary production along the eastern continental margins of the world’s oceans</w:t>
      </w:r>
      <w:ins w:id="41" w:author="Sven Kranz" w:date="2020-02-24T13:07:00Z">
        <w:r w:rsidR="00A36E5F" w:rsidRPr="00A36E5F">
          <w:rPr>
            <w:rPrChange w:id="42" w:author="Sven Kranz" w:date="2020-02-24T13:07:00Z">
              <w:rPr>
                <w:highlight w:val="yellow"/>
              </w:rPr>
            </w:rPrChange>
          </w:rPr>
          <w:t>,</w:t>
        </w:r>
      </w:ins>
      <w:ins w:id="43" w:author="Sven Kranz" w:date="2020-02-24T13:06:00Z">
        <w:r w:rsidR="00A36E5F">
          <w:t xml:space="preserve"> making these ecosystems some of the most productive regions in the world</w:t>
        </w:r>
      </w:ins>
      <w:r w:rsidR="000C6590" w:rsidRPr="00622CF5">
        <w:t xml:space="preserve"> </w:t>
      </w:r>
      <w:r w:rsidR="00D528BA" w:rsidRPr="00622CF5">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622CF5">
        <w:instrText xml:space="preserve"> ADDIN EN.CITE </w:instrText>
      </w:r>
      <w:r w:rsidR="000D66FA" w:rsidRPr="00622CF5">
        <w:fldChar w:fldCharType="begin">
          <w:fldData xml:space="preserve">PEVuZE5vdGU+PENpdGU+PEF1dGhvcj5LdWRlbGE8L0F1dGhvcj48WWVhcj4yMDA4PC9ZZWFyPjxS
ZWNOdW0+OTA2NjwvUmVjTnVtPjxEaXNwbGF5VGV4dD4oQ2hhdmV6ICZhbXA7IE1lc3NpZSwgMjAw
OTsgRHVnZGFsZSwgMTk3MjsgRHVubmUgZXQgYWwuLCAyMDA3OyBLdWRlbGEgZXQgYWwuLCAyMDA4
OyBMb25naHVyc3QgZXQgYWwuLCAxOTk1OyBNdWxsZXItS2FyZ2VyIGV0IGFsLiwgMjAwNSk8L0Rp
c3BsYXlUZXh0PjxyZWNvcmQ+PHJlYy1udW1iZXI+OTA2NjwvcmVjLW51bWJlcj48Zm9yZWlnbi1r
ZXlzPjxrZXkgYXBwPSJFTiIgZGItaWQ9ImU5ZHB6dHM5bXphdjk1ZTByczhwcnd2OWV4dHp3OXh2
eGVmdyIgdGltZXN0YW1wPSIxNTY4MTM4NjE3Ij45MDY2PC9rZXk+PC9mb3JlaWduLWtleXM+PHJl
Zi10eXBlIG5hbWU9IkpvdXJuYWwgQXJ0aWNsZSI+MTc8L3JlZi10eXBlPjxjb250cmlidXRvcnM+
PGF1dGhvcnM+PGF1dGhvcj5LdWRlbGEsIFIuIE0uPC9hdXRob3I+PGF1dGhvcj5CYW5hcywgTi4g
Uy48L2F1dGhvcj48YXV0aG9yPkJhcnRoLCBKLiBBLjwvYXV0aG9yPjxhdXRob3I+RnJhbWUsIEUu
IFIuPC9hdXRob3I+PGF1dGhvcj5KYXksIEQuIEEuPC9hdXRob3I+PGF1dGhvcj5MYXJnaWVyLCBK
LiBMLjwvYXV0aG9yPjxhdXRob3I+TGVzc2FyZCwgRS4gSi48L2F1dGhvcj48YXV0aG9yPlBldGVy
c29uLCBULiBELjwvYXV0aG9yPjxhdXRob3I+V291ZGUsIEEuIEouIFYuPC9hdXRob3I+PC9hdXRo
b3JzPjwvY29udHJpYnV0b3JzPjxhdXRoLWFkZHJlc3M+VW5pdiBDYWxpZiBTYW50YSBDcnV6LCBP
Y2VhbiBTY2kgRGVwdCwgU2FudGEgQ3J1eiwgQ0EgOTUwNjQgVVNBJiN4RDtVbml2IFdhc2hpbmd0
b24sIFNjaCBPY2Vhbm9nLCBTZWF0dGxlLCBXQSA5ODE5NSBVU0EmI3hEO09yZWdvbiBTdGF0ZSBV
bml2LCBDb2xsIE9jZWFuICZhbXA7IEF0bW9zcGhlciBTY2ksIENvcnZhbGxpcywgT1IgOTczMzEg
VVNBJiN4RDtQb3J0bGFuZCBTdGF0ZSBVbml2LCBEZXB0IENpdmlsICZhbXA7IEVudmlyb25tIEVu
Z24sIFBvcnRsYW5kLCBPUiA5NzIwNyBVU0EmI3hEO1VuaXYgQ2FsaWYgRGF2aXMsIEJvZGVnYSBN
YXJpbmUgTGFiLCBEYXZpcywgQ0EgOTU2MTYgVVNBJiN4RDtVbml2IENhbGlmIERhdmlzLCBEZXB0
IEVudmlyb25tIFNjaSAmYW1wOyBQb2xpY3ksIERhdmlzLCBDQSA5NTYxNiBVU0EmI3hEO09yZWdv
biBIbHRoICZhbXA7IFNjaSBVbml2LCBTY2kgJmFtcDsgVGVjaG5vbCBDdHIgQ29hc3RhbCBNYXJn
aW4gT2JzZXJ2YXQgJmFtcDsgUHJlZGksIEJlYXZlcnRvbiwgT1IgVVNBJiN4RDtVbml2IE1pbm5l
c290YSwgTGFyZ2UgTGFrZXMgT2JzZXJ2LCBEdWx1dGgsIE1OIDU1ODEyIFVTQTwvYXV0aC1hZGRy
ZXNzPjx0aXRsZXM+PHRpdGxlPk5ldyBJbnNpZ2h0cyBpbnRvIHRoZSBDb250cm9scyBhbmQgTWVj
aGFuaXNtcyBvZiBQbGFua3RvbiBQcm9kdWN0aXZpdHkgaW4gQ29hc3RhbCBVcHdlbGxpbmcgV2F0
ZXJzIG9mIHRoZSBOb3J0aGVybiBDYWxpZm9ybmlhIEN1cnJlbnQgU3lzdGVtPC90aXRsZT48c2Vj
b25kYXJ5LXRpdGxlPk9jZWFub2dyYXBoeTwvc2Vjb25kYXJ5LXRpdGxlPjxhbHQtdGl0bGU+T2Nl
YW5vZ3JhcGh5PC9hbHQtdGl0bGU+PC90aXRsZXM+PHBlcmlvZGljYWw+PGZ1bGwtdGl0bGU+T2Nl
YW5vZ3JhcGh5PC9mdWxsLXRpdGxlPjwvcGVyaW9kaWNhbD48YWx0LXBlcmlvZGljYWw+PGZ1bGwt
dGl0bGU+T2NlYW5vZ3JhcGh5PC9mdWxsLXRpdGxlPjwvYWx0LXBlcmlvZGljYWw+PHBhZ2VzPjQ2
LTU5PC9wYWdlcz48dm9sdW1lPjIxPC92b2x1bWU+PG51bWJlcj40PC9udW1iZXI+PGtleXdvcmRz
PjxrZXl3b3JkPm9jZWFuIGR5bmFtaWNzIGV4cGVyaW1lbnQ8L2tleXdvcmQ+PGtleXdvcmQ+Y29v
cC13ZXN0PC9rZXl3b3JkPjxrZXl3b3JkPmJpb2xvZ2ljYWwgcHJvZHVjdGl2aXR5PC9rZXl3b3Jk
PjxrZXl3b3JkPnBoeXRvcGxhbmt0b24gZ3Jvd3RoPC9rZXl3b3JkPjxrZXl3b3JkPm5lYXJzaG9y
ZSByZXRlbnRpb248L2tleXdvcmQ+PGtleXdvcmQ+c2hlbGYgY2lyY3VsYXRpb248L2tleXdvcmQ+
PGtleXdvcmQ+cG9pbnQgY29uY2VwdGlvbjwva2V5d29yZD48a2V5d29yZD5pcm9uIGxpbWl0YXRp
b248L2tleXdvcmQ+PGtleXdvcmQ+cml2ZXIgcGx1bWVzPC9rZXl3b3JkPjxrZXl3b3JkPm1vbnRl
cmV5IGJheTwva2V5d29yZD48L2tleXdvcmRzPjxkYXRlcz48eWVhcj4yMDA4PC95ZWFyPjxwdWIt
ZGF0ZXM+PGRhdGU+RGVjPC9kYXRlPjwvcHViLWRhdGVzPjwvZGF0ZXM+PGlzYm4+MTA0Mi04Mjc1
PC9pc2JuPjxhY2Nlc3Npb24tbnVtPldPUzowMDAyNjE2OTkxMDAwMTY8L2FjY2Vzc2lvbi1udW0+
PHVybHM+PHJlbGF0ZWQtdXJscz48dXJsPiZsdDtHbyB0byBJU0kmZ3Q7Oi8vV09TOjAwMDI2MTY5
OTEwMDAxNjwvdXJsPjwvcmVsYXRlZC11cmxzPjwvdXJscz48ZWxlY3Ryb25pYy1yZXNvdXJjZS1u
dW0+RE9JIDEwLjU2NzAvb2NlYW5vZy4yMDA4LjA0PC9lbGVjdHJvbmljLXJlc291cmNlLW51bT48
bGFuZ3VhZ2U+RW5nbGlzaDwvbGFuZ3VhZ2U+PC9yZWNvcmQ+PC9DaXRlPjxDaXRlPjxBdXRob3I+
RHVubmU8L0F1dGhvcj48WWVhcj4yMDA3PC9ZZWFyPjxSZWNOdW0+OTA1NjwvUmVjTnVtPjxyZWNv
cmQ+PHJlYy1udW1iZXI+OTA1NjwvcmVjLW51bWJlcj48Zm9yZWlnbi1rZXlzPjxrZXkgYXBwPSJF
TiIgZGItaWQ9ImU5ZHB6dHM5bXphdjk1ZTByczhwcnd2OWV4dHp3OXh2eGVmdyIgdGltZXN0YW1w
PSIxNTY4MTM4NDI4Ij45MDU2PC9rZXk+PC9mb3JlaWduLWtleXM+PHJlZi10eXBlIG5hbWU9Ikpv
dXJuYWwgQXJ0aWNsZSI+MTc8L3JlZi10eXBlPjxjb250cmlidXRvcnM+PGF1dGhvcnM+PGF1dGhv
cj5EdW5uZSwgSi4gUC48L2F1dGhvcj48YXV0aG9yPlNhcm1pZW50bywgSi4gTC48L2F1dGhvcj48
YXV0aG9yPkduYW5hZGVzaWthbiwgQS48L2F1dGhvcj48L2F1dGhvcnM+PC9jb250cmlidXRvcnM+
PGF1dGgtYWRkcmVzcz5OT0FBLCBHZW9waHlzIEZsdWlkIER5bmFtIExhYiwgUHJpbmNldG9uLCBO
SiAwODU0MiBVU0EmI3hEO1ByaW5jZXRvbiBVbml2LCBBdG1vc3BoZXIgJmFtcDsgT2NlYW4gU2Np
IFByb2dyYW0sIFByaW5jZXRvbiwgTkogMDg1NDQgVVNBPC9hdXRoLWFkZHJlc3M+PHRpdGxlcz48
dGl0bGU+QSBzeW50aGVzaXMgb2YgZ2xvYmFsIHBhcnRpY2xlIGV4cG9ydCBmcm9tIHRoZSBzdXJm
YWNlIG9jZWFuIGFuZCBjeWNsaW5nIHRocm91Z2ggdGhlIG9jZWFuIGludGVyaW9yIGFuZCBvbiB0
aGUgc2VhZmxvb3I8L3RpdGxlPjxzZWNvbmRhcnktdGl0bGU+R2xvYmFsIEJpb2dlb2NoZW1pY2Fs
IEN5Y2xlczwvc2Vjb25kYXJ5LXRpdGxlPjxhbHQtdGl0bGU+R2xvYmFsIEJpb2dlb2NoZW0gQ3k8
L2FsdC10aXRsZT48L3RpdGxlcz48cGVyaW9kaWNhbD48ZnVsbC10aXRsZT5HbG9iYWwgQmlvZ2Vv
Y2hlbWljYWwgQ3ljbGVzPC9mdWxsLXRpdGxlPjxhYmJyLTE+R2xvYmFsIEJpb2dlb2NoZW0gQ3k8
L2FiYnItMT48L3BlcmlvZGljYWw+PGFsdC1wZXJpb2RpY2FsPjxmdWxsLXRpdGxlPkdsb2JhbCBC
aW9nZW9jaGVtaWNhbCBDeWNsZXM8L2Z1bGwtdGl0bGU+PGFiYnItMT5HbG9iYWwgQmlvZ2VvY2hl
bSBDeTwvYWJici0xPjwvYWx0LXBlcmlvZGljYWw+PHZvbHVtZT4yMTwvdm9sdW1lPjxudW1iZXI+
NDwvbnVtYmVyPjxrZXl3b3Jkcz48a2V5d29yZD5kaXNzb2x2ZWQgb3JnYW5pYy1jYXJib248L2tl
eXdvcmQ+PGtleXdvcmQ+bmV0IGNvbW11bml0eSBwcm9kdWN0aW9uPC9rZXl3b3JkPjxrZXl3b3Jk
PnNvdXRoZXJuLW9jZWFuPC9rZXl3b3JkPjxrZXl3b3JkPmVxdWF0b3JpYWwgcGFjaWZpYzwva2V5
d29yZD48a2V5d29yZD5jYWxjaXVtLWNhcmJvbmF0ZTwva2V5d29yZD48a2V5d29yZD5pbm9yZ2Fu
aWMgY2FyYm9uPC9rZXl3b3JkPjxrZXl3b3JkPmJpb2dlbmljIHNpbGljYTwva2V5d29yZD48a2V5
d29yZD5iZW50aGljIHJlbWluZXJhbGl6YXRpb248L2tleXdvcmQ+PGtleXdvcmQ+Y2lyY3VsYXRp
b24gbW9kZWxzPC9rZXl3b3JkPjxrZXl3b3JkPnZlcnRpY2FsIGV4Y2hhbmdlPC9rZXl3b3JkPjwv
a2V5d29yZHM+PGRhdGVzPjx5ZWFyPjIwMDc8L3llYXI+PHB1Yi1kYXRlcz48ZGF0ZT5PY3QgMTk8
L2RhdGU+PC9wdWItZGF0ZXM+PC9kYXRlcz48aXNibj4wODg2LTYyMzY8L2lzYm4+PGFjY2Vzc2lv
bi1udW0+V09TOjAwMDI1MDQ0OTAwMDAwMTwvYWNjZXNzaW9uLW51bT48dXJscz48cmVsYXRlZC11
cmxzPjx1cmw+Jmx0O0dvIHRvIElTSSZndDs6Ly9XT1M6MDAwMjUwNDQ5MDAwMDAxPC91cmw+PHVy
bD5odHRwczovL2FndXB1YnMub25saW5lbGlicmFyeS53aWxleS5jb20vZG9pL2Z1bGwvMTAuMTAy
OS8yMDA2R0IwMDI5MDc8L3VybD48L3JlbGF0ZWQtdXJscz48L3VybHM+PGVsZWN0cm9uaWMtcmVz
b3VyY2UtbnVtPkFydG4gR2I0MDA2JiN4RDsxMC4xMDI5LzIwMDZnYjAwMjkwNzwvZWxlY3Ryb25p
Yy1yZXNvdXJjZS1udW0+PGxhbmd1YWdlPkVuZ2xpc2g8L2xhbmd1YWdlPjwvcmVjb3JkPjwvQ2l0
ZT48Q2l0ZT48QXV0aG9yPk11bGxlci1LYXJnZXI8L0F1dGhvcj48WWVhcj4yMDA1PC9ZZWFyPjxS
ZWNOdW0+OTA2NTwvUmVjTnVtPjxyZWNvcmQ+PHJlYy1udW1iZXI+OTA2NTwvcmVjLW51bWJlcj48
Zm9yZWlnbi1rZXlzPjxrZXkgYXBwPSJFTiIgZGItaWQ9ImU5ZHB6dHM5bXphdjk1ZTByczhwcnd2
OWV4dHp3OXh2eGVmdyIgdGltZXN0YW1wPSIxNTY4MTM4NTMxIj45MDY1PC9rZXk+PC9mb3JlaWdu
LWtleXM+PHJlZi10eXBlIG5hbWU9IkpvdXJuYWwgQXJ0aWNsZSI+MTc8L3JlZi10eXBlPjxjb250
cmlidXRvcnM+PGF1dGhvcnM+PGF1dGhvcj5NdWxsZXItS2FyZ2VyLCBGLiBFLjwvYXV0aG9yPjxh
dXRob3I+VmFyZWxhLCBSLjwvYXV0aG9yPjxhdXRob3I+VGh1bmVsbCwgUi48L2F1dGhvcj48YXV0
aG9yPkx1ZXJzc2VuLCBSLjwvYXV0aG9yPjxhdXRob3I+SHUsIEMuIE0uPC9hdXRob3I+PGF1dGhv
cj5XYWxzaCwgSi4gSi48L2F1dGhvcj48L2F1dGhvcnM+PC9jb250cmlidXRvcnM+PGF1dGgtYWRk
cmVzcz5Vbml2IFMgRmxvcmlkYSwgQ29sbCBNYXJpbmUgU2NpLCBTdCBQZXRlcnNidXJnLCBGTCAz
MzcwMSBVU0EmI3hEO1VuaXYgUyBDYXJvbGluYSwgRGVwdCBHZW9sIFNjaSwgQ29sdW1iaWEsIFND
IDI5MjA4IFVTQSYjeEQ7RmRuIFNhbGxlIENpZW5jaWFzIE5hdCwgRXN0YWMgSW52ZXN0IE1hcmlu
YXMgTWFyZ2FyaXRhLCBJc2xhIGRlIE1hcmdhcml0YSwgVmVuZXp1ZWxhPC9hdXRoLWFkZHJlc3M+
PHRpdGxlcz48dGl0bGU+VGhlIGltcG9ydGFuY2Ugb2YgY29udGluZW50YWwgbWFyZ2lucyBpbiB0
aGUgZ2xvYmFsIGNhcmJvbiBjeWNsZTwvdGl0bGU+PHNlY29uZGFyeS10aXRsZT5HZW9waHlzaWNh
bCBSZXNlYXJjaCBMZXR0ZXJzPC9zZWNvbmRhcnktdGl0bGU+PGFsdC10aXRsZT5HZW9waHlzIFJl
cyBMZXR0PC9hbHQtdGl0bGU+PC90aXRsZXM+PHBlcmlvZGljYWw+PGZ1bGwtdGl0bGU+R2VvcGh5
c2ljYWwgUmVzZWFyY2ggTGV0dGVyczwvZnVsbC10aXRsZT48YWJici0xPkdlb3BoeXMgUmVzIExl
dHQ8L2FiYnItMT48L3BlcmlvZGljYWw+PGFsdC1wZXJpb2RpY2FsPjxmdWxsLXRpdGxlPkdlb3Bo
eXNpY2FsIFJlc2VhcmNoIExldHRlcnM8L2Z1bGwtdGl0bGU+PGFiYnItMT5HZW9waHlzIFJlcyBM
ZXR0PC9hYmJyLTE+PC9hbHQtcGVyaW9kaWNhbD48dm9sdW1lPjMyPC92b2x1bWU+PG51bWJlcj4x
PC9udW1iZXI+PGtleXdvcmRzPjxrZXl3b3JkPnBhcnRpY3VsYXRlIG9yZ2FuaWMtY2FyYm9uPC9r
ZXl3b3JkPjxrZXl3b3JkPm9jZWFuIHByaW1hcnkgcHJvZHVjdGlvbjwva2V5d29yZD48a2V5d29y
ZD5ub3J0aC1hdGxhbnRpYyBvY2Vhbjwva2V5d29yZD48a2V5d29yZD5wYXJ0aWNsZSBmbHV4ZXM8
L2tleXdvcmQ+PGtleXdvcmQ+cGFjaWZpYy1vY2Vhbjwva2V5d29yZD48a2V5d29yZD52ZXJ0aWNh
bCBmbHV4PC9rZXl3b3JkPjxrZXl3b3JkPnNhcmdhc3NvIHNlYTwva2V5d29yZD48a2V5d29yZD5t
YXR0ZXI8L2tleXdvcmQ+PGtleXdvcmQ+cHJvZHVjdGl2aXR5PC9rZXl3b3JkPjxrZXl3b3JkPmNo
bG9yb3BoeWxsPC9rZXl3b3JkPjwva2V5d29yZHM+PGRhdGVzPjx5ZWFyPjIwMDU8L3llYXI+PHB1
Yi1kYXRlcz48ZGF0ZT5KYW4gNjwvZGF0ZT48L3B1Yi1kYXRlcz48L2RhdGVzPjxpc2JuPjAwOTQt
ODI3NjwvaXNibj48YWNjZXNzaW9uLW51bT5XT1M6MDAwMjI2NTEwNjAwMDAyPC9hY2Nlc3Npb24t
bnVtPjx1cmxzPjxyZWxhdGVkLXVybHM+PHVybD4mbHQ7R28gdG8gSVNJJmd0OzovL1dPUzowMDAy
MjY1MTA2MDAwMDI8L3VybD48dXJsPmh0dHBzOi8vYWd1cHVicy5vbmxpbmVsaWJyYXJ5LndpbGV5
LmNvbS9kb2kvZnVsbC8xMC4xMDI5LzIwMDRHTDAyMTM0NjwvdXJsPjwvcmVsYXRlZC11cmxzPjwv
dXJscz48ZWxlY3Ryb25pYy1yZXNvdXJjZS1udW0+QXJ0biBMMDE2MDImI3hEOzEwLjEwMjkvMjAw
NGdsMDIxMzQ2PC9lbGVjdHJvbmljLXJlc291cmNlLW51bT48bGFuZ3VhZ2U+RW5nbGlzaDwvbGFu
Z3VhZ2U+PC9yZWNvcmQ+PC9DaXRlPjxDaXRlPjxBdXRob3I+TG9uZ2h1cnN0PC9BdXRob3I+PFll
YXI+MTk5NTwvWWVhcj48UmVjTnVtPjkwNTc8L1JlY051bT48cmVjb3JkPjxyZWMtbnVtYmVyPjkw
NTc8L3JlYy1udW1iZXI+PGZvcmVpZ24ta2V5cz48a2V5IGFwcD0iRU4iIGRiLWlkPSJlOWRwenRz
OW16YXY5NWUwcnM4cHJ3djlleHR6dzl4dnhlZnciIHRpbWVzdGFtcD0iMTU2ODEzODQ5MyI+OTA1
Nzwva2V5PjwvZm9yZWlnbi1rZXlzPjxyZWYtdHlwZSBuYW1lPSJKb3VybmFsIEFydGljbGUiPjE3
PC9yZWYtdHlwZT48Y29udHJpYnV0b3JzPjxhdXRob3JzPjxhdXRob3I+TG9uZ2h1cnN0LCBBLjwv
YXV0aG9yPjxhdXRob3I+U2F0aHllbmRyYW5hdGgsIFMuPC9hdXRob3I+PGF1dGhvcj5QbGF0dCwg
VC48L2F1dGhvcj48YXV0aG9yPkNhdmVyaGlsbCwgQy48L2F1dGhvcj48L2F1dGhvcnM+PC9jb250
cmlidXRvcnM+PGF1dGgtYWRkcmVzcz5EYWxob3VzaWUgVW5pdiwgRGVwdCBPY2Vhbm9nLCBIYWxp
ZmF4LCBOcyBCM2ggNGoxLCBDYW5hZGE8L2F1dGgtYWRkcmVzcz48dGl0bGVzPjx0aXRsZT5BbiBF
c3RpbWF0ZSBvZiBHbG9iYWwgUHJpbWFyeSBQcm9kdWN0aW9uIGluIHRoZSBPY2VhbiBmcm9tIFNh
dGVsbGl0ZSBSYWRpb21ldGVyIERhdGE8L3RpdGxlPjxzZWNvbmRhcnktdGl0bGU+Sm91cm5hbCBv
ZiBQbGFua3RvbiBSZXNlYXJjaDwvc2Vjb25kYXJ5LXRpdGxlPjxhbHQtdGl0bGU+SiBQbGFua3Rv
biBSZXM8L2FsdC10aXRsZT48L3RpdGxlcz48cGVyaW9kaWNhbD48ZnVsbC10aXRsZT5Kb3VybmFs
IG9mIFBsYW5rdG9uIFJlc2VhcmNoPC9mdWxsLXRpdGxlPjxhYmJyLTE+SiBQbGFua3RvbiBSZXM8
L2FiYnItMT48L3BlcmlvZGljYWw+PGFsdC1wZXJpb2RpY2FsPjxmdWxsLXRpdGxlPkpvdXJuYWwg
b2YgUGxhbmt0b24gUmVzZWFyY2g8L2Z1bGwtdGl0bGU+PGFiYnItMT5KIFBsYW5rdG9uIFJlczwv
YWJici0xPjwvYWx0LXBlcmlvZGljYWw+PHBhZ2VzPjEyNDUtMTI3MTwvcGFnZXM+PHZvbHVtZT4x
Nzwvdm9sdW1lPjxudW1iZXI+NjwvbnVtYmVyPjxrZXl3b3Jkcz48a2V5d29yZD5icnVudC12YWlz
YWxhIGZyZXF1ZW5jeTwva2V5d29yZD48a2V5d29yZD5ub3J0aC1hdGxhbnRpYzwva2V5d29yZD48
a2V5d29yZD5wYWNpZmljLW9jZWFuPC9rZXl3b3JkPjxrZXl3b3JkPmVxdWF0b3JpYWwgcGFjaWZp
Yzwva2V5d29yZD48a2V5d29yZD5ldXBob3RpYyB6b25lPC9rZXl3b3JkPjxrZXl3b3JkPnJvc3Ni
eSByYWRpaTwva2V5d29yZD48a2V5d29yZD53YXRlci1jb2x1bW48L2tleXdvcmQ+PGtleXdvcmQ+
cmVtb3RlPC9rZXl3b3JkPjxrZXl3b3JkPnBoeXRvcGxhbmt0b248L2tleXdvcmQ+PGtleXdvcmQ+
c3VyZmFjZTwva2V5d29yZD48L2tleXdvcmRzPjxkYXRlcz48eWVhcj4xOTk1PC95ZWFyPjxwdWIt
ZGF0ZXM+PGRhdGU+SnVuPC9kYXRlPjwvcHViLWRhdGVzPjwvZGF0ZXM+PGlzYm4+MDE0Mi03ODcz
PC9pc2JuPjxhY2Nlc3Npb24tbnVtPldPUzpBMTk5NVJMNjU3MDAwMDY8L2FjY2Vzc2lvbi1udW0+
PHVybHM+PHJlbGF0ZWQtdXJscz48dXJsPiZsdDtHbyB0byBJU0kmZ3Q7Oi8vV09TOkExOTk1Ukw2
NTcwMDAwNjwvdXJsPjx1cmw+aHR0cHM6Ly9hY2FkZW1pYy5vdXAuY29tL3BsYW5rdC9hcnRpY2xl
LzE3LzYvMTI0NS8xNDQxMjM2PC91cmw+PHVybD5odHRwczovL2FjYWRlbWljLm91cC5jb20vcGxh
bmt0L2FydGljbGUtYWJzdHJhY3QvMTcvNi8xMjQ1LzE0NDEyMzY/cmVkaXJlY3RlZEZyb209ZnVs
bHRleHQ8L3VybD48L3JlbGF0ZWQtdXJscz48L3VybHM+PGVsZWN0cm9uaWMtcmVzb3VyY2UtbnVt
PkRPSSAxMC4xMDkzL3BsYW5rdC8xNy42LjEyNDU8L2VsZWN0cm9uaWMtcmVzb3VyY2UtbnVtPjxs
YW5ndWFnZT5FbmdsaXNoPC9sYW5ndWFnZT48L3JlY29yZD48L0NpdGU+PENpdGU+PEF1dGhvcj5E
dWdkYWxlPC9BdXRob3I+PFllYXI+MTk3MjwvWWVhcj48UmVjTnVtPjg5NzQ8L1JlY051bT48cmVj
b3JkPjxyZWMtbnVtYmVyPjg5NzQ8L3JlYy1udW1iZXI+PGZvcmVpZ24ta2V5cz48a2V5IGFwcD0i
RU4iIGRiLWlkPSJlOWRwenRzOW16YXY5NWUwcnM4cHJ3djlleHR6dzl4dnhlZnciIHRpbWVzdGFt
cD0iMTU2NTAxNTc3MiI+ODk3NDwva2V5PjwvZm9yZWlnbi1rZXlzPjxyZWYtdHlwZSBuYW1lPSJK
b3VybmFsIEFydGljbGUiPjE3PC9yZWYtdHlwZT48Y29udHJpYnV0b3JzPjxhdXRob3JzPjxhdXRo
b3I+RHVnZGFsZSwgUi5DLjwvYXV0aG9yPjwvYXV0aG9ycz48L2NvbnRyaWJ1dG9ycz48dGl0bGVz
Pjx0aXRsZT5DaGVtaWNhbCBvY2Vhbm9ncmFwaHkgYW5kIHByaW1hcnkgcHJvZHVjdGl2aXR5IGlu
IHVwd2VsbGluZyByZWdpb25zPC90aXRsZT48c2Vjb25kYXJ5LXRpdGxlPkdlb2ZvcnVtPC9zZWNv
bmRhcnktdGl0bGU+PC90aXRsZXM+PHBlcmlvZGljYWw+PGZ1bGwtdGl0bGU+R2VvZm9ydW08L2Z1
bGwtdGl0bGU+PC9wZXJpb2RpY2FsPjxwYWdlcz40Ny02MTwvcGFnZXM+PHZvbHVtZT4zPC92b2x1
bWU+PG51bWJlcj4zPC9udW1iZXI+PGRhdGVzPjx5ZWFyPjE5NzI8L3llYXI+PC9kYXRlcz48dXJs
cz48cmVsYXRlZC11cmxzPjx1cmw+aHR0cHM6Ly93d3cuc2NpZW5jZWRpcmVjdC5jb20vc2NpZW5j
ZS9hcnRpY2xlL3BpaS8wMDE2NzE4NTcyOTAwODUxP3ZpYSUzRGlodWI8L3VybD48L3JlbGF0ZWQt
dXJscz48L3VybHM+PGVsZWN0cm9uaWMtcmVzb3VyY2UtbnVtPmh0dHBzOi8vZG9pLm9yZy8xMC4x
MDE2LzAwMTYtNzE4NSg3Mik5MDA4NS0xPC9lbGVjdHJvbmljLXJlc291cmNlLW51bT48L3JlY29y
ZD48L0NpdGU+PENpdGU+PEF1dGhvcj5DaGF2ZXo8L0F1dGhvcj48WWVhcj4yMDA5PC9ZZWFyPjxS
ZWNOdW0+ODk3NTwvUmVjTnVtPjxyZWNvcmQ+PHJlYy1udW1iZXI+ODk3NTwvcmVjLW51bWJlcj48
Zm9yZWlnbi1rZXlzPjxrZXkgYXBwPSJFTiIgZGItaWQ9ImU5ZHB6dHM5bXphdjk1ZTByczhwcnd2
OWV4dHp3OXh2eGVmdyIgdGltZXN0YW1wPSIxNTY1MDE1ODUwIj44OTc1PC9rZXk+PC9mb3JlaWdu
LWtleXM+PHJlZi10eXBlIG5hbWU9IkpvdXJuYWwgQXJ0aWNsZSI+MTc8L3JlZi10eXBlPjxjb250
cmlidXRvcnM+PGF1dGhvcnM+PGF1dGhvcj5DaGF2ZXosIEYuIFAuPC9hdXRob3I+PGF1dGhvcj5N
ZXNzaWUsIE0uPC9hdXRob3I+PC9hdXRob3JzPjwvY29udHJpYnV0b3JzPjxhdXRoLWFkZHJlc3M+
TUJBUkksIE1vc3MgTGFuZGluZywgQ0EgOTUwMzkgVVNBPC9hdXRoLWFkZHJlc3M+PHRpdGxlcz48
dGl0bGU+QSBjb21wYXJpc29uIG9mIEVhc3Rlcm4gQm91bmRhcnkgVXB3ZWxsaW5nIEVjb3N5c3Rl
bXM8L3RpdGxlPjxzZWNvbmRhcnktdGl0bGU+UHJvZ3Jlc3MgaW4gT2NlYW5vZ3JhcGh5PC9zZWNv
bmRhcnktdGl0bGU+PGFsdC10aXRsZT5Qcm9nIE9jZWFub2dyPC9hbHQtdGl0bGU+PC90aXRsZXM+
PHBlcmlvZGljYWw+PGZ1bGwtdGl0bGU+UHJvZ3Jlc3MgaW4gT2NlYW5vZ3JhcGh5PC9mdWxsLXRp
dGxlPjxhYmJyLTE+UHJvZyBPY2Vhbm9ncjwvYWJici0xPjwvcGVyaW9kaWNhbD48YWx0LXBlcmlv
ZGljYWw+PGZ1bGwtdGl0bGU+UHJvZ3Jlc3MgaW4gT2NlYW5vZ3JhcGh5PC9mdWxsLXRpdGxlPjxh
YmJyLTE+UHJvZyBPY2Vhbm9ncjwvYWJici0xPjwvYWx0LXBlcmlvZGljYWw+PHBhZ2VzPjgwLTk2
PC9wYWdlcz48dm9sdW1lPjgzPC92b2x1bWU+PG51bWJlcj4xLTQ8L251bWJlcj48a2V5d29yZHM+
PGtleXdvcmQ+aHVtYm9sZHQgY3VycmVudCBzeXN0ZW08L2tleXdvcmQ+PGtleXdvcmQ+MTk5Ny0x
OTk4IGVsLW5pbm88L2tleXdvcmQ+PGtleXdvcmQ+bm9ydGhlYXN0IHBhY2lmaWM8L2tleXdvcmQ+
PGtleXdvcmQ+dHJvcGljYWwgcGFjaWZpYzwva2V5d29yZD48a2V5d29yZD5tYXJpbmUgZWNvc3lz
dGVtPC9rZXl3b3JkPjxrZXl3b3JkPm1lc29zY2FsZSBlZGRpZXM8L2tleXdvcmQ+PGtleXdvcmQ+
ZmlzaCBwcm9kdWN0aW9uPC9rZXl3b3JkPjxrZXl3b3JkPm9jZWFuPC9rZXl3b3JkPjxrZXl3b3Jk
PnBlcnU8L2tleXdvcmQ+PGtleXdvcmQ+c2VhPC9rZXl3b3JkPjwva2V5d29yZHM+PGRhdGVzPjx5
ZWFyPjIwMDk8L3llYXI+PHB1Yi1kYXRlcz48ZGF0ZT5PY3QtRGVjPC9kYXRlPjwvcHViLWRhdGVz
PjwvZGF0ZXM+PGlzYm4+MDA3OS02NjExPC9pc2JuPjxhY2Nlc3Npb24tbnVtPldPUzowMDAyNzMy
NDIxMDAwMDY8L2FjY2Vzc2lvbi1udW0+PHVybHM+PHJlbGF0ZWQtdXJscz48dXJsPiZsdDtHbyB0
byBJU0kmZ3Q7Oi8vV09TOjAwMDI3MzI0MjEwMDAwNjwvdXJsPjx1cmw+aHR0cHM6Ly9wZGYuc2Np
ZW5jZWRpcmVjdGFzc2V0cy5jb20vMjcxODE3LzEtczIuMC1TMDA3OTY2MTEwOVgwMDA5MS8xLXMy
LjAtUzAwNzk2NjExMDkwMDA5OTgvbWFpbi5wZGY/WC1BbXotU2VjdXJpdHktVG9rZW49SVFvSmIz
SnBaMmx1WDJWakVMMyUyRiUyRiUyRiUyRiUyRiUyRiUyRiUyRiUyRiUyRndFYUNYVnpMV1ZoYzNR
dE1TSkhNRVVDSUV0RGh1YnVoSmw3UzdTNjEyMGJKZGdlb3BCbjV0WjNTVFpqU2tDa1lSVnBBaUVB
OUtyNzBuODRvVlo4UWlBZkRMTWRJR2NxdmUwTWZhSWclMkY5eHRva0lLWWJ3cTBBSUlGUkFDR2d3
d05Ua3dNRE0xTkRZNE5qVWlETWN2VW5HUW4zck14MnViTHlxdEFtOFpOUHJ0SWp4dE9FUkE3Vmhw
clVzWGR5d2ZYY2ZBMm5SZDNQTUolMkYyMWp3UzdScjQ3Vnhyc0pjVUolMkZTSkx1NG9vNjhuVE41
WTNYS3ZRRCUyRkZsbUF2TDNKRzJ4QnY4S3Rub2RrbzZXJTJGMHFoUWQwcUNVcFRCbFR6N293U0di
NFZveFYlMkZQR3hVUDI0SzRobCUyRklBOUliRSUyRkh4ejZ0dWF5YmhlUXQ3bXhZR1lKRGdBSXFl
QmNOaEdhUWpKdUFtNiUyQjhOSyUyQlhjeWVGaVVyZ21WQ2xnQmdGdTRoQVFBcmRIc1lSaWNrcUFX
bFJIOElLV1NNaUxFdEM5MkJ0YzJhJTJCY3RHbklxcjNjM1ZSNTE0OGY0d1N3NiUyQlBNQXRjZU02
ZkpJT2RReExUa1JJTTRUUkZReXpkSE1rU2Jwa0cxOTBYeDlMUk9kd3V6RyUyQmFEWlJGMHEybVRk
VDczZSUyQjRIQ283R0VxMThtTThCRTFUUGpOdGc3cWszdGM0TmpCQmF0JTJGRUh5N202djhNYnRQ
MHVNeHdZblVKVUxjd2xkJTJGSTd3VTZ6d0pEVjRBckhmWDNTM2FOU2gxdnBNamNkMk0yeWhnV2lE
M1dmZERHOGlRYlJ4ZlJFJTJCMnd5YjdvQ010dk0zQyUyRkFuVFJCSUpmdXM0RDhlc3BYeVRoc1hW
MzdjcEliUTRhUFZwTUklMkJTVFcyS0RISmNxUE9WUEtZQm1DNWsyZmNPemRPSWJKdHFYTDA4UnRn
MjN5eGE0MDBoVlpCJTJGQ2lnUUxCRmtCbVp5TXZwQkpwbU9kV3NpZU82RVJYb2hHbk9sVEpRTWRi
dlVUNHF1Y3VoU2RSOXE4eGVLWm5IYW1VVmRjV0FUNWlHNkNsSFBhbGs2NW1PalJadGRoVUdBRE5M
JTJCbzNqRHE4Qk5vNHFheGZJTWJoTXpJSVBxU3cxTUluJTJCNHExcEV1RmpOMGpBT29VQUNGYlVh
QXJRSUVIcmxMMnc5blRuUTdSWnRKa0ZOdndxaEtFZjJmeVVNWkVFM3ZvcnJ4cDE2Z01VTjR4QmZP
Z0cxblFCbno4JTJGTVBYNEFLdWFVaENsTU5vYXphNUZVdE0xYkh1N09YQlhOREZhek1LTEdjWWM3
T3hhZTNCMDRST25wV0xMJTJGdCUyQk42WU5CWDdtNnZEMGclM0QlM0QmYW1wO1gtQW16LUFsZ29y
aXRobT1BV1M0LUhNQUMtU0hBMjU2JmFtcDtYLUFtei1EYXRlPTIwMTkxMjEyVDEzMzI0NFomYW1w
O1gtQW16LVNpZ25lZEhlYWRlcnM9aG9zdCZhbXA7WC1BbXotRXhwaXJlcz0zMDAmYW1wO1gtQW16
LUNyZWRlbnRpYWw9QVNJQVEzUEhDVlRZUVE3RTJKU0UlMkYyMDE5MTIxMiUyRnVzLWVhc3QtMSUy
RnMzJTJGYXdzNF9yZXF1ZXN0JmFtcDtYLUFtei1TaWduYXR1cmU9NzdkNjRkOGJkNzdmMzkwMGY1
YmM5NGNiZmZiMTU3OWYyMDM3MjQ2ZTI1OTU4NmY5NGRjOWEwZGU0ZTM5NzYxNyZhbXA7aGFzaD1j
NzZlYzI0YzA0M2YzZTE4ZDI0YWRmZWEyY2E1ODVlMmYxNjljNGNiYTZiNmM2Yjk4MmQzZWQxNGM5
Y2VmYzI4JmFtcDtob3N0PTY4MDQyYzk0MzU5MTAxM2FjMmIyNDMwYTg5YjI3MGY2YWYyYzc2ZDhk
ZmQwODZhMDcxNzZhZmU3Yzc2YzJjNjEmYW1wO3BpaT1TMDA3OTY2MTEwOTAwMDk5OCZhbXA7dGlk
PXNwZGYtMWRmZDU3MmYtM2VhMi00MDU5LTgzNGUtMGY0YzVkM2Y0MjlkJmFtcDtzaWQ9ZmQ0ODA4
Nzg3MTU0ZDM0MWI1MGE1NTk5MTBkNDY5OTZlMTE1Z3hycWEmYW1wO3R5cGU9Y2xpZW50PC91cmw+
PC9yZWxhdGVkLXVybHM+PC91cmxzPjxlbGVjdHJvbmljLXJlc291cmNlLW51bT4xMC4xMDE2L2ou
cG9jZWFuLjIwMDkuMDcuMDMyPC9lbGVjdHJvbmljLXJlc291cmNlLW51bT48bGFuZ3VhZ2U+RW5n
bGlzaDwvbGFuZ3VhZ2U+PC9yZWNvcmQ+PC9DaXRlPjwvRW5kTm90ZT5=
</w:fldData>
        </w:fldChar>
      </w:r>
      <w:r w:rsidR="000D66FA" w:rsidRPr="00622CF5">
        <w:instrText xml:space="preserve"> ADDIN EN.CITE.DATA </w:instrText>
      </w:r>
      <w:r w:rsidR="000D66FA" w:rsidRPr="00622CF5">
        <w:fldChar w:fldCharType="end"/>
      </w:r>
      <w:r w:rsidR="00D528BA" w:rsidRPr="00622CF5">
        <w:fldChar w:fldCharType="separate"/>
      </w:r>
      <w:r w:rsidR="000D66FA" w:rsidRPr="00622CF5">
        <w:rPr>
          <w:noProof/>
        </w:rPr>
        <w:t>(</w:t>
      </w:r>
      <w:hyperlink w:anchor="_ENREF_12" w:tooltip="Chavez, 2009 #8975" w:history="1">
        <w:r w:rsidR="006260A9" w:rsidRPr="00622CF5">
          <w:rPr>
            <w:rStyle w:val="Hyperlink"/>
          </w:rPr>
          <w:t>Chavez &amp; Messie, 2009</w:t>
        </w:r>
      </w:hyperlink>
      <w:r w:rsidR="000D66FA" w:rsidRPr="00622CF5">
        <w:rPr>
          <w:noProof/>
        </w:rPr>
        <w:t xml:space="preserve">; </w:t>
      </w:r>
      <w:hyperlink w:anchor="_ENREF_16" w:tooltip="Dugdale, 1972 #8974" w:history="1">
        <w:r w:rsidR="006260A9" w:rsidRPr="00622CF5">
          <w:rPr>
            <w:rStyle w:val="Hyperlink"/>
          </w:rPr>
          <w:t>Dugdale, 1972</w:t>
        </w:r>
      </w:hyperlink>
      <w:r w:rsidR="000D66FA" w:rsidRPr="00622CF5">
        <w:rPr>
          <w:noProof/>
        </w:rPr>
        <w:t xml:space="preserve">; </w:t>
      </w:r>
      <w:hyperlink w:anchor="_ENREF_19" w:tooltip="Dunne, 2007 #9056" w:history="1">
        <w:r w:rsidR="006260A9" w:rsidRPr="00622CF5">
          <w:rPr>
            <w:rStyle w:val="Hyperlink"/>
          </w:rPr>
          <w:t>Dunne et al., 2007</w:t>
        </w:r>
      </w:hyperlink>
      <w:r w:rsidR="000D66FA" w:rsidRPr="00622CF5">
        <w:rPr>
          <w:noProof/>
        </w:rPr>
        <w:t xml:space="preserve">; </w:t>
      </w:r>
      <w:hyperlink w:anchor="_ENREF_38" w:tooltip="Kudela, 2008 #9066" w:history="1">
        <w:r w:rsidR="006260A9" w:rsidRPr="00622CF5">
          <w:rPr>
            <w:rStyle w:val="Hyperlink"/>
          </w:rPr>
          <w:t>Kudela et al., 2008</w:t>
        </w:r>
      </w:hyperlink>
      <w:r w:rsidR="000D66FA" w:rsidRPr="00622CF5">
        <w:rPr>
          <w:noProof/>
        </w:rPr>
        <w:t xml:space="preserve">; </w:t>
      </w:r>
      <w:hyperlink w:anchor="_ENREF_53" w:tooltip="Longhurst, 1995 #9057" w:history="1">
        <w:r w:rsidR="006260A9" w:rsidRPr="00622CF5">
          <w:rPr>
            <w:rStyle w:val="Hyperlink"/>
          </w:rPr>
          <w:t>Longhurst et al., 1995</w:t>
        </w:r>
      </w:hyperlink>
      <w:r w:rsidR="000D66FA" w:rsidRPr="00622CF5">
        <w:rPr>
          <w:noProof/>
        </w:rPr>
        <w:t xml:space="preserve">; </w:t>
      </w:r>
      <w:hyperlink w:anchor="_ENREF_60" w:tooltip="Muller-Karger, 2005 #9065" w:history="1">
        <w:r w:rsidR="006260A9" w:rsidRPr="00622CF5">
          <w:rPr>
            <w:rStyle w:val="Hyperlink"/>
          </w:rPr>
          <w:t>Muller-Karger et al., 2005</w:t>
        </w:r>
      </w:hyperlink>
      <w:r w:rsidR="000D66FA" w:rsidRPr="00622CF5">
        <w:rPr>
          <w:noProof/>
        </w:rPr>
        <w:t>)</w:t>
      </w:r>
      <w:r w:rsidR="00D528BA" w:rsidRPr="00622CF5">
        <w:fldChar w:fldCharType="end"/>
      </w:r>
      <w:r w:rsidR="00BB6678" w:rsidRPr="00622CF5">
        <w:t xml:space="preserve">. </w:t>
      </w:r>
      <w:r w:rsidRPr="00622CF5">
        <w:t xml:space="preserve">Upwelled water rich in inorganic nutrients </w:t>
      </w:r>
      <w:del w:id="44" w:author="Sven Kranz" w:date="2020-02-24T13:07:00Z">
        <w:r w:rsidRPr="00663C44" w:rsidDel="00A36E5F">
          <w:delText xml:space="preserve">can </w:delText>
        </w:r>
      </w:del>
      <w:r w:rsidRPr="00663C44">
        <w:t>s</w:t>
      </w:r>
      <w:r w:rsidRPr="00622CF5">
        <w:t xml:space="preserve">upport intense phytoplankton blooms, typically dominated by large diatoms that efficiently transfer newly produced biomass to higher trophic levels and into the mesopelagic via sinking </w:t>
      </w:r>
      <w:r w:rsidR="00D528BA" w:rsidRPr="00622CF5">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622CF5">
        <w:instrText xml:space="preserve"> ADDIN EN.CITE </w:instrText>
      </w:r>
      <w:r w:rsidR="00CB305C" w:rsidRPr="00622CF5">
        <w:fldChar w:fldCharType="begin">
          <w:fldData xml:space="preserve">PEVuZE5vdGU+PENpdGU+PEF1dGhvcj5UaHVuZWxsPC9BdXRob3I+PFllYXI+MjAwNzwvWWVhcj48
UmVjTnVtPjkwNjg8L1JlY051bT48RGlzcGxheVRleHQ+KEt1bWFyIGV0IGFsLiwgMTk5NTsgTWlj
aGFlbHMgJmFtcDsgU2lsdmVyLCAxOTg4OyBTdG9jayAmYW1wOyBEdW5uZSwgMjAxMDsgVGh1bmVs
bCBldCBhbC4sIDIwMDcpPC9EaXNwbGF5VGV4dD48cmVjb3JkPjxyZWMtbnVtYmVyPjkwNjg8L3Jl
Yy1udW1iZXI+PGZvcmVpZ24ta2V5cz48a2V5IGFwcD0iRU4iIGRiLWlkPSJlOWRwenRzOW16YXY5
NWUwcnM4cHJ3djlleHR6dzl4dnhlZnciIHRpbWVzdGFtcD0iMTU2ODEzODgxNSI+OTA2ODwva2V5
PjwvZm9yZWlnbi1rZXlzPjxyZWYtdHlwZSBuYW1lPSJKb3VybmFsIEFydGljbGUiPjE3PC9yZWYt
dHlwZT48Y29udHJpYnV0b3JzPjxhdXRob3JzPjxhdXRob3I+VGh1bmVsbCwgUm9iZXJ0PC9hdXRo
b3I+PGF1dGhvcj5CZW5pdGV6LU5lbHNvbiwgQ2xhdWRpYTwvYXV0aG9yPjxhdXRob3I+VmFyZWxh
LCBSYW1vbjwvYXV0aG9yPjxhdXRob3I+QXN0b3IsIFlyZW5lPC9hdXRob3I+PGF1dGhvcj5NdWxs
ZXItS2FyZ2VyLCBGcmFuazwvYXV0aG9yPjwvYXV0aG9ycz48L2NvbnRyaWJ1dG9ycz48dGl0bGVz
Pjx0aXRsZT5QYXJ0aWN1bGF0ZSBvcmdhbmljIGNhcmJvbiBmbHV4ZXMgYWxvbmcgdXB3ZWxsaW5n
LWRvbWluYXRlZCBjb250aW5lbnRhbCBtYXJnaW5zOiBSYXRlcyBhbmQgbWVjaGFuaXNtczwvdGl0
bGU+PHNlY29uZGFyeS10aXRsZT5HbG9iYWwgQmlvZ2VvY2hlbWljYWwgQ3ljbGVzPC9zZWNvbmRh
cnktdGl0bGU+PC90aXRsZXM+PHBlcmlvZGljYWw+PGZ1bGwtdGl0bGU+R2xvYmFsIEJpb2dlb2No
ZW1pY2FsIEN5Y2xlczwvZnVsbC10aXRsZT48YWJici0xPkdsb2JhbCBCaW9nZW9jaGVtIEN5PC9h
YmJyLTE+PC9wZXJpb2RpY2FsPjx2b2x1bWU+MjE8L3ZvbHVtZT48bnVtYmVyPjE8L251bWJlcj48
ZGF0ZXM+PHllYXI+MjAwNzwveWVhcj48L2RhdGVzPjxpc2JuPjA4ODYtNjIzNjwvaXNibj48dXJs
cz48cmVsYXRlZC11cmxzPjx1cmw+aHR0cHM6Ly9hZ3VwdWJzLm9ubGluZWxpYnJhcnkud2lsZXku
Y29tL2RvaS9hYnMvMTAuMTAyOS8yMDA2R0IwMDI3OTM8L3VybD48dXJsPmh0dHBzOi8vYWd1cHVi
cy5vbmxpbmVsaWJyYXJ5LndpbGV5LmNvbS9kb2kvZnVsbC8xMC4xMDI5LzIwMDZHQjAwMjc5Mzwv
dXJsPjwvcmVsYXRlZC11cmxzPjwvdXJscz48ZWxlY3Ryb25pYy1yZXNvdXJjZS1udW0+MTAuMTAy
OS8yMDA2Z2IwMDI3OTM8L2VsZWN0cm9uaWMtcmVzb3VyY2UtbnVtPjwvcmVjb3JkPjwvQ2l0ZT48
Q2l0ZT48QXV0aG9yPlN0b2NrPC9BdXRob3I+PFllYXI+MjAxMDwvWWVhcj48UmVjTnVtPjkwNjc8
L1JlY051bT48cmVjb3JkPjxyZWMtbnVtYmVyPjkwNjc8L3JlYy1udW1iZXI+PGZvcmVpZ24ta2V5
cz48a2V5IGFwcD0iRU4iIGRiLWlkPSJlOWRwenRzOW16YXY5NWUwcnM4cHJ3djlleHR6dzl4dnhl
ZnciIHRpbWVzdGFtcD0iMTU2ODEzODcxOCI+OTA2Nzwva2V5PjwvZm9yZWlnbi1rZXlzPjxyZWYt
dHlwZSBuYW1lPSJKb3VybmFsIEFydGljbGUiPjE3PC9yZWYtdHlwZT48Y29udHJpYnV0b3JzPjxh
dXRob3JzPjxhdXRob3I+U3RvY2ssIEMuPC9hdXRob3I+PGF1dGhvcj5EdW5uZSwgSi48L2F1dGhv
cj48L2F1dGhvcnM+PC9jb250cmlidXRvcnM+PGF1dGgtYWRkcmVzcz5QcmluY2V0b24gVW5pdiwg
Tk9BQSBHZW9waHlzIEZsdWlkIER5bmFtIExhYiwgUHJpbmNldG9uLCBOSiAwODU0MCBVU0E8L2F1
dGgtYWRkcmVzcz48dGl0bGVzPjx0aXRsZT5Db250cm9scyBvbiB0aGUgcmF0aW8gb2YgbWVzb3pv
b3BsYW5rdG9uIHByb2R1Y3Rpb24gdG8gcHJpbWFyeSBwcm9kdWN0aW9uIGluIG1hcmluZSBlY29z
eXN0ZW1zPC90aXRsZT48c2Vjb25kYXJ5LXRpdGxlPkRlZXAtU2VhIFJlc2VhcmNoIEk8L3NlY29u
ZGFyeS10aXRsZT48YWx0LXRpdGxlPkRlZXAtU2VhIFJlcyBQdCBJPC9hbHQtdGl0bGU+PC90aXRs
ZXM+PGFsdC1wZXJpb2RpY2FsPjxmdWxsLXRpdGxlPkRlZXAtU2VhIFJlc2VhcmNoIFBhcnQgSS1P
Y2Vhbm9ncmFwaGljIFJlc2VhcmNoIFBhcGVyczwvZnVsbC10aXRsZT48YWJici0xPkRlZXAtU2Vh
IFJlcyBQdCBJPC9hYmJyLTE+PC9hbHQtcGVyaW9kaWNhbD48cGFnZXM+OTUtMTEyPC9wYWdlcz48
dm9sdW1lPjU3PC92b2x1bWU+PG51bWJlcj4xPC9udW1iZXI+PGtleXdvcmRzPjxrZXl3b3JkPnpv
b3BsYW5rdG9uPC9rZXl3b3JkPjxrZXl3b3JkPmVjb3N5c3RlbSBtb2RlbGluZzwva2V5d29yZD48
a2V5d29yZD5lbmVyZ3kgZmxvdzwva2V5d29yZD48a2V5d29yZD5mb29kIHdlYnM8L2tleXdvcmQ+
PGtleXdvcmQ+dHJvcGhpYyBsZXZlbHM8L2tleXdvcmQ+PGtleXdvcmQ+c2Vjb25kYXJ5IHByb2R1
Y3Rpb248L2tleXdvcmQ+PGtleXdvcmQ+YXRsYW50aWMgdGltZS1zZXJpZXM8L2tleXdvcmQ+PGtl
eXdvcmQ+c3ViLWFyY3RpYyBwYWNpZmljPC9rZXl3b3JkPjxrZXl3b3JkPmVxdWF0b3JpYWwgcGFj
aWZpYzwva2V5d29yZD48a2V5d29yZD56b29wbGFua3RvbiBiaW9tYXNzPC9rZXl3b3JkPjxrZXl3
b3JkPmZpc2ggcHJvZHVjdGlvbjwva2V5d29yZD48a2V5d29yZD5hcmFiaWFuIHNlYTwva2V5d29y
ZD48a2V5d29yZD5oZXRlcm90cm9waGljIGJhY3RlcmlhPC9rZXl3b3JkPjxrZXl3b3JkPnBoeXRv
cGxhbmt0b24gZ3Jvd3RoPC9rZXl3b3JkPjxrZXl3b3JkPnBsYW5rdG9uaWMgY29wZXBvZHM8L2tl
eXdvcmQ+PGtleXdvcmQ+dHJvcGljYWwgcGFjaWZpYzwva2V5d29yZD48L2tleXdvcmRzPjxkYXRl
cz48eWVhcj4yMDEwPC95ZWFyPjxwdWItZGF0ZXM+PGRhdGU+SmFuPC9kYXRlPjwvcHViLWRhdGVz
PjwvZGF0ZXM+PGlzYm4+MDk2Ny0wNjM3PC9pc2JuPjxhY2Nlc3Npb24tbnVtPldPUzowMDAyNzQz
NzY3MDAwMDg8L2FjY2Vzc2lvbi1udW0+PHVybHM+PHJlbGF0ZWQtdXJscz48dXJsPiZsdDtHbyB0
byBJU0kmZ3Q7Oi8vV09TOjAwMDI3NDM3NjcwMDAwODwvdXJsPjx1cmw+aHR0cHM6Ly9wZGYuc2Np
ZW5jZWRpcmVjdGFzc2V0cy5jb20vMjcxNzE1LzEtczIuMC1TMDk2NzA2MzcwOVgwMDEyOS8xLXMy
LjAtUzA5NjcwNjM3MDkwMDE5ODgvbWFpbi5wZGY/WC1BbXotU2VjdXJpdHktVG9rZW49SVFvSmIz
SnBaMmx1WDJWakVMMyUyRiUyRiUyRiUyRiUyRiUyRiUyRiUyRiUyRiUyRndFYUNYVnpMV1ZoYzNR
dE1TSkhNRVVDSVFDYW1nUno4RWdXMGlEWHpxa09CQjZDVGxpOGlQZENJdWJDUFowdXJjUEtuZ0ln
Q0VIUGZpazRqalVCcGxDclpyOWdDdDFvc2VXUHF4a1JURmZ3am9kJTJCVEpBcXp3SUlGUkFDR2d3
d05Ua3dNRE0xTkRZNE5qVWlETk5FYnhtR01EMm1aa0FGNlNxc0F2RzYlMkY2WiUyRlZXU0wydTk2
OG94eVhwMlhqNUdKTTUzMHg2Vm1EN21oN2lXV0I0MmlicklkSVp0ZDIzMVBFYjY4aDBoRnRzc1lZ
S3BJWmp6cyUyRmR6UE9GZDY3V05xemZGJTJCJTJCZVQzcUwweXlsbGYydXVnSlBvc2locjlGJTJC
WDBPeHhhT2MwZmw3UTVjZmhQWXRzYmkwUzNzTXZaczl3YzVqRmRLaVZ5REtRVHh5cm4lMkZOcklx
Y3AlMkZJbG1YaElyUEpuejMwbThONUF1Q1djamhuN0x1RlQyZ3JVZkpnRHUxOUdhOUhYJTJGZTFY
azhVWnk0eTAlMkZKQ0xHTzdrUmZ0akFYRnBPS1AwTVlFUTRPaUJGZG9UbGprMXJEUjBoQVRDczRH
MGlqVm55M1BwdmV5b1ZjTlNYb0VtV2VIejE2VSUyQkNVejBpVmVVemVqVjhOb05hOTh5T1R0RU5V
cWxLYTFiUllVN0xCM2c1VDVIVyUyRlp3JTJGYjZGb1BremttUUw4MTN2and4NEJvMWRnZVB2QiUy
QnFhd2Y1NWsycFREODNNanZCVHJRQW5kY1V2bENRWVRKajNMJTJGZzFobVlCWDFEJTJCbkI0UHlV
NCUyRnBVRHR0NGhHNDUyJTJGMGNCUjhTeWQ4UkZNazBJU0FsVURRQ01QU29BOHZmN1BDbDl3bW9w
c1E0ZXpFMUJ5SkRFJTJGUCUyRmJyNWhNQWxJJTJGMWdRa09vM1RRWnR0ajhqZzFxUXBQZ0Jwd3ol
MkY1RXZSTVpGZzhqQzZxbHVOSm1jcnJCaHVTN1J4NkglMkJSczVQd0JoUG56c0FVM2QzQ2R0VUp4
JTJGVmJqQ3NFSTRXaVBUZXdVaEU1d2cxc3ZvWGJMMVRNRXJHMlA3QUtndXo2dTBmM1J2RXZsQWtH
SXRYZjBNUmVrQnNodjhxV0ElMkJOMnRIVHRlR0c0Z1hWZEFicTdrZkdOUkZ2JTJCeW9jRXhvWTRY
MjNwMHFaJTJCJTJGUzMzam16MGtVRUdORkp1WDVuQkdZTDRsVWFPYVpnclNJdW1QbTRCcWFkUkJu
JTJCcnpFM3QyN3hEdSUyQnVQa1lPNEJGaUNXZzR2ZDl5eGFZJTJCRk5zclRpOVhtJTJGTjM3VzJk
QWRYWnp3Y01vM3RBOVVNdHJHUEdVVDk1TGFRTGl6SUY2RWslMkZQSE52OVVWZ0ZwT3JjZUElM0Ql
M0QmYW1wO1gtQW16LUFsZ29yaXRobT1BV1M0LUhNQUMtU0hBMjU2JmFtcDtYLUFtei1EYXRlPTIw
MTkxMjEyVDEzMzIyMlomYW1wO1gtQW16LVNpZ25lZEhlYWRlcnM9aG9zdCZhbXA7WC1BbXotRXhw
aXJlcz0zMDAmYW1wO1gtQW16LUNyZWRlbnRpYWw9QVNJQVEzUEhDVlRZVktDWlhNSFolMkYyMDE5
MTIxMiUyRnVzLWVhc3QtMSUyRnMzJTJGYXdzNF9yZXF1ZXN0JmFtcDtYLUFtei1TaWduYXR1cmU9
YWQ4ZDc0M2ZlYmM2ZWJmNDVmMmQyNGM1ZGIzNjZjNDJhY2ZmOTJmMTRiYjBlNGNlODA1Mjk4M2Ew
ODkyZjdlYSZhbXA7aGFzaD1jMGViNTVjZGViNTY4NDZmNjRiNDkyZDczOGMwMDYyZDlkYmQzZWRh
MjZjNDRkOTkzMWRlYzNkODc5OGI3ZWUzJmFtcDtob3N0PTY4MDQyYzk0MzU5MTAxM2FjMmIyNDMw
YTg5YjI3MGY2YWYyYzc2ZDhkZmQwODZhMDcxNzZhZmU3Yzc2YzJjNjEmYW1wO3BpaT1TMDk2NzA2
MzcwOTAwMTk4OCZhbXA7dGlkPXNwZGYtMDRkODJmOGYtYzM2Ni00OGVlLWI2OTctYjQ3YjJlYzIz
ZjQyJmFtcDtzaWQ9ZmQ0ODA4Nzg3MTU0ZDM0MWI1MGE1NTk5MTBkNDY5OTZlMTE1Z3hycWEmYW1w
O3R5cGU9Y2xpZW50PC91cmw+PC9yZWxhdGVkLXVybHM+PC91cmxzPjxlbGVjdHJvbmljLXJlc291
cmNlLW51bT4xMC4xMDE2L2ouZHNyLjIwMDkuMTAuMDA2PC9lbGVjdHJvbmljLXJlc291cmNlLW51
bT48bGFuZ3VhZ2U+RW5nbGlzaDwvbGFuZ3VhZ2U+PC9yZWNvcmQ+PC9DaXRlPjxDaXRlPjxBdXRo
b3I+S3VtYXI8L0F1dGhvcj48WWVhcj4xOTk1PC9ZZWFyPjxSZWNOdW0+ODk3NjwvUmVjTnVtPjxy
ZWNvcmQ+PHJlYy1udW1iZXI+ODk3NjwvcmVjLW51bWJlcj48Zm9yZWlnbi1rZXlzPjxrZXkgYXBw
PSJFTiIgZGItaWQ9ImU5ZHB6dHM5bXphdjk1ZTByczhwcnd2OWV4dHp3OXh2eGVmdyIgdGltZXN0
YW1wPSIxNTY1MDE1OTE2Ij44OTc2PC9rZXk+PC9mb3JlaWduLWtleXM+PHJlZi10eXBlIG5hbWU9
IkpvdXJuYWwgQXJ0aWNsZSI+MTc8L3JlZi10eXBlPjxjb250cmlidXRvcnM+PGF1dGhvcnM+PGF1
dGhvcj5LdW1hciwgTi48L2F1dGhvcj48YXV0aG9yPkFuZGVyc29uLCBSLiBGLjwvYXV0aG9yPjxh
dXRob3I+TW9ydGxvY2ssIFIuIEEuPC9hdXRob3I+PGF1dGhvcj5Gcm9lbGljaCwgUC4gTi48L2F1
dGhvcj48YXV0aG9yPkt1YmlrLCBQLjwvYXV0aG9yPjxhdXRob3I+RGl0dHJpY2hoYW5uZW4sIEIu
PC9hdXRob3I+PGF1dGhvcj5TdXRlciwgTS48L2F1dGhvcj48L2F1dGhvcnM+PC9jb250cmlidXRv
cnM+PHRpdGxlcz48dGl0bGU+SW5jcmVhc2VkIEJpb2xvZ2ljYWwgUHJvZHVjdGl2aXR5IGFuZCBF
eHBvcnQgUHJvZHVjdGlvbiBpbiB0aGUgR2xhY2lhbCBTb3V0aGVybi1PY2VhbjwvdGl0bGU+PHNl
Y29uZGFyeS10aXRsZT5OYXR1cmU8L3NlY29uZGFyeS10aXRsZT48YWx0LXRpdGxlPk5hdHVyZTwv
YWx0LXRpdGxlPjwvdGl0bGVzPjxwZXJpb2RpY2FsPjxmdWxsLXRpdGxlPk5hdHVyZTwvZnVsbC10
aXRsZT48L3BlcmlvZGljYWw+PGFsdC1wZXJpb2RpY2FsPjxmdWxsLXRpdGxlPk5hdHVyZTwvZnVs
bC10aXRsZT48L2FsdC1wZXJpb2RpY2FsPjxwYWdlcz42NzUtNjgwPC9wYWdlcz48dm9sdW1lPjM3
ODwvdm9sdW1lPjxudW1iZXI+NjU1ODwvbnVtYmVyPjxrZXl3b3Jkcz48a2V5d29yZD5pY2UtY29y
ZTwva2V5d29yZD48a2V5d29yZD5hdG1vc3BoZXJpYyBjbzI8L2tleXdvcmQ+PGtleXdvcmQ+cGFj
aWZpYy1vY2Vhbjwva2V5d29yZD48a2V5d29yZD5oaWdoLWxhdGl0dWRlPC9rZXl3b3JkPjxrZXl3
b3JkPnBhLTIzMTwva2V5d29yZD48a2V5d29yZD5yZWNvcmQ8L2tleXdvcmQ+PGtleXdvcmQ+d2F0
ZXJzPC9rZXl3b3JkPjxrZXl3b3JkPnRoLTIzMDwva2V5d29yZD48a2V5d29yZD5iZS0xMDwva2V5
d29yZD48a2V5d29yZD50cmFuc3BvcnQ8L2tleXdvcmQ+PC9rZXl3b3Jkcz48ZGF0ZXM+PHllYXI+
MTk5NTwveWVhcj48cHViLWRhdGVzPjxkYXRlPkRlYyAxNDwvZGF0ZT48L3B1Yi1kYXRlcz48L2Rh
dGVzPjxpc2JuPjAwMjgtMDgzNjwvaXNibj48YWNjZXNzaW9uLW51bT5XT1M6QTE5OTVUSzM3OTAw
MDQxPC9hY2Nlc3Npb24tbnVtPjx1cmxzPjxyZWxhdGVkLXVybHM+PHVybD4mbHQ7R28gdG8gSVNJ
Jmd0OzovL1dPUzpBMTk5NVRLMzc5MDAwNDE8L3VybD48dXJsPmh0dHBzOi8vd3d3Lm5hdHVyZS5j
b20vYXJ0aWNsZXMvMzc4Njc1YTAucGRmPC91cmw+PC9yZWxhdGVkLXVybHM+PC91cmxzPjxlbGVj
dHJvbmljLXJlc291cmNlLW51bT5ET0kgMTAuMTAzOC8zNzg2NzVhMDwvZWxlY3Ryb25pYy1yZXNv
dXJjZS1udW0+PGxhbmd1YWdlPkVuZ2xpc2g8L2xhbmd1YWdlPjwvcmVjb3JkPjwvQ2l0ZT48Q2l0
ZT48QXV0aG9yPk1pY2hhZWxzPC9BdXRob3I+PFllYXI+MTk4ODwvWWVhcj48UmVjTnVtPjkxMTc8
L1JlY051bT48cmVjb3JkPjxyZWMtbnVtYmVyPjkxMTc8L3JlYy1udW1iZXI+PGZvcmVpZ24ta2V5
cz48a2V5IGFwcD0iRU4iIGRiLWlkPSJlOWRwenRzOW16YXY5NWUwcnM4cHJ3djlleHR6dzl4dnhl
ZnciIHRpbWVzdGFtcD0iMTU3MDAzMzE2NCI+OTExNzwva2V5PjwvZm9yZWlnbi1rZXlzPjxyZWYt
dHlwZSBuYW1lPSJKb3VybmFsIEFydGljbGUiPjE3PC9yZWYtdHlwZT48Y29udHJpYnV0b3JzPjxh
dXRob3JzPjxhdXRob3I+TWljaGFlbHMsIEEuIEYuPC9hdXRob3I+PGF1dGhvcj5TaWx2ZXIsIE0u
IFcuPC9hdXRob3I+PC9hdXRob3JzPjwvY29udHJpYnV0b3JzPjx0aXRsZXM+PHRpdGxlPlByaW1h
cnkgUHJvZHVjdGlvbiwgU2lua2luZyBGbHV4ZXMgYW5kIHRoZSBNaWNyb2JpYWwgRm9vZCBXZWI8
L3RpdGxlPjxzZWNvbmRhcnktdGl0bGU+RGVlcC1TZWEgUmVzZWFyY2ggSSA8L3NlY29uZGFyeS10
aXRsZT48YWx0LXRpdGxlPkRlZXAtU2VhIFJlczwvYWx0LXRpdGxlPjwvdGl0bGVzPjxhbHQtcGVy
aW9kaWNhbD48ZnVsbC10aXRsZT5EZWVwLVNlYSBSZXM8L2Z1bGwtdGl0bGU+PC9hbHQtcGVyaW9k
aWNhbD48cGFnZXM+NDczLTQ5MDwvcGFnZXM+PHZvbHVtZT4zNTwvdm9sdW1lPjxudW1iZXI+NDwv
bnVtYmVyPjxkYXRlcz48eWVhcj4xOTg4PC95ZWFyPjxwdWItZGF0ZXM+PGRhdGU+QXByPC9kYXRl
PjwvcHViLWRhdGVzPjwvZGF0ZXM+PGlzYm4+MDE5OC0wMTQ5PC9pc2JuPjxhY2Nlc3Npb24tbnVt
PldPUzpBMTk4OE45NjAxMDAwMDE8L2FjY2Vzc2lvbi1udW0+PHVybHM+PHJlbGF0ZWQtdXJscz48
dXJsPiZsdDtHbyB0byBJU0kmZ3Q7Oi8vV09TOkExOTg4Tjk2MDEwMDAwMTwvdXJsPjx1cmw+aHR0
cHM6Ly93d3cuc2NpZW5jZWRpcmVjdC5jb20vc2NpZW5jZS9hcnRpY2xlL3BpaS8wMTk4MDE0OTg4
OTAxMjY0P3ZpYSUzRGlodWI8L3VybD48L3JlbGF0ZWQtdXJscz48L3VybHM+PGVsZWN0cm9uaWMt
cmVzb3VyY2UtbnVtPkRvaSAxMC4xMDE2LzAxOTgtMDE0OSg4OCk5MDEyNi00PC9lbGVjdHJvbmlj
LXJlc291cmNlLW51bT48bGFuZ3VhZ2U+RW5nbGlzaDwvbGFuZ3VhZ2U+PC9yZWNvcmQ+PC9DaXRl
PjwvRW5kTm90ZT4A
</w:fldData>
        </w:fldChar>
      </w:r>
      <w:r w:rsidR="00CB305C" w:rsidRPr="00622CF5">
        <w:instrText xml:space="preserve"> ADDIN EN.CITE.DATA </w:instrText>
      </w:r>
      <w:r w:rsidR="00CB305C" w:rsidRPr="00622CF5">
        <w:fldChar w:fldCharType="end"/>
      </w:r>
      <w:r w:rsidR="00D528BA" w:rsidRPr="00622CF5">
        <w:fldChar w:fldCharType="separate"/>
      </w:r>
      <w:r w:rsidR="005452EC" w:rsidRPr="00622CF5">
        <w:rPr>
          <w:noProof/>
        </w:rPr>
        <w:t>(</w:t>
      </w:r>
      <w:hyperlink w:anchor="_ENREF_39" w:tooltip="Kumar, 1995 #8976" w:history="1">
        <w:r w:rsidR="006260A9" w:rsidRPr="00622CF5">
          <w:rPr>
            <w:rStyle w:val="Hyperlink"/>
          </w:rPr>
          <w:t>Kumar et al., 1995</w:t>
        </w:r>
      </w:hyperlink>
      <w:r w:rsidR="005452EC" w:rsidRPr="00622CF5">
        <w:rPr>
          <w:noProof/>
        </w:rPr>
        <w:t xml:space="preserve">; </w:t>
      </w:r>
      <w:hyperlink w:anchor="_ENREF_57" w:tooltip="Michaels, 1988 #9117" w:history="1">
        <w:r w:rsidR="006260A9" w:rsidRPr="00622CF5">
          <w:rPr>
            <w:rStyle w:val="Hyperlink"/>
          </w:rPr>
          <w:t>Michaels &amp; Silver, 1988</w:t>
        </w:r>
      </w:hyperlink>
      <w:r w:rsidR="005452EC" w:rsidRPr="00622CF5">
        <w:rPr>
          <w:noProof/>
        </w:rPr>
        <w:t xml:space="preserve">; </w:t>
      </w:r>
      <w:hyperlink w:anchor="_ENREF_84" w:tooltip="Stock, 2010 #9067" w:history="1">
        <w:r w:rsidR="006260A9" w:rsidRPr="00622CF5">
          <w:rPr>
            <w:rStyle w:val="Hyperlink"/>
          </w:rPr>
          <w:t>Stock &amp; Dunne, 2010</w:t>
        </w:r>
      </w:hyperlink>
      <w:r w:rsidR="005452EC" w:rsidRPr="00622CF5">
        <w:rPr>
          <w:noProof/>
        </w:rPr>
        <w:t xml:space="preserve">; </w:t>
      </w:r>
      <w:hyperlink w:anchor="_ENREF_97" w:tooltip="Thunell, 2007 #9068" w:history="1">
        <w:r w:rsidR="006260A9" w:rsidRPr="00622CF5">
          <w:rPr>
            <w:rStyle w:val="Hyperlink"/>
          </w:rPr>
          <w:t>Thunell et al., 2007</w:t>
        </w:r>
      </w:hyperlink>
      <w:r w:rsidR="005452EC" w:rsidRPr="00622CF5">
        <w:rPr>
          <w:noProof/>
        </w:rPr>
        <w:t>)</w:t>
      </w:r>
      <w:r w:rsidR="00D528BA" w:rsidRPr="00622CF5">
        <w:fldChar w:fldCharType="end"/>
      </w:r>
      <w:r w:rsidR="000C6590" w:rsidRPr="00622CF5">
        <w:t>.</w:t>
      </w:r>
      <w:r w:rsidRPr="00622CF5">
        <w:t xml:space="preserve"> Lateral transport also provides a significant flux of upwelled nutrients and coastal planktonic communities to the offshore domain</w:t>
      </w:r>
      <w:r w:rsidR="008B7CDE" w:rsidRPr="00622CF5">
        <w:t xml:space="preserve"> </w:t>
      </w:r>
      <w:r w:rsidR="009D00F2" w:rsidRPr="00622CF5">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622CF5">
        <w:instrText xml:space="preserve"> ADDIN EN.CITE </w:instrText>
      </w:r>
      <w:r w:rsidR="00617264" w:rsidRPr="00622CF5">
        <w:fldChar w:fldCharType="begin">
          <w:fldData xml:space="preserve">PEVuZE5vdGU+PENpdGU+PEF1dGhvcj5OYWdhaTwvQXV0aG9yPjxZZWFyPjIwMTU8L1llYXI+PFJl
Y051bT45MjYzPC9SZWNOdW0+PERpc3BsYXlUZXh0PihOYWdhaSBldCBhbC4sIDIwMTU7IFBsYXR0
bmVyIGV0IGFsLiwgMjAwNSk8L0Rpc3BsYXlUZXh0PjxyZWNvcmQ+PHJlYy1udW1iZXI+OTI2Mzwv
cmVjLW51bWJlcj48Zm9yZWlnbi1rZXlzPjxrZXkgYXBwPSJFTiIgZGItaWQ9ImU5ZHB6dHM5bXph
djk1ZTByczhwcnd2OWV4dHp3OXh2eGVmdyIgdGltZXN0YW1wPSIxNTc2MDgwODIyIj45MjYzPC9r
ZXk+PC9mb3JlaWduLWtleXM+PHJlZi10eXBlIG5hbWU9IkpvdXJuYWwgQXJ0aWNsZSI+MTc8L3Jl
Zi10eXBlPjxjb250cmlidXRvcnM+PGF1dGhvcnM+PGF1dGhvcj5OYWdhaSwgVC48L2F1dGhvcj48
YXV0aG9yPkdydWJlciwgTi48L2F1dGhvcj48YXV0aG9yPkZyZW56ZWwsIEguPC9hdXRob3I+PGF1
dGhvcj5MYWNoa2FyLCBaLjwvYXV0aG9yPjxhdXRob3I+TWNXaWxsaWFtcywgSi4gQy48L2F1dGhv
cj48YXV0aG9yPlBsYXR0bmVyLCBHLiBLLjwvYXV0aG9yPjwvYXV0aG9ycz48L2NvbnRyaWJ1dG9y
cz48YXV0aC1hZGRyZXNzPlRva3lvIFVuaXYgTWFyaW5lIFNjaSAmYW1wOyBUZWNobm9sLCBEZXB0
IE9jZWFuIFNjaSwgVG9reW8sIEphcGFuJiN4RDtTd2lzcyBGZWQgSW5zdCBUZWNobm9sLCBJbnN0
IEJpb2dlb2NoZW0gJmFtcDsgUG9sbHV0YW50IER5bmFtLCBFbnZpcm9ubSBQaHlzLCBadXJpY2gs
IFN3aXR6ZXJsYW5kJiN4RDtVbml2IFdhc2hpbmd0b24sIFNjaCBPY2Vhbm9nLCBTZWF0dGxlLCBX
QSA5ODE5NSBVU0EmI3hEO05ZVSwgQ3RyIFByb3RvdHlwZSBDbGltYXRlIE1vZGVsaW5nLCBBYnUg
RGhhYmksIFUgQXJhYiBFbWlyYXRlcyYjeEQ7VW5pdiBDYWxpZiBMb3MgQW5nZWxlcywgRGVwdCBB
dG1vc3BoZXIgJmFtcDsgT2NlYW4gU2NpLCBMb3MgQW5nZWxlcywgQ0EgVVNBJiN4RDtVbml2IEJl
cm4sIENsaW1hdGUgJmFtcDsgRW52aXJvbm0gUGh5cywgQmVybiwgU3dpdHplcmxhbmQ8L2F1dGgt
YWRkcmVzcz48dGl0bGVzPjx0aXRsZT5Eb21pbmFudCByb2xlIG9mIGVkZGllcyBhbmQgZmlsYW1l
bnRzIGluIHRoZSBvZmZzaG9yZSB0cmFuc3BvcnQgb2YgY2FyYm9uIGFuZCBudXRyaWVudHMgaW4g
dGhlIENhbGlmb3JuaWEgQ3VycmVudCBTeXN0ZW08L3RpdGxlPjxzZWNvbmRhcnktdGl0bGU+Sm91
cm5hbCBvZiBHZW9waHlzaWNhbCBSZXNlYXJjaC1PY2VhbnM8L3NlY29uZGFyeS10aXRsZT48YWx0
LXRpdGxlPkogR2VvcGh5cyBSZXMtT2NlYW5zPC9hbHQtdGl0bGU+PC90aXRsZXM+PHBlcmlvZGlj
YWw+PGZ1bGwtdGl0bGU+Sm91cm5hbCBvZiBHZW9waHlzaWNhbCBSZXNlYXJjaC1PY2VhbnM8L2Z1
bGwtdGl0bGU+PGFiYnItMT5KIEdlb3BoeXMgUmVzLU9jZWFuczwvYWJici0xPjwvcGVyaW9kaWNh
bD48YWx0LXBlcmlvZGljYWw+PGZ1bGwtdGl0bGU+Sm91cm5hbCBvZiBHZW9waHlzaWNhbCBSZXNl
YXJjaC1PY2VhbnM8L2Z1bGwtdGl0bGU+PGFiYnItMT5KIEdlb3BoeXMgUmVzLU9jZWFuczwvYWJi
ci0xPjwvYWx0LXBlcmlvZGljYWw+PHBhZ2VzPjUzMTgtNTM0MTwvcGFnZXM+PHZvbHVtZT4xMjA8
L3ZvbHVtZT48bnVtYmVyPjg8L251bWJlcj48a2V5d29yZHM+PGtleXdvcmQ+Ym91bmRhcnkgdXB3
ZWxsaW5nIHN5c3RlbXM8L2tleXdvcmQ+PGtleXdvcmQ+Y29hc3RhbCB0cmFuc2l0aW9uIHpvbmU8
L2tleXdvcmQ+PGtleXdvcmQ+c2VhIGNvMiBmbHV4ZXM8L2tleXdvcmQ+PGtleXdvcmQ+YmlvbG9n
aWNhbCBwcm9kdWN0aW9uPC9rZXl3b3JkPjxrZXl3b3JkPnBsYW5rdG9uIHByb2Nlc3Nlczwva2V5
d29yZD48a2V5d29yZD5tb2RlbGluZyBudXRyaWVudDwva2V5d29yZD48a2V5d29yZD5ub3J0aC1h
dGxhbnRpYzwva2V5d29yZD48a2V5d29yZD5zdWJtZXNvc2NhbGUgdHJhbnNpdGlvbjwva2V5d29y
ZD48a2V5d29yZD5tZXNvc2NhbGUgZWRkaWVzPC9rZXl3b3JkPjxrZXl3b3JkPm9jZWFuIGZyb250
czwva2V5d29yZD48L2tleXdvcmRzPjxkYXRlcz48eWVhcj4yMDE1PC95ZWFyPjxwdWItZGF0ZXM+
PGRhdGU+QXVnPC9kYXRlPjwvcHViLWRhdGVzPjwvZGF0ZXM+PGlzYm4+MjE2OS05Mjc1PC9pc2Ju
PjxhY2Nlc3Npb24tbnVtPldPUzowMDAzNjI2NTM2MDAwMDM8L2FjY2Vzc2lvbi1udW0+PHVybHM+
PHJlbGF0ZWQtdXJscz48dXJsPiZsdDtHbyB0byBJU0kmZ3Q7Oi8vV09TOjAwMDM2MjY1MzYwMDAw
MzwvdXJsPjx1cmw+aHR0cHM6Ly9hZ3VwdWJzLm9ubGluZWxpYnJhcnkud2lsZXkuY29tL2RvaS9m
dWxsLzEwLjEwMDIvMjAxNUpDMDEwODg5PC91cmw+PC9yZWxhdGVkLXVybHM+PC91cmxzPjxlbGVj
dHJvbmljLXJlc291cmNlLW51bT4xMC4xMDAyLzIwMTVqYzAxMDg4OTwvZWxlY3Ryb25pYy1yZXNv
dXJjZS1udW0+PGxhbmd1YWdlPkVuZ2xpc2g8L2xhbmd1YWdlPjwvcmVjb3JkPjwvQ2l0ZT48Q2l0
ZT48QXV0aG9yPlBsYXR0bmVyPC9BdXRob3I+PFllYXI+MjAwNTwvWWVhcj48UmVjTnVtPjkxMTg8
L1JlY051bT48cmVjb3JkPjxyZWMtbnVtYmVyPjkxMTg8L3JlYy1udW1iZXI+PGZvcmVpZ24ta2V5
cz48a2V5IGFwcD0iRU4iIGRiLWlkPSJlOWRwenRzOW16YXY5NWUwcnM4cHJ3djlleHR6dzl4dnhl
ZnciIHRpbWVzdGFtcD0iMTU3MDAzMzI3MiI+OTExODwva2V5PjwvZm9yZWlnbi1rZXlzPjxyZWYt
dHlwZSBuYW1lPSJKb3VybmFsIEFydGljbGUiPjE3PC9yZWYtdHlwZT48Y29udHJpYnV0b3JzPjxh
dXRob3JzPjxhdXRob3I+UGxhdHRuZXIsIEcuIEsuPC9hdXRob3I+PGF1dGhvcj5HcnViZXIsIE4u
PC9hdXRob3I+PGF1dGhvcj5GcmVuemVsLCBILjwvYXV0aG9yPjxhdXRob3I+TWNXaWxsaWFtcywg
Si4gQy48L2F1dGhvcj48L2F1dGhvcnM+PC9jb250cmlidXRvcnM+PGF1dGgtYWRkcmVzcz5Vbml2
IENhbGlmIExvcyBBbmdlbGVzLCBJbnN0IEdlb3BoeXMgJmFtcDsgUGxhbmV0YXJ5IFBoeXMsIExv
cyBBbmdlbGVzLCBDQSA5MDA5NSBVU0E8L2F1dGgtYWRkcmVzcz48dGl0bGVzPjx0aXRsZT5EZWNv
dXBsaW5nIG1hcmluZSBleHBvcnQgcHJvZHVjdGlvbiBmcm9tIG5ldyBwcm9kdWN0aW9uPC90aXRs
ZT48c2Vjb25kYXJ5LXRpdGxlPkdlb3BoeXNpY2FsIFJlc2VhcmNoIExldHRlcnM8L3NlY29uZGFy
eS10aXRsZT48YWx0LXRpdGxlPkdlb3BoeXMgUmVzIExldHQ8L2FsdC10aXRsZT48L3RpdGxlcz48
cGVyaW9kaWNhbD48ZnVsbC10aXRsZT5HZW9waHlzaWNhbCBSZXNlYXJjaCBMZXR0ZXJzPC9mdWxs
LXRpdGxlPjxhYmJyLTE+R2VvcGh5cyBSZXMgTGV0dDwvYWJici0xPjwvcGVyaW9kaWNhbD48YWx0
LXBlcmlvZGljYWw+PGZ1bGwtdGl0bGU+R2VvcGh5c2ljYWwgUmVzZWFyY2ggTGV0dGVyczwvZnVs
bC10aXRsZT48YWJici0xPkdlb3BoeXMgUmVzIExldHQ8L2FiYnItMT48L2FsdC1wZXJpb2RpY2Fs
Pjx2b2x1bWU+MzI8L3ZvbHVtZT48bnVtYmVyPjExPC9udW1iZXI+PGtleXdvcmRzPjxrZXl3b3Jk
Pm9jZWFuPC9rZXl3b3JkPjxrZXl3b3JkPnN1cmZhY2U8L2tleXdvcmQ+PGtleXdvcmQ+dGVtcGVy
YXR1cmU8L2tleXdvcmQ+PGtleXdvcmQ+Y2FsaWZvcm5pYTwva2V5d29yZD48a2V5d29yZD5zeXN0
ZW08L2tleXdvcmQ+PC9rZXl3b3Jkcz48ZGF0ZXM+PHllYXI+MjAwNTwveWVhcj48cHViLWRhdGVz
PjxkYXRlPkp1biAxNDwvZGF0ZT48L3B1Yi1kYXRlcz48L2RhdGVzPjxpc2JuPjAwOTQtODI3Njwv
aXNibj48YWNjZXNzaW9uLW51bT5XT1M6MDAwMjI5OTg1ODAwMDAxPC9hY2Nlc3Npb24tbnVtPjx1
cmxzPjxyZWxhdGVkLXVybHM+PHVybD4mbHQ7R28gdG8gSVNJJmd0OzovL1dPUzowMDAyMjk5ODU4
MDAwMDE8L3VybD48dXJsPmh0dHBzOi8vYWd1cHVicy5vbmxpbmVsaWJyYXJ5LndpbGV5LmNvbS9k
b2kvZnVsbC8xMC4xMDI5LzIwMDVHTDAyMjY2MDwvdXJsPjwvcmVsYXRlZC11cmxzPjwvdXJscz48
ZWxlY3Ryb25pYy1yZXNvdXJjZS1udW0+QXJ0biBMMTE2MTImI3hEOzEwLjEwMjkvMjAwNWdsMDIy
NjYwPC9lbGVjdHJvbmljLXJlc291cmNlLW51bT48bGFuZ3VhZ2U+RW5nbGlzaDwvbGFuZ3VhZ2U+
PC9yZWNvcmQ+PC9DaXRlPjwvRW5kTm90ZT4A
</w:fldData>
        </w:fldChar>
      </w:r>
      <w:r w:rsidR="00617264" w:rsidRPr="00622CF5">
        <w:instrText xml:space="preserve"> ADDIN EN.CITE.DATA </w:instrText>
      </w:r>
      <w:r w:rsidR="00617264" w:rsidRPr="00622CF5">
        <w:fldChar w:fldCharType="end"/>
      </w:r>
      <w:r w:rsidR="009D00F2" w:rsidRPr="00622CF5">
        <w:fldChar w:fldCharType="separate"/>
      </w:r>
      <w:r w:rsidR="009D00F2" w:rsidRPr="00622CF5">
        <w:rPr>
          <w:noProof/>
        </w:rPr>
        <w:t>(</w:t>
      </w:r>
      <w:hyperlink w:anchor="_ENREF_63" w:tooltip="Nagai, 2015 #9263" w:history="1">
        <w:r w:rsidR="006260A9" w:rsidRPr="00622CF5">
          <w:rPr>
            <w:rStyle w:val="Hyperlink"/>
          </w:rPr>
          <w:t>Nagai et al., 2015</w:t>
        </w:r>
      </w:hyperlink>
      <w:r w:rsidR="009D00F2" w:rsidRPr="00622CF5">
        <w:rPr>
          <w:noProof/>
        </w:rPr>
        <w:t xml:space="preserve">; </w:t>
      </w:r>
      <w:hyperlink w:anchor="_ENREF_73" w:tooltip="Plattner, 2005 #9118" w:history="1">
        <w:r w:rsidR="006260A9" w:rsidRPr="00622CF5">
          <w:rPr>
            <w:rStyle w:val="Hyperlink"/>
          </w:rPr>
          <w:t>Plattner et al., 2005</w:t>
        </w:r>
      </w:hyperlink>
      <w:r w:rsidR="009D00F2" w:rsidRPr="00622CF5">
        <w:rPr>
          <w:noProof/>
        </w:rPr>
        <w:t>)</w:t>
      </w:r>
      <w:r w:rsidR="009D00F2" w:rsidRPr="00622CF5">
        <w:fldChar w:fldCharType="end"/>
      </w:r>
      <w:r w:rsidRPr="00622CF5">
        <w:t xml:space="preserve">, resulting in complicated spatial and temporal connectivity between physical </w:t>
      </w:r>
      <w:r w:rsidR="00622CF5" w:rsidRPr="00622CF5">
        <w:t>forcing</w:t>
      </w:r>
      <w:r w:rsidRPr="00622CF5">
        <w:t xml:space="preserve">, </w:t>
      </w:r>
      <w:r w:rsidRPr="00622CF5">
        <w:rPr>
          <w:i/>
        </w:rPr>
        <w:t>in situ</w:t>
      </w:r>
      <w:r w:rsidRPr="00622CF5">
        <w:t xml:space="preserve"> community composition and regional biogeochemistry.</w:t>
      </w:r>
    </w:p>
    <w:p w14:paraId="24C9902A" w14:textId="46027448" w:rsidR="00AC545E" w:rsidRPr="00622CF5" w:rsidRDefault="00ED0FC6" w:rsidP="00AC545E">
      <w:pPr>
        <w:spacing w:line="360" w:lineRule="auto"/>
        <w:ind w:firstLine="720"/>
      </w:pPr>
      <w:r w:rsidRPr="00622CF5">
        <w:t xml:space="preserve">While remote sensing techniques can reasonably quantify phytoplankton standing stocks </w:t>
      </w:r>
      <w:r w:rsidR="00B10E5E" w:rsidRPr="00622CF5">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622CF5">
        <w:instrText xml:space="preserve"> ADDIN EN.CITE </w:instrText>
      </w:r>
      <w:r w:rsidR="00617264" w:rsidRPr="00622CF5">
        <w:fldChar w:fldCharType="begin">
          <w:fldData xml:space="preserve">PEVuZE5vdGU+PENpdGU+PEF1dGhvcj5TYWJhPC9BdXRob3I+PFllYXI+MjAxMTwvWWVhcj48UmVj
TnVtPjkwOTY8L1JlY051bT48RGlzcGxheVRleHQ+KE8mYXBvcztSZWlsbHkgZXQgYWwuLCAxOTk4
OyBTYWJhIGV0IGFsLiwgMjAxMSk8L0Rpc3BsYXlUZXh0PjxyZWNvcmQ+PHJlYy1udW1iZXI+OTA5
NjwvcmVjLW51bWJlcj48Zm9yZWlnbi1rZXlzPjxrZXkgYXBwPSJFTiIgZGItaWQ9ImU5ZHB6dHM5
bXphdjk1ZTByczhwcnd2OWV4dHp3OXh2eGVmdyIgdGltZXN0YW1wPSIxNTY4ODExMDI5Ij45MDk2
PC9rZXk+PC9mb3JlaWduLWtleXM+PHJlZi10eXBlIG5hbWU9IkpvdXJuYWwgQXJ0aWNsZSI+MTc8
L3JlZi10eXBlPjxjb250cmlidXRvcnM+PGF1dGhvcnM+PGF1dGhvcj5TYWJhLCBWLiBTLjwvYXV0
aG9yPjxhdXRob3I+RnJpZWRyaWNocywgTS4gQS4gTS48L2F1dGhvcj48YXV0aG9yPkFudG9pbmUs
IEQuPC9hdXRob3I+PGF1dGhvcj5Bcm1zdHJvbmcsIFIuIEEuPC9hdXRob3I+PGF1dGhvcj5Bc2Fu
dW1hLCBJLjwvYXV0aG9yPjxhdXRob3I+QmVocmVuZmVsZCwgTS4gSi48L2F1dGhvcj48YXV0aG9y
PkNpb3R0aSwgQS4gTS48L2F1dGhvcj48YXV0aG9yPkRvd2VsbCwgTS48L2F1dGhvcj48YXV0aG9y
PkhvZXBmZm5lciwgTi48L2F1dGhvcj48YXV0aG9yPkh5ZGUsIEsuIEouIFcuPC9hdXRob3I+PGF1
dGhvcj5Jc2hpemFrYSwgSi48L2F1dGhvcj48YXV0aG9yPkthbWVkYSwgVC48L2F1dGhvcj48YXV0
aG9yPk1hcnJhLCBKLjwvYXV0aG9yPjxhdXRob3I+TWVsaW4sIEYuPC9hdXRob3I+PGF1dGhvcj5N
b3JlbCwgQS48L2F1dGhvcj48YXV0aG9yPk8mYXBvcztSZWlsbHksIEouPC9hdXRob3I+PGF1dGhv
cj5TY2FyZGksIE0uPC9hdXRob3I+PGF1dGhvcj5TbWl0aCwgVy4gTy48L2F1dGhvcj48YXV0aG9y
PlNteXRoLCBULiBKLjwvYXV0aG9yPjxhdXRob3I+VGFuZywgUy48L2F1dGhvcj48YXV0aG9yPlVp
dHosIEouPC9hdXRob3I+PGF1dGhvcj5XYXRlcnMsIEsuPC9hdXRob3I+PGF1dGhvcj5XZXN0YmVy
cnksIFQuIEsuPC9hdXRob3I+PC9hdXRob3JzPjwvY29udHJpYnV0b3JzPjxhdXRoLWFkZHJlc3M+
VmlyZ2luaWEgSW5zdCBNYXJpbmUgU2NpLCBDb2xsIFdpbGxpYW0gJmFtcDsgTWFyeSwgR2xvdWNl
c3RlciBQb2ludCwgVkEgMjMwNjIgVVNBJiN4RDtDTlJTLCBMT1YsIFZpbGxlZnJhbmNoZSBTdXIg
TWVyLCBGcmFuY2UmI3hEO1VuaXYgUGFyaXMgMDYsIFVNUiA3MDkzLCBWaWxsZWZyYW5jaGUgU3Vy
IE1lciwgRnJhbmNlJiN4RDtTVU5ZIFN0b255IEJyb29rLCBTY2ggTWFyaW5lICZhbXA7IEF0bW9z
cGhlciBTY2ksIFN0b255IEJyb29rLCBOWSAxMTc5NCBVU0EmI3hEO1Rva3lvIFVuaXYgSW5mb3Jt
YXQgU2NpLCBDaGliYSAyNjU4NTAxLCBKYXBhbiYjeEQ7T3JlZ29uIFN0YXRlIFVuaXYsIERlcHQg
Qm90ICZhbXA7IFBsYW50IFBhdGhvbCwgQ29ydmFsbGlzLCBPUiA5NzMzMSBVU0EmI3hEO1VuaXYg
RXN0YWR1YWwgUGF1bGlzdGEsIEJSLTExMzMwOTAwIFNhbyBQYXVsbywgQnJhemlsJiN4RDtFdXJv
cGVhbiBDb21taXNzLCBKb2ludCBSZXMgQ3RyLCBJLTIxMDI3IElzcHJhLCBJdGFseSYjeEQ7Tk9B
QSwgTk1GUywgTmFycmFnYW5zZXR0IExhYiwgTmFycmFnYW5zZXR0LCBSSSAwMjg4MiBVU0EmI3hE
O05hZ295YSBVbml2LCBIeWRyb3NwaGVyIEF0bW9zcGhlciBSZXMgQ3RyLCBOYWdveWEsIEFpY2hp
IDQ2NDg2MDEsIEphcGFuJiN4RDtTZWlrYWkgTmF0bCBGaXNoZXJpZXMgUmVzIEluc3QsIElzaGln
YWtpIFRyb3AgU3RuLCBPa2luYXdhIDkwNzA0NTEsIEphcGFuJiN4RDtDVU5ZLCBCcm9va2x5biBD
b2xsLCBEZXB0IEdlb2wsIEJyb29rbHluLCBOWSAxMTIxMCBVU0EmI3hEO1VuaXYgUm9tYSBUb3Ig
VmVyZ2F0YSwgRGVwdCBCaW9sLCBJLTAwMTczIFJvbWUsIEl0YWx5JiN4RDtQbHltb3V0aCBNYXJp
bmUgTGFiLCBQbHltb3V0aCBQTDEgM0RILCBEZXZvbiwgRW5nbGFuZCYjeEQ7RmlzaGVyaWVzICZh
bXA7IE9jZWFucyBDYW5hZGEsIEluc3QgRnJlc2h3YXRlciwgV2lubmlwZWcsIE1CIFIzVCAyTjYs
IENhbmFkYSYjeEQ7VW5pdiBDYWxpZiBTYW4gRGllZ28sIFNjcmlwcHMgSW5zdCBPY2Vhbm9nLCBM
YSBKb2xsYSwgQ0EgOTIwOTMgVVNBJiN4RDtOT0FBLCBDb2FzdGFsIFNlcnYgQ3RyLCBDaGFybGVz
dG9uLCBTQyAyOTQwNSBVU0E8L2F1dGgtYWRkcmVzcz48dGl0bGVzPjx0aXRsZT5BbiBldmFsdWF0
aW9uIG9mIG9jZWFuIGNvbG9yIG1vZGVsIGVzdGltYXRlcyBvZiBtYXJpbmUgcHJpbWFyeSBwcm9k
dWN0aXZpdHkgaW4gY29hc3RhbCBhbmQgcGVsYWdpYyByZWdpb25zIGFjcm9zcyB0aGUgZ2xvYmU8
L3RpdGxlPjxzZWNvbmRhcnktdGl0bGU+QmlvZ2Vvc2NpZW5jZXM8L3NlY29uZGFyeS10aXRsZT48
YWx0LXRpdGxlPkJpb2dlb3NjaWVuY2VzPC9hbHQtdGl0bGU+PC90aXRsZXM+PHBlcmlvZGljYWw+
PGZ1bGwtdGl0bGU+QmlvZ2Vvc2NpZW5jZXM8L2Z1bGwtdGl0bGU+PGFiYnItMT5CaW9nZW9zY2ll
bmNlczwvYWJici0xPjwvcGVyaW9kaWNhbD48YWx0LXBlcmlvZGljYWw+PGZ1bGwtdGl0bGU+Qmlv
Z2Vvc2NpZW5jZXM8L2Z1bGwtdGl0bGU+PGFiYnItMT5CaW9nZW9zY2llbmNlczwvYWJici0xPjwv
YWx0LXBlcmlvZGljYWw+PHBhZ2VzPjQ4OS01MDM8L3BhZ2VzPjx2b2x1bWU+ODwvdm9sdW1lPjxu
dW1iZXI+MjwvbnVtYmVyPjxrZXl3b3Jkcz48a2V5d29yZD5zYXRlbGxpdGUgY2hsb3JvcGh5bGw8
L2tleXdvcmQ+PGtleXdvcmQ+c2tpbGwgYXNzZXNzbWVudDwva2V5d29yZD48a2V5d29yZD5wYWNp
ZmljLW9jZWFuPC9rZXl3b3JkPjxrZXl3b3JkPm5vcnRoIHBhY2lmaWM8L2tleXdvcmQ+PGtleXdv
cmQ+cGhvdG9zeW50aGVzaXM8L2tleXdvcmQ+PGtleXdvcmQ+dGVtcGVyYXR1cmU8L2tleXdvcmQ+
PGtleXdvcmQ+dmFyaWFiaWxpdHk8L2tleXdvcmQ+PGtleXdvcmQ+c2ltdWxhdGlvbjwva2V5d29y
ZD48a2V5d29yZD5yYXRlczwva2V5d29yZD48a2V5d29yZD5zZWE8L2tleXdvcmQ+PC9rZXl3b3Jk
cz48ZGF0ZXM+PHllYXI+MjAxMTwveWVhcj48L2RhdGVzPjxpc2JuPjE3MjYtNDE3MDwvaXNibj48
YWNjZXNzaW9uLW51bT5XT1M6MDAwMjg3Nzk2ODAwMDE4PC9hY2Nlc3Npb24tbnVtPjx1cmxzPjxy
ZWxhdGVkLXVybHM+PHVybD4mbHQ7R28gdG8gSVNJJmd0OzovL1dPUzowMDAyODc3OTY4MDAwMTg8
L3VybD48dXJsPmh0dHBzOi8vd3d3LmJpb2dlb3NjaWVuY2VzLm5ldC84LzQ4OS8yMDExL2JnLTgt
NDg5LTIwMTEucGRmPC91cmw+PC9yZWxhdGVkLXVybHM+PC91cmxzPjxlbGVjdHJvbmljLXJlc291
cmNlLW51bT4xMC41MTk0L2JnLTgtNDg5LTIwMTE8L2VsZWN0cm9uaWMtcmVzb3VyY2UtbnVtPjxs
YW5ndWFnZT5FbmdsaXNoPC9sYW5ndWFnZT48L3JlY29yZD48L0NpdGU+PENpdGU+PEF1dGhvcj5P
JmFwb3M7UmVpbGx5PC9BdXRob3I+PFllYXI+MTk5ODwvWWVhcj48UmVjTnVtPjkxMDA8L1JlY051
bT48cmVjb3JkPjxyZWMtbnVtYmVyPjkxMDA8L3JlYy1udW1iZXI+PGZvcmVpZ24ta2V5cz48a2V5
IGFwcD0iRU4iIGRiLWlkPSJlOWRwenRzOW16YXY5NWUwcnM4cHJ3djlleHR6dzl4dnhlZnciIHRp
bWVzdGFtcD0iMTU2ODgxMTAyOSI+OTEwMDwva2V5PjwvZm9yZWlnbi1rZXlzPjxyZWYtdHlwZSBu
YW1lPSJKb3VybmFsIEFydGljbGUiPjE3PC9yZWYtdHlwZT48Y29udHJpYnV0b3JzPjxhdXRob3Jz
PjxhdXRob3I+TyZhcG9zO1JlaWxseSwgSi4gRS48L2F1dGhvcj48YXV0aG9yPk1hcml0b3JlbmEs
IFMuPC9hdXRob3I+PGF1dGhvcj5NaXRjaGVsbCwgQi4gRy48L2F1dGhvcj48YXV0aG9yPlNpZWdl
bCwgRC4gQS48L2F1dGhvcj48YXV0aG9yPkNhcmRlciwgSy4gTC48L2F1dGhvcj48YXV0aG9yPkdh
cnZlciwgUy4gQS48L2F1dGhvcj48YXV0aG9yPkthaHJ1LCBNLjwvYXV0aG9yPjxhdXRob3I+TWND
bGFpbiwgQy48L2F1dGhvcj48L2F1dGhvcnM+PC9jb250cmlidXRvcnM+PGF1dGgtYWRkcmVzcz5O
T0FBLCBOYXRsIE1hcmluZSBGaXNoZXJpZXMgU2VydiwgTkUgRmlzaGVyaWVzIFNjaSBDdHIsIE5h
cnJhZ2Fuc2V0dCwgUkkgMDI4ODIgVVNBJiN4RDtVbml2IFMgRmxvcmlkYSwgU3QgUGV0ZXJzYnVy
ZywgRkwgMzM3MDEgVVNBJiN4RDtDYWxpZiBTdGF0ZSBQb2x5dGVjaCBVbml2IFBvbW9uYSwgUG9t
b25hLCBDQSA5MTc2OCBVU0EmI3hEO1VuaXYgQ2FsaWYgU2FuIERpZWdvLCBTY3JpcHBzIEluc3Qg
T2NlYW5vZywgTGEgSm9sbGEsIENBIDkyMDkzIFVTQSYjeEQ7TkFTQSwgR29kZGFyZCBTcGFjZSBG
bGlnaHQgQ3RyLCBVbml2IFNwYWNlIFJlcyBBc3NvYywgR3JlZW5iZWx0LCBNRCAyMDc3MSBVU0Em
I3hEO1VuaXYgQ2FsaWYgU2FudGEgQmFyYmFyYSwgRGVwdCBHZW9nLCBTYW50YSBCYXJiYXJhLCBD
QSA5MzEwNiBVU0E8L2F1dGgtYWRkcmVzcz48dGl0bGVzPjx0aXRsZT5PY2VhbiBjb2xvciBjaGxv
cm9waHlsbCBhbGdvcml0aG1zIGZvciBTZWFXaUZTPC90aXRsZT48c2Vjb25kYXJ5LXRpdGxlPkpv
dXJuYWwgb2YgR2VvcGh5c2ljYWwgUmVzZWFyY2gtT2NlYW5zPC9zZWNvbmRhcnktdGl0bGU+PGFs
dC10aXRsZT5KIEdlb3BoeXMgUmVzLU9jZWFuczwvYWx0LXRpdGxlPjwvdGl0bGVzPjxwZXJpb2Rp
Y2FsPjxmdWxsLXRpdGxlPkpvdXJuYWwgb2YgR2VvcGh5c2ljYWwgUmVzZWFyY2gtT2NlYW5zPC9m
dWxsLXRpdGxlPjxhYmJyLTE+SiBHZW9waHlzIFJlcy1PY2VhbnM8L2FiYnItMT48L3BlcmlvZGlj
YWw+PGFsdC1wZXJpb2RpY2FsPjxmdWxsLXRpdGxlPkpvdXJuYWwgb2YgR2VvcGh5c2ljYWwgUmVz
ZWFyY2gtT2NlYW5zPC9mdWxsLXRpdGxlPjxhYmJyLTE+SiBHZW9waHlzIFJlcy1PY2VhbnM8L2Fi
YnItMT48L2FsdC1wZXJpb2RpY2FsPjxwYWdlcz4yNDkzNy0yNDk1MzwvcGFnZXM+PHZvbHVtZT4x
MDM8L3ZvbHVtZT48bnVtYmVyPkMxMTwvbnVtYmVyPjxrZXl3b3Jkcz48a2V5d29yZD5yZW1vdGUt
c2Vuc2luZyByZWZsZWN0YW5jZTwva2V5d29yZD48a2V5d29yZD5jcm9zcy1zcGVjdHJ1bSBhbmFs
eXNpczwva2V5d29yZD48a2V5d29yZD5vcHRpY2FsLXByb3BlcnRpZXM8L2tleXdvcmQ+PGtleXdv
cmQ+Y29hc3RhbCB3YXRlcnM8L2tleXdvcmQ+PGtleXdvcmQ+c2FyZ2Fzc28gc2VhPC9rZXl3b3Jk
PjxrZXl3b3JkPnBoeXRvcGxhbmt0b24gYWJzb3JwdGlvbjwva2V5d29yZD48a2V5d29yZD5jb2Nj
b2xpdGhvcGhvcmUgYmxvb21zPC9rZXl3b3JkPjxrZXl3b3JkPnByaW1hcnkgcHJvZHVjdGl2aXR5
PC9rZXl3b3JkPjxrZXl3b3JkPmJpb2dlbm91cyBtYXR0ZXI8L2tleXdvcmQ+PGtleXdvcmQ+bGln
aHQtYWJzb3JwdGlvbjwva2V5d29yZD48L2tleXdvcmRzPjxkYXRlcz48eWVhcj4xOTk4PC95ZWFy
PjxwdWItZGF0ZXM+PGRhdGU+T2N0IDE1PC9kYXRlPjwvcHViLWRhdGVzPjwvZGF0ZXM+PGlzYm4+
MjE2OS05Mjc1PC9pc2JuPjxhY2Nlc3Npb24tbnVtPldPUzowMDAwNzYzNzQ5MDAwMjM8L2FjY2Vz
c2lvbi1udW0+PHVybHM+PHJlbGF0ZWQtdXJscz48dXJsPiZsdDtHbyB0byBJU0kmZ3Q7Oi8vV09T
OjAwMDA3NjM3NDkwMDAyMzwvdXJsPjx1cmw+aHR0cHM6Ly9hZ3VwdWJzLm9ubGluZWxpYnJhcnku
d2lsZXkuY29tL2RvaS9hYnMvMTAuMTAyOS85OEpDMDIxNjA8L3VybD48L3JlbGF0ZWQtdXJscz48
L3VybHM+PGVsZWN0cm9uaWMtcmVzb3VyY2UtbnVtPkRvaSAxMC4xMDI5Lzk4amMwMjE2MDwvZWxl
Y3Ryb25pYy1yZXNvdXJjZS1udW0+PGxhbmd1YWdlPkVuZ2xpc2g8L2xhbmd1YWdlPjwvcmVjb3Jk
PjwvQ2l0ZT48L0VuZE5vdGU+AG==
</w:fldData>
        </w:fldChar>
      </w:r>
      <w:r w:rsidR="00617264" w:rsidRPr="00622CF5">
        <w:instrText xml:space="preserve"> ADDIN EN.CITE.DATA </w:instrText>
      </w:r>
      <w:r w:rsidR="00617264" w:rsidRPr="00622CF5">
        <w:fldChar w:fldCharType="end"/>
      </w:r>
      <w:r w:rsidR="00B10E5E" w:rsidRPr="00622CF5">
        <w:fldChar w:fldCharType="separate"/>
      </w:r>
      <w:r w:rsidR="005452EC" w:rsidRPr="00622CF5">
        <w:rPr>
          <w:noProof/>
        </w:rPr>
        <w:t>(</w:t>
      </w:r>
      <w:hyperlink w:anchor="_ENREF_65" w:tooltip="O'Reilly, 1998 #9100" w:history="1">
        <w:r w:rsidR="006260A9" w:rsidRPr="00622CF5">
          <w:rPr>
            <w:rStyle w:val="Hyperlink"/>
          </w:rPr>
          <w:t>O'Reilly et al., 1998</w:t>
        </w:r>
      </w:hyperlink>
      <w:r w:rsidR="005452EC" w:rsidRPr="00622CF5">
        <w:rPr>
          <w:noProof/>
        </w:rPr>
        <w:t xml:space="preserve">; </w:t>
      </w:r>
      <w:hyperlink w:anchor="_ENREF_77" w:tooltip="Saba, 2011 #9096" w:history="1">
        <w:r w:rsidR="006260A9" w:rsidRPr="00622CF5">
          <w:rPr>
            <w:rStyle w:val="Hyperlink"/>
          </w:rPr>
          <w:t>Saba et al., 2011</w:t>
        </w:r>
      </w:hyperlink>
      <w:r w:rsidR="005452EC" w:rsidRPr="00622CF5">
        <w:rPr>
          <w:noProof/>
        </w:rPr>
        <w:t>)</w:t>
      </w:r>
      <w:r w:rsidR="00B10E5E" w:rsidRPr="00622CF5">
        <w:fldChar w:fldCharType="end"/>
      </w:r>
      <w:r w:rsidR="008B3D01" w:rsidRPr="00622CF5">
        <w:t xml:space="preserve">, primary </w:t>
      </w:r>
      <w:r w:rsidR="0063162F" w:rsidRPr="00622CF5">
        <w:t>production</w:t>
      </w:r>
      <w:r w:rsidR="008B3D01" w:rsidRPr="00622CF5">
        <w:t xml:space="preserve"> </w:t>
      </w:r>
      <w:r w:rsidR="00BC4943" w:rsidRPr="00622CF5">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622CF5">
        <w:instrText xml:space="preserve"> ADDIN EN.CITE </w:instrText>
      </w:r>
      <w:r w:rsidR="00617264" w:rsidRPr="00622CF5">
        <w:fldChar w:fldCharType="begin">
          <w:fldData xml:space="preserve">PEVuZE5vdGU+PENpdGU+PEF1dGhvcj5CZWhyZW5mZWxkPC9BdXRob3I+PFllYXI+MTk5NzwvWWVh
cj48UmVjTnVtPjY2Nzk8L1JlY051bT48RGlzcGxheVRleHQ+KEJlaHJlbmZlbGQgJmFtcDsgRmFs
a293c2tpLCAxOTk3OyBLYWhydSBldCBhbC4sIDIwMTUpPC9EaXNwbGF5VGV4dD48cmVjb3JkPjxy
ZWMtbnVtYmVyPjY2Nzk8L3JlYy1udW1iZXI+PGZvcmVpZ24ta2V5cz48a2V5IGFwcD0iRU4iIGRi
LWlkPSJlOWRwenRzOW16YXY5NWUwcnM4cHJ3djlleHR6dzl4dnhlZnciIHRpbWVzdGFtcD0iMTUz
MDU0NDYzNiI+NjY3OTwva2V5PjwvZm9yZWlnbi1rZXlzPjxyZWYtdHlwZSBuYW1lPSJKb3VybmFs
IEFydGljbGUiPjE3PC9yZWYtdHlwZT48Y29udHJpYnV0b3JzPjxhdXRob3JzPjxhdXRob3I+QmVo
cmVuZmVsZCwgTS4gSi48L2F1dGhvcj48YXV0aG9yPkZhbGtvd3NraSwgUC4gRy48L2F1dGhvcj48
L2F1dGhvcnM+PC9jb250cmlidXRvcnM+PHRpdGxlcz48dGl0bGU+UGhvdG9zeW50aGV0aWMgcmF0
ZXMgZGVyaXZlZCBmcm9tIHNhdGVsbGl0ZS1iYXNlZCBjaGxvcm9waHlsbCBjb25jZW50cmF0aW9u
PC90aXRsZT48c2Vjb25kYXJ5LXRpdGxlPkxpbW5vbG9neSBhbmQgT2NlYW5vZ3JhcGh5PC9zZWNv
bmRhcnktdGl0bGU+PGFsdC10aXRsZT5MaW1ub2wgT2NlYW5vZ3I8L2FsdC10aXRsZT48L3RpdGxl
cz48cGVyaW9kaWNhbD48ZnVsbC10aXRsZT5MaW1ub2xvZ3kgYW5kIE9jZWFub2dyYXBoeTwvZnVs
bC10aXRsZT48L3BlcmlvZGljYWw+PGFsdC1wZXJpb2RpY2FsPjxmdWxsLXRpdGxlPkxpbW5vbCBP
Y2Vhbm9ncjwvZnVsbC10aXRsZT48L2FsdC1wZXJpb2RpY2FsPjxwYWdlcz4xLTIwPC9wYWdlcz48
dm9sdW1lPjQyPC92b2x1bWU+PG51bWJlcj4xPC9udW1iZXI+PGtleXdvcmRzPjxrZXl3b3JkPm9j
ZWFuaWMgcHJpbWFyeSBwcm9kdWN0aW9uPC9rZXl3b3JkPjxrZXl3b3JkPnVsdHJhdmlvbGV0LWIg
cmFkaWF0aW9uPC9rZXl3b3JkPjxrZXl3b3JkPm1pZGRsZSBhdGxhbnRpYyBiaWdodDwva2V5d29y
ZD48a2V5d29yZD5tYXJpbmUtcGh5dG9wbGFua3Rvbjwva2V5d29yZD48a2V5d29yZD5za2VsZXRv
bmVtYS1jb3N0YXR1bTwva2V5d29yZD48a2V5d29yZD5uYXR1cmFsIGFzc2VtYmxhZ2VzPC9rZXl3
b3JkPjxrZXl3b3JkPmNvbnRpbmVudGFsLXNoZWxmPC9rZXl3b3JkPjxrZXl3b3JkPm5vcnRoLWF0
bGFudGljPC9rZXl3b3JkPjxrZXl3b3JkPmxpZ2h0PC9rZXl3b3JkPjxrZXl3b3JkPmdyb3d0aDwv
a2V5d29yZD48L2tleXdvcmRzPjxkYXRlcz48eWVhcj4xOTk3PC95ZWFyPjxwdWItZGF0ZXM+PGRh
dGU+SmFuPC9kYXRlPjwvcHViLWRhdGVzPjwvZGF0ZXM+PGlzYm4+MDAyNC0zNTkwPC9pc2JuPjxh
Y2Nlc3Npb24tbnVtPldPUzpBMTk5N1hLNjAxMDAwMDE8L2FjY2Vzc2lvbi1udW0+PHVybHM+PHJl
bGF0ZWQtdXJscz48dXJsPiZsdDtHbyB0byBJU0kmZ3Q7Oi8vV09TOkExOTk3WEs2MDEwMDAwMTwv
dXJsPjwvcmVsYXRlZC11cmxzPjwvdXJscz48ZWxlY3Ryb25pYy1yZXNvdXJjZS1udW0+RE9JIDEw
LjQzMTkvbG8uMTk5Ny40Mi4xLjAwMDE8L2VsZWN0cm9uaWMtcmVzb3VyY2UtbnVtPjxsYW5ndWFn
ZT5FbmdsaXNoPC9sYW5ndWFnZT48L3JlY29yZD48L0NpdGU+PENpdGU+PEF1dGhvcj5LYWhydTwv
QXV0aG9yPjxZZWFyPjIwMTU8L1llYXI+PFJlY051bT45MTIxPC9SZWNOdW0+PHJlY29yZD48cmVj
LW51bWJlcj45MTIxPC9yZWMtbnVtYmVyPjxmb3JlaWduLWtleXM+PGtleSBhcHA9IkVOIiBkYi1p
ZD0iZTlkcHp0czltemF2OTVlMHJzOHByd3Y5ZXh0enc5eHZ4ZWZ3IiB0aW1lc3RhbXA9IjE1NzAw
MzMzNDAiPjkxMjE8L2tleT48L2ZvcmVpZ24ta2V5cz48cmVmLXR5cGUgbmFtZT0iSm91cm5hbCBB
cnRpY2xlIj4xNzwvcmVmLXR5cGU+PGNvbnRyaWJ1dG9ycz48YXV0aG9ycz48YXV0aG9yPkthaHJ1
LCBNLjwvYXV0aG9yPjxhdXRob3I+SmFjb3gsIE0uIEcuPC9hdXRob3I+PGF1dGhvcj5MZWUsIFou
PC9hdXRob3I+PGF1dGhvcj5LdWRlbGEsIFIuIE0uPC9hdXRob3I+PGF1dGhvcj5NYW56YW5vLVNh
cmFiaWEsIE0uPC9hdXRob3I+PGF1dGhvcj5NaXRjaGVsbCwgQi4gRy48L2F1dGhvcj48L2F1dGhv
cnM+PC9jb250cmlidXRvcnM+PGF1dGgtYWRkcmVzcz5Vbml2IENhbGlmIFNhbiBEaWVnbywgU2Ny
aXBwcyBJbnN0IE9jZWFub2csIExhIEpvbGxhLCBDQSA5MjA5MyBVU0EmI3hEO1VuaXYgTWFzc2Fj
aHVzZXR0cywgRW52aXJvbm0gRWFydGggJmFtcDsgT2NlYW4gU2NpLCBCb3N0b24sIE1BIDAyMTI1
IFVTQSYjeEQ7VW5pdiBDYWxpZiBTYW50YSBDcnV6LCBPY2VhbiBTY2kgRGVwdCwgU2FudGEgQ3J1
eiwgQ0EgOTUwNjQgVVNBJiN4RDtVbml2IEF1dG9ub21hIFNpbmFsb2EsIEZhYyBDaWVuY2lhcyBN
YXIsIE1hemF0bGFuLCBTaW5hbG9hLCBNZXhpY288L2F1dGgtYWRkcmVzcz48dGl0bGVzPjx0aXRs
ZT5PcHRpbWl6ZWQgbXVsdGktc2F0ZWxsaXRlIG1lcmdlciBvZiBwcmltYXJ5IHByb2R1Y3Rpb24g
ZXN0aW1hdGVzIGluIHRoZSBDYWxpZm9ybmlhIEN1cnJlbnQgdXNpbmcgaW5oZXJlbnQgb3B0aWNh
bCBwcm9wZXJ0aWVzPC90aXRsZT48c2Vjb25kYXJ5LXRpdGxlPkpvdXJuYWwgb2YgTWFyaW5lIFN5
c3RlbXM8L3NlY29uZGFyeS10aXRsZT48YWx0LXRpdGxlPkogTWFyaW5lIFN5c3Q8L2FsdC10aXRs
ZT48L3RpdGxlcz48cGVyaW9kaWNhbD48ZnVsbC10aXRsZT5Kb3VybmFsIG9mIE1hcmluZSBTeXN0
ZW1zPC9mdWxsLXRpdGxlPjxhYmJyLTE+SiBNYXJpbmUgU3lzdDwvYWJici0xPjwvcGVyaW9kaWNh
bD48YWx0LXBlcmlvZGljYWw+PGZ1bGwtdGl0bGU+Sm91cm5hbCBvZiBNYXJpbmUgU3lzdGVtczwv
ZnVsbC10aXRsZT48YWJici0xPkogTWFyaW5lIFN5c3Q8L2FiYnItMT48L2FsdC1wZXJpb2RpY2Fs
PjxwYWdlcz45NC0xMDI8L3BhZ2VzPjx2b2x1bWU+MTQ3PC92b2x1bWU+PGtleXdvcmRzPjxrZXl3
b3JkPmVjb3N5c3RlbXM8L2tleXdvcmQ+PGtleXdvcmQ+b2NlYW5vZ3JhcGh5PC9rZXl3b3JkPjxr
ZXl3b3JkPnByaW1hcnkgcHJvZHVjdGlvbjwva2V5d29yZD48a2V5d29yZD5vY2VhbiBjb2xvcjwv
a2V5d29yZD48a2V5d29yZD5pb3BzPC9rZXl3b3JkPjxrZXl3b3JkPnBoeXRvcGxhbmt0b248L2tl
eXdvcmQ+PGtleXdvcmQ+Y2FsaWZvcm5pYSBjdXJyZW50PC9rZXl3b3JkPjxrZXl3b3JkPnJlbW90
ZSBzZW5zaW5nPC9rZXl3b3JkPjxrZXl3b3JkPm9jZWFuIHByaW1hcnkgcHJvZHVjdGlvbjwva2V5
d29yZD48a2V5d29yZD5zYXRlbGxpdGUgZGF0YTwva2V5d29yZD48a2V5d29yZD5jdXJyZW50IHN5
c3RlbTwva2V5d29yZD48a2V5d29yZD5xdWFudHVtIHlpZWxkPC9rZXl3b3JkPjxrZXl3b3JkPmlu
LXNpdHU8L2tleXdvcmQ+PGtleXdvcmQ+Y29sb3I8L2tleXdvcmQ+PGtleXdvcmQ+Y2hsb3JvcGh5
bGw8L2tleXdvcmQ+PGtleXdvcmQ+dmFsaWRhdGlvbjwva2V5d29yZD48a2V5d29yZD5hbGdvcml0
aG08L2tleXdvcmQ+PGtleXdvcmQ+Y29hc3RhbDwva2V5d29yZD48L2tleXdvcmRzPjxkYXRlcz48
eWVhcj4yMDE1PC95ZWFyPjxwdWItZGF0ZXM+PGRhdGU+SnVsPC9kYXRlPjwvcHViLWRhdGVzPjwv
ZGF0ZXM+PGlzYm4+MDkyNC03OTYzPC9pc2JuPjxhY2Nlc3Npb24tbnVtPldPUzowMDAzNTY1NDcy
MDAwMTE8L2FjY2Vzc2lvbi1udW0+PHVybHM+PHJlbGF0ZWQtdXJscz48dXJsPiZsdDtHbyB0byBJ
U0kmZ3Q7Oi8vV09TOjAwMDM1NjU0NzIwMDAxMTwvdXJsPjx1cmw+aHR0cHM6Ly93d3cuc2NpZW5j
ZWRpcmVjdC5jb20vc2NpZW5jZS9hcnRpY2xlL3BpaS9TMDkyNDc5NjMxNDAwMTU0Nz92aWElM0Rp
aHViPC91cmw+PC9yZWxhdGVkLXVybHM+PC91cmxzPjxlbGVjdHJvbmljLXJlc291cmNlLW51bT4x
MC4xMDE2L2ouam1hcnN5cy4yMDE0LjA2LjAwMzwvZWxlY3Ryb25pYy1yZXNvdXJjZS1udW0+PGxh
bmd1YWdlPkVuZ2xpc2g8L2xhbmd1YWdlPjwvcmVjb3JkPjwvQ2l0ZT48L0VuZE5vdGU+
</w:fldData>
        </w:fldChar>
      </w:r>
      <w:r w:rsidR="00617264" w:rsidRPr="00622CF5">
        <w:instrText xml:space="preserve"> ADDIN EN.CITE.DATA </w:instrText>
      </w:r>
      <w:r w:rsidR="00617264" w:rsidRPr="00622CF5">
        <w:fldChar w:fldCharType="end"/>
      </w:r>
      <w:r w:rsidR="00BC4943" w:rsidRPr="00622CF5">
        <w:fldChar w:fldCharType="separate"/>
      </w:r>
      <w:r w:rsidR="005452EC" w:rsidRPr="00622CF5">
        <w:rPr>
          <w:noProof/>
        </w:rPr>
        <w:t>(</w:t>
      </w:r>
      <w:hyperlink w:anchor="_ENREF_2" w:tooltip="Behrenfeld, 1997 #6679" w:history="1">
        <w:r w:rsidR="006260A9" w:rsidRPr="00622CF5">
          <w:rPr>
            <w:rStyle w:val="Hyperlink"/>
          </w:rPr>
          <w:t>Behrenfeld &amp; Falkowski, 1997</w:t>
        </w:r>
      </w:hyperlink>
      <w:r w:rsidR="005452EC" w:rsidRPr="00622CF5">
        <w:rPr>
          <w:noProof/>
        </w:rPr>
        <w:t xml:space="preserve">; </w:t>
      </w:r>
      <w:hyperlink w:anchor="_ENREF_30" w:tooltip="Kahru, 2015 #9121" w:history="1">
        <w:r w:rsidR="006260A9" w:rsidRPr="00622CF5">
          <w:rPr>
            <w:rStyle w:val="Hyperlink"/>
          </w:rPr>
          <w:t>Kahru et al., 2015</w:t>
        </w:r>
      </w:hyperlink>
      <w:r w:rsidR="005452EC" w:rsidRPr="00622CF5">
        <w:rPr>
          <w:noProof/>
        </w:rPr>
        <w:t>)</w:t>
      </w:r>
      <w:r w:rsidR="00BC4943" w:rsidRPr="00622CF5">
        <w:fldChar w:fldCharType="end"/>
      </w:r>
      <w:r w:rsidR="008B3D01" w:rsidRPr="00622CF5">
        <w:t>, and even community composition</w:t>
      </w:r>
      <w:r w:rsidR="00337B85" w:rsidRPr="00622CF5">
        <w:t xml:space="preserve"> </w:t>
      </w:r>
      <w:r w:rsidR="00B10E5E" w:rsidRPr="00622CF5">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622CF5">
        <w:instrText xml:space="preserve"> ADDIN EN.CITE </w:instrText>
      </w:r>
      <w:r w:rsidR="00617264" w:rsidRPr="00622CF5">
        <w:fldChar w:fldCharType="begin">
          <w:fldData xml:space="preserve">PEVuZE5vdGU+PENpdGU+PEF1dGhvcj5QYW48L0F1dGhvcj48WWVhcj4yMDExPC9ZZWFyPjxSZWNO
dW0+OTExMjwvUmVjTnVtPjxEaXNwbGF5VGV4dD4oUGFuIGV0IGFsLiwgMjAxMTsgVWl0eiBldCBh
bC4sIDIwMTUpPC9EaXNwbGF5VGV4dD48cmVjb3JkPjxyZWMtbnVtYmVyPjkxMTI8L3JlYy1udW1i
ZXI+PGZvcmVpZ24ta2V5cz48a2V5IGFwcD0iRU4iIGRiLWlkPSJlOWRwenRzOW16YXY5NWUwcnM4
cHJ3djlleHR6dzl4dnhlZnciIHRpbWVzdGFtcD0iMTU2ODgxMTM3NSI+OTExMjwva2V5PjwvZm9y
ZWlnbi1rZXlzPjxyZWYtdHlwZSBuYW1lPSJKb3VybmFsIEFydGljbGUiPjE3PC9yZWYtdHlwZT48
Y29udHJpYnV0b3JzPjxhdXRob3JzPjxhdXRob3I+UGFuLCBYLiBKLjwvYXV0aG9yPjxhdXRob3I+
TWFubmlubywgQS48L2F1dGhvcj48YXV0aG9yPk1hcnNoYWxsLCBILiBHLjwvYXV0aG9yPjxhdXRo
b3I+RmlsaXBwaW5vLCBLLiBDLjwvYXV0aG9yPjxhdXRob3I+TXVsaG9sbGFuZCwgTS4gUi48L2F1
dGhvcj48L2F1dGhvcnM+PC9jb250cmlidXRvcnM+PGF1dGgtYWRkcmVzcz5OQVNBLCBHb2RkYXJk
IFNwYWNlIEZsaWdodCBDdHIsIEdyZWVuYmVsdCwgTUQgMjA3NzEgVVNBJiN4RDtPbGQgRG9taW5p
b24gVW5pdiwgRGVwdCBCaW9sIFNjaSwgTm9yZm9saywgVkEgMjM1MjkgVVNBJiN4RDtPbGQgRG9t
aW5pb24gVW5pdiwgRGVwdCBPY2VhbiBFYXJ0aCAmYW1wOyBBdG1vc3BoZXIgU2NpLCBOb3Jmb2xr
LCBWQSAyMzUyOSBVU0E8L2F1dGgtYWRkcmVzcz48dGl0bGVzPjx0aXRsZT5SZW1vdGUgc2Vuc2lu
ZyBvZiBwaHl0b3BsYW5rdG9uIGNvbW11bml0eSBjb21wb3NpdGlvbiBhbG9uZyB0aGUgbm9ydGhl
YXN0IGNvYXN0IG9mIHRoZSBVbml0ZWQgU3RhdGVzPC90aXRsZT48c2Vjb25kYXJ5LXRpdGxlPlJl
bW90ZSBTZW5zaW5nIG9mIEVudmlyb25tZW50PC9zZWNvbmRhcnktdGl0bGU+PGFsdC10aXRsZT5S
ZW1vdGUgU2VucyBFbnZpcm9uPC9hbHQtdGl0bGU+PC90aXRsZXM+PHBlcmlvZGljYWw+PGZ1bGwt
dGl0bGU+UmVtb3RlIFNlbnNpbmcgb2YgRW52aXJvbm1lbnQ8L2Z1bGwtdGl0bGU+PGFiYnItMT5S
ZW1vdGUgU2VucyBFbnZpcm9uPC9hYmJyLTE+PC9wZXJpb2RpY2FsPjxhbHQtcGVyaW9kaWNhbD48
ZnVsbC10aXRsZT5SZW1vdGUgU2Vuc2luZyBvZiBFbnZpcm9ubWVudDwvZnVsbC10aXRsZT48YWJi
ci0xPlJlbW90ZSBTZW5zIEVudmlyb248L2FiYnItMT48L2FsdC1wZXJpb2RpY2FsPjxwYWdlcz4z
NzMxLTM3NDc8L3BhZ2VzPjx2b2x1bWU+MTE1PC92b2x1bWU+PG51bWJlcj4xMjwvbnVtYmVyPjxr
ZXl3b3Jkcz48a2V5d29yZD5jaGVtdGF4PC9rZXl3b3JkPjxrZXl3b3JkPnBoeXRvcGxhbmt0b24g
Y29tbXVuaXR5PC9rZXl3b3JkPjxrZXl3b3JkPnJlbW90ZSBzZW5zaW5nPC9rZXl3b3JkPjxrZXl3
b3JkPnVuaXRlZCBzdGF0ZXMgbm9ydGhlYXN0IGNvYXN0PC9rZXl3b3JkPjxrZXl3b3JkPm1vZGlz
LWFxdWE8L2tleXdvcmQ+PGtleXdvcmQ+c2F0ZWxsaXRlIG9jZWFuIGNvbG9yPC9rZXl3b3JkPjxr
ZXl3b3JkPmNoZXNhcGVha2UgYmF5PC9rZXl3b3JkPjxrZXl3b3JkPmNsaW1hdGUtY2hhbmdlPC9r
ZXl3b3JkPjxrZXl3b3JkPmVhc3Rlcm4gY29hc3Q8L2tleXdvcmQ+PGtleXdvcmQ+cHJpbWFyeSBw
cm9kdWN0aXZpdHk8L2tleXdvcmQ+PGtleXdvcmQ+cGlnbWVudCBkaXN0cmlidXRpb248L2tleXdv
cmQ+PGtleXdvcmQ+VVNBPC9rZXl3b3JkPjxrZXl3b3JkPmNobG9yb3BoeWxsPC9rZXl3b3JkPjxr
ZXl3b3JkPmF0bGFudGljPC9rZXl3b3JkPjxrZXl3b3JkPmNoZW10YXg8L2tleXdvcmQ+PC9rZXl3
b3Jkcz48ZGF0ZXM+PHllYXI+MjAxMTwveWVhcj48cHViLWRhdGVzPjxkYXRlPkRlYyAxNTwvZGF0
ZT48L3B1Yi1kYXRlcz48L2RhdGVzPjxpc2JuPjAwMzQtNDI1NzwvaXNibj48YWNjZXNzaW9uLW51
bT5XT1M6MDAwMjk4MzExMzAwMDY0PC9hY2Nlc3Npb24tbnVtPjx1cmxzPjxyZWxhdGVkLXVybHM+
PHVybD4mbHQ7R28gdG8gSVNJJmd0OzovL1dPUzowMDAyOTgzMTEzMDAwNjQ8L3VybD48dXJsPmh0
dHBzOi8vcGRmLnNjaWVuY2VkaXJlY3Rhc3NldHMuY29tLzI3MTc0NS8xLXMyLjAtUzAwMzQ0MjU3
MTFYMDAxMTEvMS1zMi4wLVMwMDM0NDI1NzExMDAzMzg1L21haW4ucGRmP1gtQW16LVNlY3VyaXR5
LVRva2VuPUlRb0piM0pwWjJsdVgyVmpFTVAlMkYlMkYlMkYlMkYlMkYlMkYlMkYlMkYlMkYlMkZ3
RWFDWFZ6TFdWaGMzUXRNU0pJTUVZQ0lRQ0oxUUZibGFRVm5VZTNnJTJGT2ZVbTNRaTRqMCUyQnNY
aEdKY2w0dUclMkZ3TjFIVWdJaEFLRGhvRjRUM293eXNKcG1Tc1FTcm5sd2dVQ056SGhmSUo3akxY
WEwwJTJCUm9LdEFDQ0JzUUFob01NRFU1TURBek5UUTJPRFkxSWd3TmNzZU91d29IUkx6S3ZmTXFy
UUkxM0NoU0xzMFhhJTJCazJQejgzMFIlMkI0enMlMkJacXhoSGhlM01aQ2ttTDBsRmlXZ2JDRXFr
ZDllTWJWMGZZMWNuODJZTEhic2tPbVdrYXolMkZDUHp5JTJGTkQlMkZIa29hUUhHSVlGY2x0Vmhn
UzE0OEVnbm5yaHQlMkZYN0VnTk9YUjVXT2tySVRrVVl4YVB6JTJGWVU0TFBGQnRzcVdkNUJCcVZO
dGFuSklpeXY0VzN0ZWRsNzRjWkVObFUlMkI1aUwyMnZyVjVIN1VraTAlMkZlbFhCbk84UGUzeXFi
VjlNTWFnTmFZOGFtS2Q4aTBCZVZ2d2lISmt2cDdRRmxJTDFtRXZ2YWlFRW1pOCUyQjNSeVIzV3Fm
QVc4bGc1V2ZSb285MXJnVGxRTFRhaUElMkYydnJCSDhvbE9tSVF4czNjN0JvakdISUJuUHRiRDc5
Zmg1TjhKcG5tSE5ucDY0OWdqcjZ1c0hwNFVtVDBBM1N1WG1XeUo3VjQxOFpTaHolMkZ5RVVSVXJR
QmJacjY4WDZING1FNWpJZVNaUGR3RG1FZEFsbnQ2TUlDSXl1OEZPczRDazVsUTduJTJGNVlVZnJx
YU9XVXhyc2xXdHk2UTBRTmZTV2NGYnU4TXFuRGpNRWpYeG5RaFZsd01Od1owSzZWcjdVRmVWOGpZ
TjVKSFFab0tzbml2JTJCaFVBdiUyRk5TUm9tQndTJTJGcXJBWWVNUGxwWHhPVlNJVXo2elFTV3hq
TlBwVDUlMkI2dm1saWkwZ05yOXBVRlpxdDhNaHI3WWJoVlgxOUUlMkZxakEzVUw1TXRjOU14R0tW
ZEolMkYzZWw0U1RYUDVwcW94dWNjJTJGc1FNU2hDMGNjOXB6VUlVJTJGaDI1eThTNXVzOXdjSjBk
bjdETHkzSFljN01KOVIxaU14eUx1OUhrUGlDVDJEN3dHN0pkRUdOMW02bCUyRlc3JTJCeGdRVG5G
OXgzY05VUDZXYUdJUyUyQlV6R0F1NWtmdjRpN250JTJCdjBrTWNuZEVoeVpaaWxCUjFrJTJGNjFp
OFV6UUdLRzlvWXpVb3hVd3ZVT3RpOEVMemsyTzhLMWczVmUlMkJOMm52b3hXSnhYOVAySkZKd09v
dUVuSFJ0JTJGbzYxV0xLeHJnUUZoJTJCakJaSmZOZSUyQmFOMWtsQm1oSGFFMVlJd2xHQlpKdTd6
Q1RkZXhsRlhzbVElM0QlM0QmYW1wO1gtQW16LUFsZ29yaXRobT1BV1M0LUhNQUMtU0hBMjU2JmFt
cDtYLUFtei1EYXRlPTIwMTkxMjEyVDE5NTcwNFomYW1wO1gtQW16LVNpZ25lZEhlYWRlcnM9aG9z
dCZhbXA7WC1BbXotRXhwaXJlcz0zMDAmYW1wO1gtQW16LUNyZWRlbnRpYWw9QVNJQVEzUEhDVlRZ
N09NVVVRNkMlMkYyMDE5MTIxMiUyRnVzLWVhc3QtMSUyRnMzJTJGYXdzNF9yZXF1ZXN0JmFtcDtY
LUFtei1TaWduYXR1cmU9YmU5N2RhYjdkOWIxY2M1YjU1MzIzZDZhOWY4OWE0ZTFlYTM1ZmNkZmYz
ZTQwZWI0MTNiZDRiZTI0ZWVmNDA4ZCZhbXA7aGFzaD00MWQxMDk4NmI1MzNjMWY1YjBkN2VhZTk2
NmU4M2JlMmExNjkxNjczZjNmYTI0ZTAyZGY5OTY3NzQyNTExY2ZkJmFtcDtob3N0PTY4MDQyYzk0
MzU5MTAxM2FjMmIyNDMwYTg5YjI3MGY2YWYyYzc2ZDhkZmQwODZhMDcxNzZhZmU3Yzc2YzJjNjEm
YW1wO3BpaT1TMDAzNDQyNTcxMTAwMzM4NSZhbXA7dGlkPXNwZGYtZjViYjQ5NjQtMmQ4Zi00N2I4
LWJlOGYtMWEzZThkNGU5YzA3JmFtcDtzaWQ9ZmQ0ODA4Nzg3MTU0ZDM0MWI1MGE1NTk5MTBkNDY5
OTZlMTE1Z3hycWEmYW1wO3R5cGU9Y2xpZW50PC91cmw+PC9yZWxhdGVkLXVybHM+PC91cmxzPjxl
bGVjdHJvbmljLXJlc291cmNlLW51bT4xMC4xMDE2L2oucnNlLjIwMTEuMDkuMDExPC9lbGVjdHJv
bmljLXJlc291cmNlLW51bT48bGFuZ3VhZ2U+RW5nbGlzaDwvbGFuZ3VhZ2U+PC9yZWNvcmQ+PC9D
aXRlPjxDaXRlPjxBdXRob3I+VWl0ejwvQXV0aG9yPjxZZWFyPjIwMTU8L1llYXI+PFJlY051bT45
MTA1PC9SZWNOdW0+PHJlY29yZD48cmVjLW51bWJlcj45MTA1PC9yZWMtbnVtYmVyPjxmb3JlaWdu
LWtleXM+PGtleSBhcHA9IkVOIiBkYi1pZD0iZTlkcHp0czltemF2OTVlMHJzOHByd3Y5ZXh0enc5
eHZ4ZWZ3IiB0aW1lc3RhbXA9IjE1Njg4MTEzMjUiPjkxMDU8L2tleT48L2ZvcmVpZ24ta2V5cz48
cmVmLXR5cGUgbmFtZT0iSm91cm5hbCBBcnRpY2xlIj4xNzwvcmVmLXR5cGU+PGNvbnRyaWJ1dG9y
cz48YXV0aG9ycz48YXV0aG9yPlVpdHosIEouPC9hdXRob3I+PGF1dGhvcj5TdHJhbXNraSwgRC48
L2F1dGhvcj48YXV0aG9yPlJleW5vbGRzLCBSLiBBLjwvYXV0aG9yPjxhdXRob3I+RHVicmFubmEs
IEouPC9hdXRob3I+PC9hdXRob3JzPjwvY29udHJpYnV0b3JzPjxhdXRoLWFkZHJlc3M+VW5pdiBQ
YXJpcyAwNiwgU29yYm9ubmUgVW5pdiwgQ05SUywgT09WLExPViwgRi0wNjIzMCBWaWxsZWZyYW5j
aGUgU3VyIE1lciwgRnJhbmNlJiN4RDtVbml2IENhbGlmIFNhbiBEaWVnbywgU2NyaXBwcyBJbnN0
IE9jZWFub2csIE1hcmluZSBQaHlzIExhYiwgTGEgSm9sbGEsIENBIDkyMDkzIFVTQTwvYXV0aC1h
ZGRyZXNzPjx0aXRsZXM+PHRpdGxlPkFzc2Vzc2luZyBwaHl0b3BsYW5rdG9uIGNvbW11bml0eSBj
b21wb3NpdGlvbiBmcm9tIGh5cGVyc3BlY3RyYWwgbWVhc3VyZW1lbnRzIG9mIHBoeXRvcGxhbmt0
b24gYWJzb3JwdGlvbiBjb2VmZmljaWVudCBhbmQgcmVtb3RlLXNlbnNpbmcgcmVmbGVjdGFuY2Ug
aW4gb3Blbi1vY2VhbiBlbnZpcm9ubWVudHM8L3RpdGxlPjxzZWNvbmRhcnktdGl0bGU+UmVtb3Rl
IFNlbnNpbmcgb2YgRW52aXJvbm1lbnQ8L3NlY29uZGFyeS10aXRsZT48YWx0LXRpdGxlPlJlbW90
ZSBTZW5zIEVudmlyb248L2FsdC10aXRsZT48L3RpdGxlcz48cGVyaW9kaWNhbD48ZnVsbC10aXRs
ZT5SZW1vdGUgU2Vuc2luZyBvZiBFbnZpcm9ubWVudDwvZnVsbC10aXRsZT48YWJici0xPlJlbW90
ZSBTZW5zIEVudmlyb248L2FiYnItMT48L3BlcmlvZGljYWw+PGFsdC1wZXJpb2RpY2FsPjxmdWxs
LXRpdGxlPlJlbW90ZSBTZW5zaW5nIG9mIEVudmlyb25tZW50PC9mdWxsLXRpdGxlPjxhYmJyLTE+
UmVtb3RlIFNlbnMgRW52aXJvbjwvYWJici0xPjwvYWx0LXBlcmlvZGljYWw+PHBhZ2VzPjU4LTc0
PC9wYWdlcz48dm9sdW1lPjE3MTwvdm9sdW1lPjxrZXl3b3Jkcz48a2V5d29yZD5vY2VhbiBvcHRp
Y3M8L2tleXdvcmQ+PGtleXdvcmQ+cmVtb3RlLXNlbnNpbmcgcmVmbGVjdGFuY2U8L2tleXdvcmQ+
PGtleXdvcmQ+YWJzb3JwdGlvbiBjb2VmZmljaWVudDwva2V5d29yZD48a2V5d29yZD5waHl0b3Bs
YW5sY3RvbiBwaWdtZW50czwva2V5d29yZD48a2V5d29yZD5waHl0b3BsYW5rdG9uIGRpdmVyc2l0
eTwva2V5d29yZD48a2V5d29yZD5zcGVjdHJhbCBhYnNvcnB0aW9uPC9rZXl3b3JkPjxrZXl3b3Jk
PmxpZ2h0LWFic29ycHRpb248L2tleXdvcmQ+PGtleXdvcmQ+ZGVyaXZhdGl2ZSBhbmFseXNpczwv
a2V5d29yZD48a2V5d29yZD5zb3V0aC1wYWNpZmljPC9rZXl3b3JkPjxrZXl3b3JkPmNlbGwtc2l6
ZTwva2V5d29yZD48a2V5d29yZD52YXJpYWJpbGl0eTwva2V5d29yZD48a2V5d29yZD5waWdtZW50
czwva2V5d29yZD48a2V5d29yZD5jb2xvcjwva2V5d29yZD48a2V5d29yZD5jYXJib248L2tleXdv
cmQ+PGtleXdvcmQ+Y2xhc3NpZmljYXRpb248L2tleXdvcmQ+PC9rZXl3b3Jkcz48ZGF0ZXM+PHll
YXI+MjAxNTwveWVhcj48cHViLWRhdGVzPjxkYXRlPkRlYyAxNTwvZGF0ZT48L3B1Yi1kYXRlcz48
L2RhdGVzPjxpc2JuPjAwMzQtNDI1NzwvaXNibj48YWNjZXNzaW9uLW51bT5XT1M6MDAwMzY2Nzg3
NjAwMDA2PC9hY2Nlc3Npb24tbnVtPjx1cmxzPjxyZWxhdGVkLXVybHM+PHVybD4mbHQ7R28gdG8g
SVNJJmd0OzovL1dPUzowMDAzNjY3ODc2MDAwMDY8L3VybD48dXJsPmh0dHBzOi8vcGRmLnNjaWVu
Y2VkaXJlY3Rhc3NldHMuY29tLzI3MTc0NS8xLXMyLjAtUzAwMzQ0MjU3MTVYMDAxNDkvMS1zMi4w
LVMwMDM0NDI1NzE1MzAxNTA0L21haW4ucGRmP1gtQW16LVNlY3VyaXR5LVRva2VuPUlRb0piM0pw
WjJsdVgyVmpFTDMlMkYlMkYlMkYlMkYlMkYlMkYlMkYlMkYlMkYlMkZ3RWFDWFZ6TFdWaGMzUXRN
U0pHTUVRQ0lFdnMyRWpLQzElMkZ4WG5aaUtwd0E4TzFhJTJGaFhsNk5tRUxEMGprYjdoRWZlekFp
QTJMMWw0V0NSNUhJOUV2aEhDdjl1RGM0N3BLVW5xb2pIeXpIWDlVNVhTTXlyUEFnZ1dFQUlhRERB
MU9UQXdNelUwTmpnMk5TSU05b0clMkZtd29oQ2pxWFB2VUlLcXdDcmNSVEtTVmhoa0dIcHVYSFNv
M0VjSEMlMkZZbnNmMExlVEsyT0dnV2NNc0kzQXVGVkJXRldzRzczNDVEQm5ORncxMDBKaERYWnBu
VmgzT3U1MkFEeWdmVDNFcm9XTjBlVG5NeGZzSjhheElkJTJCRk16Q0ZwdlBYQU5uMDc1SGtrb2dk
N2pBUmpUek9KRWVRclRrbXpRVGwlMkZBcDlvYTBXYnV6OVozJTJGVVRHWTR2V3o3eE9pOW9LV0Vn
MnUxVWVjeHppWkN4UFMlMkZtWU5majdmT1ZTJTJGRGRJcGNQemxyYnkxdGNtdno5Vng2bEw0em96
WFU0SlUxTEN0UyUyQjE5TjFDYUV2aExGdFlZcW53T2hDTSUyQkFQSjdXYzFSSHFlUVZRTTNsWURr
YSUyRmpMc21xYW04VXFkelZlOTAlMkJzSTVZJTJGNjd6YSUyQjVkU2FCMGhlTFBNMlNhRjJLdWZr
VlkzQ2xaU3djdGhxRm1iUjJrZmdnalhOcmNjRExwZ0pZU1RiQkwzJTJGeTRRcWt0ZjVTM2g4OHZ3
cWZaOVZMa2ZNTU92eXlPOEZPdEVDazVaJTJCJTJGSk5LT3hFeFhtZk5NWkdSYmZLc0UxODRncXZw
Q0Mzb0Zwd0pqRFA2T2xpdjRHVmo2WkI1VjRWMm9qREI1cmJYUjNZbndOZ0RVJTJCU1JUOWtBZXVV
QUEyTXJyZU1mZWhlTkRZRzRiWGYlMkJJREhRS1ZqTVZkWUslMkJmWVF6JTJCUXAzUDFJelk3OTA3
JTJGclJRaURNbFlveWVLbXlyQlV3REtuR1RSM25sdWRqeDhHc0FjOTMzWXpXM2F4TjVNcDdVN2xr
UHo1cXdlaSUyQkglMkZPa241eE4ySzhCV1FuTyUyQlpzQWYlMkJMNFNKN3pyQ1J6dTA3YiUyRmsl
MkZyZWxVelpXaFVVeWpnR1UlMkJoeVMyVndpa3ZxTmtSemZRUEpIOWJVMiUyRnZQOUlXQXRQTSUy
Qkg3cll3bjk4TjJrMzY1JTJGMGNEa1BjV1RQaHBlSzRNM1FlJTJCMkZrbERFSG1JV0hjYUM4WFl5
aElqWEJoZW55cFMySDdEdVBZaFBKdWNnc1B1ZW55azNFTGp6cVVGSFh5bmpGJTJCcmt1V0ZGUTdR
MkxGNFl3S0VWelRpb1ByU2h1eiUyRm9HaVN3M1I0M2lXOUVLS1VlWllaV0ltZzlqWEs3NkZ1dyUz
RCUzRCZhbXA7WC1BbXotQWxnb3JpdGhtPUFXUzQtSE1BQy1TSEEyNTYmYW1wO1gtQW16LURhdGU9
MjAxOTEyMTJUMTMzMzM5WiZhbXA7WC1BbXotU2lnbmVkSGVhZGVycz1ob3N0JmFtcDtYLUFtei1F
eHBpcmVzPTMwMCZhbXA7WC1BbXotQ3JlZGVudGlhbD1BU0lBUTNQSENWVFkzMlJZU1M1TCUyRjIw
MTkxMjEyJTJGdXMtZWFzdC0xJTJGczMlMkZhd3M0X3JlcXVlc3QmYW1wO1gtQW16LVNpZ25hdHVy
ZT01MTViMTY1ZTMzYmI2YzBjNmE1MjgzYWE2YTBiMTJhZWRjZmUyYjYwNjhjNDE1ZjljYjEyY2Yz
NjYxMTNlN2YwJmFtcDtoYXNoPWVkM2ExZmY4NjE5YTczNTRiNjU4NTBiNDJjMjI2NDgxNWM1Njli
MTk5MmQ2ZTE3OWQyYzZlYzA2NWNlM2Y3Y2ImYW1wO2hvc3Q9NjgwNDJjOTQzNTkxMDEzYWMyYjI0
MzBhODliMjcwZjZhZjJjNzZkOGRmZDA4NmEwNzE3NmFmZTdjNzZjMmM2MSZhbXA7cGlpPVMwMDM0
NDI1NzE1MzAxNTA0JmFtcDt0aWQ9c3BkZi0xNzg4NDU0MS05NmNmLTQ0YjAtYTUyNy1hZjhiMjFj
YzAyMmUmYW1wO3NpZD1mZDQ4MDg3ODcxNTRkMzQxYjUwYTU1OTkxMGQ0Njk5NmUxMTVneHJxYSZh
bXA7dHlwZT1jbGllbnQ8L3VybD48L3JlbGF0ZWQtdXJscz48L3VybHM+PGVsZWN0cm9uaWMtcmVz
b3VyY2UtbnVtPjEwLjEwMTYvai5yc2UuMjAxNS4wOS4wMjc8L2VsZWN0cm9uaWMtcmVzb3VyY2Ut
bnVtPjxsYW5ndWFnZT5FbmdsaXNoPC9sYW5ndWFnZT48L3JlY29yZD48L0NpdGU+PC9FbmROb3Rl
Pn==
</w:fldData>
        </w:fldChar>
      </w:r>
      <w:r w:rsidR="00617264" w:rsidRPr="00622CF5">
        <w:instrText xml:space="preserve"> ADDIN EN.CITE.DATA </w:instrText>
      </w:r>
      <w:r w:rsidR="00617264" w:rsidRPr="00622CF5">
        <w:fldChar w:fldCharType="end"/>
      </w:r>
      <w:r w:rsidR="00B10E5E" w:rsidRPr="00622CF5">
        <w:fldChar w:fldCharType="separate"/>
      </w:r>
      <w:r w:rsidR="005452EC" w:rsidRPr="00622CF5">
        <w:rPr>
          <w:noProof/>
        </w:rPr>
        <w:t>(</w:t>
      </w:r>
      <w:hyperlink w:anchor="_ENREF_70" w:tooltip="Pan, 2011 #9112" w:history="1">
        <w:r w:rsidR="006260A9" w:rsidRPr="00622CF5">
          <w:rPr>
            <w:rStyle w:val="Hyperlink"/>
          </w:rPr>
          <w:t>Pan et al., 2011</w:t>
        </w:r>
      </w:hyperlink>
      <w:r w:rsidR="005452EC" w:rsidRPr="00622CF5">
        <w:rPr>
          <w:noProof/>
        </w:rPr>
        <w:t xml:space="preserve">; </w:t>
      </w:r>
      <w:hyperlink w:anchor="_ENREF_99" w:tooltip="Uitz, 2015 #9105" w:history="1">
        <w:r w:rsidR="006260A9" w:rsidRPr="00622CF5">
          <w:rPr>
            <w:rStyle w:val="Hyperlink"/>
          </w:rPr>
          <w:t>Uitz et al., 2015</w:t>
        </w:r>
      </w:hyperlink>
      <w:r w:rsidR="005452EC" w:rsidRPr="00622CF5">
        <w:rPr>
          <w:noProof/>
        </w:rPr>
        <w:t>)</w:t>
      </w:r>
      <w:r w:rsidR="00B10E5E" w:rsidRPr="00622CF5">
        <w:fldChar w:fldCharType="end"/>
      </w:r>
      <w:r w:rsidR="008B3D01" w:rsidRPr="00622CF5">
        <w:t xml:space="preserve">, </w:t>
      </w:r>
      <w:r w:rsidRPr="00622CF5">
        <w:t xml:space="preserve">over broad temporal and spatial scales, fine-scale and subsurface features remain challenging to resolve from </w:t>
      </w:r>
      <w:r w:rsidRPr="00F73EA1">
        <w:t xml:space="preserve">satellites. </w:t>
      </w:r>
      <w:del w:id="45" w:author="Sven Kranz" w:date="2020-02-24T13:08:00Z">
        <w:r w:rsidRPr="00F73EA1" w:rsidDel="00A36E5F">
          <w:delText>By the same token, s</w:delText>
        </w:r>
      </w:del>
      <w:ins w:id="46" w:author="Sven Kranz" w:date="2020-02-24T13:08:00Z">
        <w:r w:rsidR="00A36E5F" w:rsidRPr="00F73EA1">
          <w:t>S</w:t>
        </w:r>
      </w:ins>
      <w:r w:rsidRPr="00F73EA1">
        <w:t xml:space="preserve">hipboard </w:t>
      </w:r>
      <w:r w:rsidRPr="00F73EA1">
        <w:rPr>
          <w:iCs/>
        </w:rPr>
        <w:t>incubation</w:t>
      </w:r>
      <w:r w:rsidRPr="00F73EA1">
        <w:t xml:space="preserve"> techniques allow more accurate measurements throughout the photic zone, but </w:t>
      </w:r>
      <w:del w:id="47" w:author="Sven Kranz" w:date="2020-02-24T13:08:00Z">
        <w:r w:rsidRPr="00F73EA1" w:rsidDel="004129FB">
          <w:delText>are time-intensive and</w:delText>
        </w:r>
      </w:del>
      <w:ins w:id="48" w:author="Sven Kranz" w:date="2020-02-24T13:09:00Z">
        <w:r w:rsidR="004129FB" w:rsidRPr="00F73EA1">
          <w:t>can</w:t>
        </w:r>
      </w:ins>
      <w:ins w:id="49" w:author="Stukel" w:date="2020-02-29T13:59:00Z">
        <w:r w:rsidR="008A6749">
          <w:t>no</w:t>
        </w:r>
      </w:ins>
      <w:ins w:id="50" w:author="Sven Kranz" w:date="2020-02-24T13:09:00Z">
        <w:del w:id="51" w:author="Stukel" w:date="2020-02-29T13:59:00Z">
          <w:r w:rsidR="004129FB" w:rsidRPr="00F73EA1" w:rsidDel="008A6749">
            <w:delText>’</w:delText>
          </w:r>
        </w:del>
        <w:r w:rsidR="004129FB" w:rsidRPr="00F73EA1">
          <w:t>t resolve</w:t>
        </w:r>
      </w:ins>
      <w:r w:rsidRPr="00F73EA1">
        <w:t xml:space="preserve"> </w:t>
      </w:r>
      <w:ins w:id="52" w:author="Sven Kranz" w:date="2020-02-24T13:09:00Z">
        <w:r w:rsidR="004129FB" w:rsidRPr="00F73EA1">
          <w:t>highly spatially variable</w:t>
        </w:r>
      </w:ins>
      <w:del w:id="53" w:author="Sven Kranz" w:date="2020-02-24T13:09:00Z">
        <w:r w:rsidRPr="00F73EA1" w:rsidDel="004129FB">
          <w:delText>limited for resolving</w:delText>
        </w:r>
      </w:del>
      <w:r w:rsidRPr="00F73EA1">
        <w:t xml:space="preserve"> patterns in </w:t>
      </w:r>
      <w:del w:id="54" w:author="Sven Kranz" w:date="2020-02-24T13:09:00Z">
        <w:r w:rsidRPr="00F73EA1" w:rsidDel="004129FB">
          <w:delText xml:space="preserve">highly </w:delText>
        </w:r>
      </w:del>
      <w:r w:rsidRPr="00F73EA1">
        <w:t xml:space="preserve">heterogenous regions. In addition, shipboard methods with different assumptions, caveats and spatiotemporal integration </w:t>
      </w:r>
      <w:ins w:id="55" w:author="Stukel" w:date="2020-02-29T13:59:00Z">
        <w:r w:rsidR="008A6749">
          <w:t xml:space="preserve">scales </w:t>
        </w:r>
      </w:ins>
      <w:r w:rsidRPr="00F73EA1">
        <w:t xml:space="preserve">can be challenging to compare among cruises and regions. </w:t>
      </w:r>
      <w:del w:id="56" w:author="Landry, Michael" w:date="2020-03-02T10:22:00Z">
        <w:r w:rsidRPr="00F73EA1" w:rsidDel="00C83FB0">
          <w:delText>In this regard</w:delText>
        </w:r>
      </w:del>
      <w:ins w:id="57" w:author="Landry, Michael" w:date="2020-03-02T10:22:00Z">
        <w:r w:rsidR="00C83FB0">
          <w:t>Consequently</w:t>
        </w:r>
      </w:ins>
      <w:r w:rsidRPr="00F73EA1">
        <w:t xml:space="preserve">, multi-method approaches for assessing productivity have proven useful for understanding the nuances of processes that shape production responses to varying environmental conditions and their relationships </w:t>
      </w:r>
      <w:r w:rsidRPr="00F73EA1">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F73EA1">
        <w:instrText xml:space="preserve"> ADDIN EN.CITE </w:instrText>
      </w:r>
      <w:r w:rsidR="00C31950" w:rsidRPr="00F73EA1">
        <w:fldChar w:fldCharType="begin">
          <w:fldData xml:space="preserve">PEVuZE5vdGU+PENpdGU+PEF1dGhvcj5RdWF5PC9BdXRob3I+PFllYXI+MjAxMDwvWWVhcj48UmVj
TnVtPjg4MDY8L1JlY051bT48UHJlZml4PmUuZy4gPC9QcmVmaXg+PERpc3BsYXlUZXh0PihlLmcu
IEhhbW1lIGV0IGFsLiwgMjAxMjsgUXVheSBldCBhbC4sIDIwMTA7IFJvYmluc29uIGV0IGFsLiwg
MjAwOTsgVGVldGVyIGV0IGFsLiwgMjAxOCk8L0Rpc3BsYXlUZXh0PjxyZWNvcmQ+PHJlYy1udW1i
ZXI+ODgwNjwvcmVjLW51bWJlcj48Zm9yZWlnbi1rZXlzPjxrZXkgYXBwPSJFTiIgZGItaWQ9ImU5
ZHB6dHM5bXphdjk1ZTByczhwcnd2OWV4dHp3OXh2eGVmdyIgdGltZXN0YW1wPSIxNTU3MzI3MDc0
Ij44ODA2PC9rZXk+PC9mb3JlaWduLWtleXM+PHJlZi10eXBlIG5hbWU9IkpvdXJuYWwgQXJ0aWNs
ZSI+MTc8L3JlZi10eXBlPjxjb250cmlidXRvcnM+PGF1dGhvcnM+PGF1dGhvcj5RdWF5LCBQLiBE
LjwvYXV0aG9yPjxhdXRob3I+UGVhY29jaywgQy48L2F1dGhvcj48YXV0aG9yPkJqb3JrbWFuLCBL
LjwvYXV0aG9yPjxhdXRob3I+S2FybCwgRC4gTS48L2F1dGhvcj48L2F1dGhvcnM+PC9jb250cmli
dXRvcnM+PGF1dGgtYWRkcmVzcz5Vbml2IFdhc2hpbmd0b24sIFNjaCBPY2Vhbm9nLCBTZWF0dGxl
LCBXQSA5ODE5NSBVU0EmI3hEO05PQUEsIFBhY2lmaWMgTWFyaW5lIEVudmlyb25tIExhYiwgU2Vh
dHRsZSwgV0EgOTgxMTUgVVNBJiN4RDtVbml2IEhhd2FpaSwgRGVwdCBPY2Vhbm9nLCBIb25vbHVs
dSwgSEkgOTY4MjIgVVNBPC9hdXRoLWFkZHJlc3M+PHRpdGxlcz48dGl0bGU+TWVhc3VyaW5nIHBy
aW1hcnkgcHJvZHVjdGlvbiByYXRlcyBpbiB0aGUgb2NlYW46IEVuaWdtYXRpYyByZXN1bHRzIGJl
dHdlZW4gaW5jdWJhdGlvbiBhbmQgbm9uLWluY3ViYXRpb24gbWV0aG9kcyBhdCBTdGF0aW9uIEFM
T0hBPC90aXRsZT48c2Vjb25kYXJ5LXRpdGxlPkdsb2JhbCBCaW9nZW9jaGVtaWNhbCBDeWNsZXM8
L3NlY29uZGFyeS10aXRsZT48YWx0LXRpdGxlPkdsb2JhbCBCaW9nZW9jaGVtIEN5PC9hbHQtdGl0
bGU+PC90aXRsZXM+PHBlcmlvZGljYWw+PGZ1bGwtdGl0bGU+R2xvYmFsIEJpb2dlb2NoZW1pY2Fs
IEN5Y2xlczwvZnVsbC10aXRsZT48YWJici0xPkdsb2JhbCBCaW9nZW9jaGVtIEN5PC9hYmJyLTE+
PC9wZXJpb2RpY2FsPjxhbHQtcGVyaW9kaWNhbD48ZnVsbC10aXRsZT5HbG9iYWwgQmlvZ2VvY2hl
bWljYWwgQ3ljbGVzPC9mdWxsLXRpdGxlPjxhYmJyLTE+R2xvYmFsIEJpb2dlb2NoZW0gQ3k8L2Fi
YnItMT48L2FsdC1wZXJpb2RpY2FsPjx2b2x1bWU+MjQ8L3ZvbHVtZT48a2V5d29yZHM+PGtleXdv
cmQ+dHJpcGxlLWlzb3RvcGUgY29tcG9zaXRpb248L2tleXdvcmQ+PGtleXdvcmQ+bmV0IGNvbW11
bml0eSBwcm9kdWN0aW9uPC9rZXl3b3JkPjxrZXl3b3JkPmdyb3NzIG94eWdlbiBwcm9kdWN0aW9u
PC9rZXl3b3JkPjxrZXl3b3JkPm5vcnRoIHBhY2lmaWMgZ3lyZTwva2V5d29yZD48a2V5d29yZD5n
YXMtZXhjaGFuZ2U8L2tleXdvcmQ+PGtleXdvcmQ+YmlvZ2VvY2hlbWljYWwgdmFyaWFiaWxpdHk8
L2tleXdvcmQ+PGtleXdvcmQ+bWV0YWJvbGljIGJhbGFuY2U8L2tleXdvcmQ+PGtleXdvcmQ+c291
dGhlcm4tb2NlYW48L2tleXdvcmQ+PGtleXdvcmQ+dGltZS1zZXJpZXM8L2tleXdvcmQ+PGtleXdv
cmQ+aW4tdml0cm88L2tleXdvcmQ+PC9rZXl3b3Jkcz48ZGF0ZXM+PHllYXI+MjAxMDwveWVhcj48
cHViLWRhdGVzPjxkYXRlPkp1bCAzMDwvZGF0ZT48L3B1Yi1kYXRlcz48L2RhdGVzPjxpc2JuPjA4
ODYtNjIzNjwvaXNibj48YWNjZXNzaW9uLW51bT5XT1M6MDAwMjgwNTg1NjAwMDAyPC9hY2Nlc3Np
b24tbnVtPjx1cmxzPjxyZWxhdGVkLXVybHM+PHVybD4mbHQ7R28gdG8gSVNJJmd0OzovL1dPUzow
MDAyODA1ODU2MDAwMDI8L3VybD48dXJsPmh0dHBzOi8vYWd1cHVicy5vbmxpbmVsaWJyYXJ5Lndp
bGV5LmNvbS9kb2kvZnVsbC8xMC4xMDI5LzIwMDlHQjAwMzY2NTwvdXJsPjwvcmVsYXRlZC11cmxz
PjwvdXJscz48ZWxlY3Ryb25pYy1yZXNvdXJjZS1udW0+QXJ0biBHYjMwMTQmI3hEOzEwLjEwMjkv
MjAwOWdiMDAzNjY1PC9lbGVjdHJvbmljLXJlc291cmNlLW51bT48bGFuZ3VhZ2U+RW5nbGlzaDwv
bGFuZ3VhZ2U+PC9yZWNvcmQ+PC9DaXRlPjxDaXRlPjxBdXRob3I+Um9iaW5zb248L0F1dGhvcj48
WWVhcj4yMDA5PC9ZZWFyPjxSZWNOdW0+ODgwNTwvUmVjTnVtPjxyZWNvcmQ+PHJlYy1udW1iZXI+
ODgwNTwvcmVjLW51bWJlcj48Zm9yZWlnbi1rZXlzPjxrZXkgYXBwPSJFTiIgZGItaWQ9ImU5ZHB6
dHM5bXphdjk1ZTByczhwcnd2OWV4dHp3OXh2eGVmdyIgdGltZXN0YW1wPSIxNTU3MzI2OTM1Ij44
ODA1PC9rZXk+PC9mb3JlaWduLWtleXM+PHJlZi10eXBlIG5hbWU9IkpvdXJuYWwgQXJ0aWNsZSI+
MTc8L3JlZi10eXBlPjxjb250cmlidXRvcnM+PGF1dGhvcnM+PGF1dGhvcj5Sb2JpbnNvbiwgQy48
L2F1dGhvcj48YXV0aG9yPlRpbHN0b25lLCBHLiBILjwvYXV0aG9yPjxhdXRob3I+UmVlcywgQS4g
UC48L2F1dGhvcj48YXV0aG9yPlNteXRoLCBULiBKLjwvYXV0aG9yPjxhdXRob3I+RmlzaHdpY2ss
IEouIFIuPC9hdXRob3I+PGF1dGhvcj5UYXJyYW4sIEcuIEEuPC9hdXRob3I+PGF1dGhvcj5MdXos
IEIuPC9hdXRob3I+PGF1dGhvcj5CYXJrYW4sIEUuPC9hdXRob3I+PGF1dGhvcj5EYXZpZCwgRS48
L2F1dGhvcj48L2F1dGhvcnM+PC9jb250cmlidXRvcnM+PGF1dGgtYWRkcmVzcz5QbHltb3V0aCBN
YXJpbmUgTGFiLCBQbHltb3V0aCBQTDEgM0RILCBEZXZvbiwgRW5nbGFuZCYjeEQ7SGVicmV3IFVu
aXYgSmVydXNhbGVtLCBJbnN0IEVhcnRoIFNjaSwgSUwtOTE5MDQgSmVydXNhbGVtLCBJc3JhZWw8
L2F1dGgtYWRkcmVzcz48dGl0bGVzPjx0aXRsZT5Db21wYXJpc29uIG9mIGluIHZpdHJvIGFuZCBp
biBzaXR1IHBsYW5rdG9uIHByb2R1Y3Rpb24gZGV0ZXJtaW5hdGlvbnM8L3RpdGxlPjxzZWNvbmRh
cnktdGl0bGU+QXF1YXRpYyBNaWNyb2JpYWwgRWNvbG9neTwvc2Vjb25kYXJ5LXRpdGxlPjxhbHQt
dGl0bGU+QXF1YXQgTWljcm9iIEVjb2w8L2FsdC10aXRsZT48L3RpdGxlcz48cGVyaW9kaWNhbD48
ZnVsbC10aXRsZT5BcXVhdGljIE1pY3JvYmlhbCBFY29sb2d5PC9mdWxsLXRpdGxlPjxhYmJyLTE+
QXF1YXQgTWljcm9iIEVjb2w8L2FiYnItMT48L3BlcmlvZGljYWw+PGFsdC1wZXJpb2RpY2FsPjxm
dWxsLXRpdGxlPkFxdWF0aWMgTWljcm9iaWFsIEVjb2xvZ3k8L2Z1bGwtdGl0bGU+PGFiYnItMT5B
cXVhdCBNaWNyb2IgRWNvbDwvYWJici0xPjwvYWx0LXBlcmlvZGljYWw+PHBhZ2VzPjEzLTM0PC9w
YWdlcz48dm9sdW1lPjU0PC92b2x1bWU+PG51bWJlcj4xPC9udW1iZXI+PGtleXdvcmRzPjxrZXl3
b3JkPnBsYW5rdG9uIHByb2R1Y3Rpb248L2tleXdvcmQ+PGtleXdvcmQ+cmVzcGlyYXRpb248L2tl
eXdvcmQ+PGtleXdvcmQ+b3h5Z2VuPC9rZXl3b3JkPjxrZXl3b3JkPmZhc3QgcmVwZXRpdGlvbiBy
YXRlIGZsdW9yb21ldHJ5PC9rZXl3b3JkPjxrZXl3b3JkPnNhdGVsbGl0ZSBhbGdvcml0aG1zPC9r
ZXl3b3JkPjxrZXl3b3JkPm9jZWFuaWMgcHJpbWFyeSBwcm9kdWN0aW9uPC9rZXl3b3JkPjxrZXl3
b3JkPnJlcGV0aXRpb24tcmF0ZSBmbHVvcm9tZXRlcjwva2V5d29yZD48a2V5d29yZD5uZXQgY29t
bXVuaXR5IHByb2R1Y3Rpb248L2tleXdvcmQ+PGtleXdvcmQ+bm9ydGgtYXRsYW50aWMgb2NlYW48
L2tleXdvcmQ+PGtleXdvcmQ+b3h5Z2VuIHByb2R1Y3Rpb248L2tleXdvcmQ+PGtleXdvcmQ+c3By
aW5nIGJsb29tPC9rZXl3b3JkPjxrZXl3b3JkPmNlbHRpYyBzZWE8L2tleXdvcmQ+PGtleXdvcmQ+
cGhvdG9zeW50aGV0aWMgcGFyYW1ldGVyczwva2V5d29yZD48a2V5d29yZD5pbmN1YmF0aW9uIGV4
cGVyaW1lbnRzPC9rZXl3b3JkPjxrZXl3b3JkPmNvY2NvbGl0aG9waG9yZSBibG9vbTwva2V5d29y
ZD48L2tleXdvcmRzPjxkYXRlcz48eWVhcj4yMDA5PC95ZWFyPjwvZGF0ZXM+PGlzYm4+MDk0OC0z
MDU1PC9pc2JuPjxhY2Nlc3Npb24tbnVtPldPUzowMDAyNjUxMjM3MDAwMDI8L2FjY2Vzc2lvbi1u
dW0+PHVybHM+PHJlbGF0ZWQtdXJscz48dXJsPiZsdDtHbyB0byBJU0kmZ3Q7Oi8vV09TOjAwMDI2
NTEyMzcwMDAwMjwvdXJsPjx1cmw+aHR0cHM6Ly93d3cuaW50LXJlcy5jb20vYXJ0aWNsZXMvYW1l
MjAwOS81NC9hMDU0cDAxMy5wZGY8L3VybD48L3JlbGF0ZWQtdXJscz48L3VybHM+PGVsZWN0cm9u
aWMtcmVzb3VyY2UtbnVtPjEwLjMzNTQvYW1lMDEyNTA8L2VsZWN0cm9uaWMtcmVzb3VyY2UtbnVt
PjxsYW5ndWFnZT5FbmdsaXNoPC9sYW5ndWFnZT48L3JlY29yZD48L0NpdGU+PENpdGU+PEF1dGhv
cj5IYW1tZTwvQXV0aG9yPjxZZWFyPjIwMTI8L1llYXI+PFJlY051bT44NzU3PC9SZWNOdW0+PHJl
Y29yZD48cmVjLW51bWJlcj44NzU3PC9yZWMtbnVtYmVyPjxmb3JlaWduLWtleXM+PGtleSBhcHA9
IkVOIiBkYi1pZD0iZTlkcHp0czltemF2OTVlMHJzOHByd3Y5ZXh0enc5eHZ4ZWZ3IiB0aW1lc3Rh
bXA9IjE1NTczMjYxNDciPjg3NTc8L2tleT48L2ZvcmVpZ24ta2V5cz48cmVmLXR5cGUgbmFtZT0i
Sm91cm5hbCBBcnRpY2xlIj4xNzwvcmVmLXR5cGU+PGNvbnRyaWJ1dG9ycz48YXV0aG9ycz48YXV0
aG9yPkhhbW1lLCBSLiBDLjwvYXV0aG9yPjxhdXRob3I+Q2Fzc2FyLCBOLjwvYXV0aG9yPjxhdXRo
b3I+TGFuY2UsIFYuIFAuPC9hdXRob3I+PGF1dGhvcj5WYWlsbGFuY291cnQsIFIuIEQuPC9hdXRo
b3I+PGF1dGhvcj5CZW5kZXIsIE0uIEwuPC9hdXRob3I+PGF1dGhvcj5TdHJ1dHRvbiwgUC4gRy48
L2F1dGhvcj48YXV0aG9yPk1vb3JlLCBULiBTLjwvYXV0aG9yPjxhdXRob3I+RGVHcmFuZHByZSwg
TS4gRC48L2F1dGhvcj48YXV0aG9yPlNhYmluZSwgQy4gTC48L2F1dGhvcj48YXV0aG9yPkhvLCBE
LiBULjwvYXV0aG9yPjxhdXRob3I+SGFyZ3JlYXZlcywgQi4gUi48L2F1dGhvcj48L2F1dGhvcnM+
PC9jb250cmlidXRvcnM+PGF1dGgtYWRkcmVzcz5Vbml2IFZpY3RvcmlhLCBTY2ggRWFydGggJmFt
cDsgT2NlYW4gU2NpLCBWaWN0b3JpYSwgQkMgVjhXIDNWNiwgQ2FuYWRhJiN4RDtEdWtlIFVuaXYs
IE5pY2hvbGFzIFNjaCBFbnZpcm9ubSwgRGl2IEVhcnRoICZhbXA7IE9jZWFuIFNjaSwgRHVyaGFt
LCBOQyAyNzcwOCBVU0EmI3hEO0NvbHVtYmlhIFVuaXYsIExhbW9udCBEb2hlcnR5IEVhcnRoIE9i
c2VydiwgUGFsaXNhZGVzLCBOWSBVU0EmI3hEO01pbGxlcnN2aWxsZSBVbml2IFBlbm5zeWx2YW5p
YSwgRGVwdCBFYXJ0aCBTY2ksIE1pbGxlcnN2aWxsZSwgUEEgMTc1NTEgVVNBJiN4RDtQcmluY2V0
b24gVW5pdiwgRGVwdCBHZW9zY2ksIFByaW5jZXRvbiwgTkogMDg1NDQgVVNBJiN4RDtVbml2IFRh
c21hbmlhLCBJbnN0IE1hcmluZSAmYW1wOyBBbnRhcmN0aWMgU3R1ZGllcywgSG9iYXJ0LCBUYXMg
NzAwNSwgQXVzdHJhbGlhJiN4RDtVbml2IE1vbnRhbmEsIERlcHQgQ2hlbSAmYW1wOyBCaW9jaGVt
LCBNaXNzb3VsYSwgTVQgNTk4MTIgVVNBJiN4RDtMZWhpZ2ggVW5pdiwgRGVwdCBFYXJ0aCAmYW1w
OyBFbnZpcm9ubSBTY2ksIEJldGhsZWhlbSwgUEEgMTgwMTUgVVNBJiN4RDtVbml2IEhhd2FpaSBN
YW5vYSwgRGVwdCBPY2Vhbm9nLCBIb25vbHVsdSwgSEkgOTY4MjIgVVNBJiN4RDtOT0FBLCBQYWNp
ZmljIE1hcmluZSBFbnZpcm9ubSBMYWIsIFNlYXR0bGUsIFdBIDk4MTE1IFVTQTwvYXV0aC1hZGRy
ZXNzPjx0aXRsZXM+PHRpdGxlPjxzdHlsZSBmYWNlPSJub3JtYWwiIGZvbnQ9ImRlZmF1bHQiIHNp
emU9IjEwMCUiPkRpc3NvbHZlZCBPPC9zdHlsZT48c3R5bGUgZmFjZT0ic3Vic2NyaXB0IiBmb250
PSJkZWZhdWx0IiBzaXplPSIxMDAlIj4yPC9zdHlsZT48c3R5bGUgZmFjZT0ibm9ybWFsIiBmb250
PSJkZWZhdWx0IiBzaXplPSIxMDAlIj4vQXIgYW5kIG90aGVyIG1ldGhvZHMgcmV2ZWFsIHJhcGlk
IGNoYW5nZXMgaW4gcHJvZHVjdGl2aXR5IGR1cmluZyBhIExhZ3JhbmdpYW4gZXhwZXJpbWVudCBp
biB0aGUgU291dGhlcm4gT2NlYW48L3N0eWxlPjwvdGl0bGU+PHNlY29uZGFyeS10aXRsZT5Kb3Vy
bmFsIG9mIEdlb3BoeXNpY2FsIFJlc2VhcmNoLU9jZWFuczwvc2Vjb25kYXJ5LXRpdGxlPjxhbHQt
dGl0bGU+SiBHZW9waHlzIFJlcy1PY2VhbnM8L2FsdC10aXRsZT48L3RpdGxlcz48cGVyaW9kaWNh
bD48ZnVsbC10aXRsZT5Kb3VybmFsIG9mIEdlb3BoeXNpY2FsIFJlc2VhcmNoLU9jZWFuczwvZnVs
bC10aXRsZT48YWJici0xPkogR2VvcGh5cyBSZXMtT2NlYW5zPC9hYmJyLTE+PC9wZXJpb2RpY2Fs
PjxhbHQtcGVyaW9kaWNhbD48ZnVsbC10aXRsZT5Kb3VybmFsIG9mIEdlb3BoeXNpY2FsIFJlc2Vh
cmNoLU9jZWFuczwvZnVsbC10aXRsZT48YWJici0xPkogR2VvcGh5cyBSZXMtT2NlYW5zPC9hYmJy
LTE+PC9hbHQtcGVyaW9kaWNhbD48dm9sdW1lPjExNzwvdm9sdW1lPjxudW1iZXI+QzQ8L251bWJl
cj48a2V5d29yZHM+PGtleXdvcmQ+bmV0IGNvbW11bml0eSBwcm9kdWN0aW9uPC9rZXl3b3JkPjxr
ZXl3b3JkPmlzb3RvcGljIGZyYWN0aW9uYXRpb248L2tleXdvcmQ+PGtleXdvcmQ+YmlvbG9naWNh
bCBwcm9kdWN0aW9uPC9rZXl3b3JkPjxrZXl3b3JkPm1hcmluZS1waHl0b3BsYW5rdG9uPC9rZXl3
b3JkPjxrZXl3b3JkPnBhY2lmaWMgc2VjdG9yPC9rZXl3b3JkPjxrZXl3b3JkPmZyb250YWwgem9u
ZXM8L2tleXdvcmQ+PGtleXdvcmQ+aW4tdml0cm88L2tleXdvcmQ+PGtleXdvcmQ+b3h5Z2VuPC9r
ZXl3b3JkPjxrZXl3b3JkPndhdGVyPC9rZXl3b3JkPjxrZXl3b3JkPnJlc3BpcmF0aW9uPC9rZXl3
b3JkPjwva2V5d29yZHM+PGRhdGVzPjx5ZWFyPjIwMTI8L3llYXI+PHB1Yi1kYXRlcz48ZGF0ZT5K
YW4gMTQ8L2RhdGU+PC9wdWItZGF0ZXM+PC9kYXRlcz48aXNibj4yMTY5LTkyNzU8L2lzYm4+PGFj
Y2Vzc2lvbi1udW0+V09TOjAwMDI5OTE4MjQwMDAwMTwvYWNjZXNzaW9uLW51bT48dXJscz48cmVs
YXRlZC11cmxzPjx1cmw+Jmx0O0dvIHRvIElTSSZndDs6Ly9XT1M6MDAwMjk5MTgyNDAwMDAxPC91
cmw+PHVybD5odHRwczovL2FndXB1YnMub25saW5lbGlicmFyeS53aWxleS5jb20vZG9pL2Z1bGwv
MTAuMTAyOS8yMDExSkMwMDcwNDY8L3VybD48L3JlbGF0ZWQtdXJscz48L3VybHM+PGVsZWN0cm9u
aWMtcmVzb3VyY2UtbnVtPkFydG4gQzAwZjEyJiN4RDsxMC4xMDI5LzIwMTFqYzAwNzA0NjwvZWxl
Y3Ryb25pYy1yZXNvdXJjZS1udW0+PGxhbmd1YWdlPkVuZ2xpc2g8L2xhbmd1YWdlPjwvcmVjb3Jk
PjwvQ2l0ZT48Q2l0ZT48QXV0aG9yPlRlZXRlcjwvQXV0aG9yPjxZZWFyPjIwMTg8L1llYXI+PFJl
Y051bT45MDQ2PC9SZWNOdW0+PHJlY29yZD48cmVjLW51bWJlcj45MDQ2PC9yZWMtbnVtYmVyPjxm
b3JlaWduLWtleXM+PGtleSBhcHA9IkVOIiBkYi1pZD0iZTlkcHp0czltemF2OTVlMHJzOHByd3Y5
ZXh0enc5eHZ4ZWZ3IiB0aW1lc3RhbXA9IjE1Njc2MTM3NjIiPjkwNDY8L2tleT48L2ZvcmVpZ24t
a2V5cz48cmVmLXR5cGUgbmFtZT0iSm91cm5hbCBBcnRpY2xlIj4xNzwvcmVmLXR5cGU+PGNvbnRy
aWJ1dG9ycz48YXV0aG9ycz48YXV0aG9yPlRlZXRlciwgTC48L2F1dGhvcj48YXV0aG9yPkhhbW1l
LCBSLiBDLjwvYXV0aG9yPjxhdXRob3I+SWFuc29uLCBELjwvYXV0aG9yPjxhdXRob3I+QmlhbnVj
Y2ksIEwuPC9hdXRob3I+PC9hdXRob3JzPjwvY29udHJpYnV0b3JzPjxhdXRoLWFkZHJlc3M+VW5p
diBWaWN0b3JpYSwgRGVwdCBFYXJ0aCAmYW1wOyBPY2VhbiBTY2ksIFZpY3RvcmlhLCBCQywgQ2Fu
YWRhJiN4RDtGaXNoZXJpZXMgJmFtcDsgT2NlYW5zIENhbmFkYSwgQ2FuYWRpYW4gSHlkcm9nIFNl
cnYsIFNpZG5leSwgQkMsIENhbmFkYSYjeEQ7RmlzaGVyaWVzICZhbXA7IE9jZWFucyBDYW5hZGEs
IGxuc3QgT2NlYW4gU2NpLCBTaWRuZXksIEJDLCBDYW5hZGE8L2F1dGgtYWRkcmVzcz48dGl0bGVz
Pjx0aXRsZT5BY2N1cmF0ZSBFc3RpbWF0aW9uIG9mIE5ldCBDb21tdW5pdHkgUHJvZHVjdGlvbiBG
cm9tIE8tMi9BciBNZWFzdXJlbWVudHM8L3RpdGxlPjxzZWNvbmRhcnktdGl0bGU+R2xvYmFsIEJp
b2dlb2NoZW1pY2FsIEN5Y2xlczwvc2Vjb25kYXJ5LXRpdGxlPjxhbHQtdGl0bGU+R2xvYmFsIEJp
b2dlb2NoZW0gQ3k8L2FsdC10aXRsZT48L3RpdGxlcz48cGVyaW9kaWNhbD48ZnVsbC10aXRsZT5H
bG9iYWwgQmlvZ2VvY2hlbWljYWwgQ3ljbGVzPC9mdWxsLXRpdGxlPjxhYmJyLTE+R2xvYmFsIEJp
b2dlb2NoZW0gQ3k8L2FiYnItMT48L3BlcmlvZGljYWw+PGFsdC1wZXJpb2RpY2FsPjxmdWxsLXRp
dGxlPkdsb2JhbCBCaW9nZW9jaGVtaWNhbCBDeWNsZXM8L2Z1bGwtdGl0bGU+PGFiYnItMT5HbG9i
YWwgQmlvZ2VvY2hlbSBDeTwvYWJici0xPjwvYWx0LXBlcmlvZGljYWw+PHBhZ2VzPjExNjMtMTE4
MTwvcGFnZXM+PHZvbHVtZT4zMjwvdm9sdW1lPjxudW1iZXI+ODwvbnVtYmVyPjxrZXl3b3Jkcz48
a2V5d29yZD5vY2VhbiBwcm9kdWN0aXZpdHk8L2tleXdvcmQ+PGtleXdvcmQ+Y29hc3RhbCB1cHdl
bGxpbmc8L2tleXdvcmQ+PGtleXdvcmQ+b3h5Z2VuPC9rZXl3b3JkPjxrZXl3b3JkPmFyZ29uPC9r
ZXl3b3JkPjxrZXl3b3JkPmRpc3NvbHZlZCBnYXNlczwva2V5d29yZD48a2V5d29yZD5wcm9kdWN0
aXZpdHkgbWV0aG9kczwva2V5d29yZD48a2V5d29yZD5udW1lcmljYWwgbW9kZWxpbmc8L2tleXdv
cmQ+PGtleXdvcmQ+Y29hc3RhbCB1cHdlbGxpbmcgcmVnaW9uPC9rZXl3b3JkPjxrZXl3b3JkPmJy
aXRpc2gtY29sdW1iaWE8L2tleXdvcmQ+PGtleXdvcmQ+c291dGhlcm4tb2NlYW48L2tleXdvcmQ+
PGtleXdvcmQ+dmFuY291dmVyLWlzbGFuZDwva2V5d29yZD48a2V5d29yZD5nYXMtZXhjaGFuZ2U8
L2tleXdvcmQ+PGtleXdvcmQ+Y2FyYm9uIGZsdXg8L2tleXdvcmQ+PGtleXdvcmQ+d2luZC1zcGVl
ZDwva2V5d29yZD48a2V5d29yZD5zdXJmYWNlPC9rZXl3b3JkPjxrZXl3b3JkPnN5c3RlbTwva2V5
d29yZD48a2V5d29yZD5veHlnZW48L2tleXdvcmQ+PC9rZXl3b3Jkcz48ZGF0ZXM+PHllYXI+MjAx
ODwveWVhcj48cHViLWRhdGVzPjxkYXRlPkF1ZzwvZGF0ZT48L3B1Yi1kYXRlcz48L2RhdGVzPjxp
c2JuPjA4ODYtNjIzNjwvaXNibj48YWNjZXNzaW9uLW51bT5XT1M6MDAwNDQzOTQwMzAwMDAyPC9h
Y2Nlc3Npb24tbnVtPjx1cmxzPjxyZWxhdGVkLXVybHM+PHVybD4mbHQ7R28gdG8gSVNJJmd0Ozov
L1dPUzowMDA0NDM5NDAzMDAwMDI8L3VybD48dXJsPmh0dHBzOi8vYWd1cHVicy5vbmxpbmVsaWJy
YXJ5LndpbGV5LmNvbS9kb2kvZnVsbC8xMC4xMDI5LzIwMTdHQjAwNTg3NDwvdXJsPjwvcmVsYXRl
ZC11cmxzPjwvdXJscz48ZWxlY3Ryb25pYy1yZXNvdXJjZS1udW0+MTAuMTAyOS8yMDE3Z2IwMDU4
NzQ8L2VsZWN0cm9uaWMtcmVzb3VyY2UtbnVtPjxsYW5ndWFnZT5FbmdsaXNoPC9sYW5ndWFnZT48
L3JlY29yZD48L0NpdGU+PC9FbmROb3RlPn==
</w:fldData>
        </w:fldChar>
      </w:r>
      <w:r w:rsidR="00C31950" w:rsidRPr="00F73EA1">
        <w:instrText xml:space="preserve"> ADDIN EN.CITE.DATA </w:instrText>
      </w:r>
      <w:r w:rsidR="00C31950" w:rsidRPr="00F73EA1">
        <w:fldChar w:fldCharType="end"/>
      </w:r>
      <w:r w:rsidRPr="00F73EA1">
        <w:fldChar w:fldCharType="separate"/>
      </w:r>
      <w:r w:rsidRPr="00F73EA1">
        <w:rPr>
          <w:noProof/>
        </w:rPr>
        <w:t xml:space="preserve">(e.g. </w:t>
      </w:r>
      <w:hyperlink w:anchor="_ENREF_26" w:tooltip="Hamme, 2012 #8757" w:history="1">
        <w:r w:rsidR="006260A9" w:rsidRPr="00F73EA1">
          <w:rPr>
            <w:rStyle w:val="Hyperlink"/>
          </w:rPr>
          <w:t>Hamme et al., 2012</w:t>
        </w:r>
      </w:hyperlink>
      <w:r w:rsidRPr="00F73EA1">
        <w:rPr>
          <w:noProof/>
        </w:rPr>
        <w:t xml:space="preserve">; </w:t>
      </w:r>
      <w:hyperlink w:anchor="_ENREF_74" w:tooltip="Quay, 2010 #8806" w:history="1">
        <w:r w:rsidR="006260A9" w:rsidRPr="00F73EA1">
          <w:rPr>
            <w:rStyle w:val="Hyperlink"/>
          </w:rPr>
          <w:t>Quay et al., 2010</w:t>
        </w:r>
      </w:hyperlink>
      <w:r w:rsidRPr="00F73EA1">
        <w:rPr>
          <w:noProof/>
        </w:rPr>
        <w:t xml:space="preserve">; </w:t>
      </w:r>
      <w:hyperlink w:anchor="_ENREF_76" w:tooltip="Robinson, 2009 #8805" w:history="1">
        <w:r w:rsidR="006260A9" w:rsidRPr="00F73EA1">
          <w:rPr>
            <w:rStyle w:val="Hyperlink"/>
          </w:rPr>
          <w:t>Robinson et al., 2009</w:t>
        </w:r>
      </w:hyperlink>
      <w:r w:rsidRPr="00F73EA1">
        <w:rPr>
          <w:noProof/>
        </w:rPr>
        <w:t xml:space="preserve">; </w:t>
      </w:r>
      <w:hyperlink w:anchor="_ENREF_95" w:tooltip="Teeter, 2018 #9046" w:history="1">
        <w:r w:rsidR="006260A9" w:rsidRPr="00F73EA1">
          <w:rPr>
            <w:rStyle w:val="Hyperlink"/>
          </w:rPr>
          <w:t>Teeter et al., 2018</w:t>
        </w:r>
      </w:hyperlink>
      <w:r w:rsidRPr="00F73EA1">
        <w:rPr>
          <w:noProof/>
        </w:rPr>
        <w:t>)</w:t>
      </w:r>
      <w:r w:rsidRPr="00F73EA1">
        <w:fldChar w:fldCharType="end"/>
      </w:r>
      <w:r w:rsidRPr="00F73EA1">
        <w:t>.</w:t>
      </w:r>
      <w:r w:rsidRPr="00622CF5">
        <w:t xml:space="preserve"> </w:t>
      </w:r>
    </w:p>
    <w:p w14:paraId="617DEE27" w14:textId="77777777" w:rsidR="00A82155" w:rsidRDefault="00B73D59" w:rsidP="00B73D59">
      <w:pPr>
        <w:spacing w:before="120" w:line="360" w:lineRule="auto"/>
        <w:ind w:firstLine="360"/>
        <w:rPr>
          <w:ins w:id="58" w:author="Sven Kranz" w:date="2020-02-18T21:07:00Z"/>
        </w:rPr>
      </w:pPr>
      <w:r w:rsidRPr="00622CF5">
        <w:t xml:space="preserve">Here, we take such a multi-method approach to reveal commonalities and complications among several ecosystem production techniques applied to heterogeneous environmental settings </w:t>
      </w:r>
      <w:r w:rsidRPr="00622CF5">
        <w:lastRenderedPageBreak/>
        <w:t xml:space="preserve">in the California Current Ecosystem (CCE) from coastal upwelling to the oligotrophic open ocean. </w:t>
      </w:r>
      <w:r w:rsidR="00AD5F46" w:rsidRPr="00622CF5">
        <w:t xml:space="preserve">We especially want to emphasize that novel productivity </w:t>
      </w:r>
      <w:r w:rsidR="00622CF5" w:rsidRPr="00622CF5">
        <w:t>assessment</w:t>
      </w:r>
      <w:r w:rsidR="00AD5F46" w:rsidRPr="00622CF5">
        <w:t xml:space="preserve"> techniques can reveal high </w:t>
      </w:r>
      <w:r w:rsidR="00622CF5" w:rsidRPr="00622CF5">
        <w:t>temporal</w:t>
      </w:r>
      <w:r w:rsidR="00AD5F46" w:rsidRPr="00622CF5">
        <w:t xml:space="preserve"> and spatial resolution of marine productivity which can in turn prove useful in characterizing ecosystem productivity patterns. </w:t>
      </w:r>
      <w:r w:rsidRPr="00622CF5">
        <w:t xml:space="preserve">In the following section, we first touch briefly on the various definitions and methods for assessing primary productivity and their issues. We then describe process-oriented investigations on two field expeditions (spring 2016 and summer 2017; Fig. 1) in the CCE-LTER (Long Term Ecological Research) study region off of southern California on which we compared traditional </w:t>
      </w:r>
      <w:r w:rsidRPr="00622CF5">
        <w:rPr>
          <w:i/>
          <w:iCs/>
        </w:rPr>
        <w:t>in situ</w:t>
      </w:r>
      <w:r w:rsidRPr="00622CF5">
        <w:t xml:space="preserve"> measurements (</w:t>
      </w:r>
      <w:r w:rsidRPr="00622CF5">
        <w:rPr>
          <w:vertAlign w:val="superscript"/>
        </w:rPr>
        <w:t>14</w:t>
      </w:r>
      <w:r w:rsidRPr="00622CF5">
        <w:t xml:space="preserve">C, </w:t>
      </w:r>
      <w:r w:rsidRPr="00622CF5">
        <w:rPr>
          <w:vertAlign w:val="superscript"/>
        </w:rPr>
        <w:t>15</w:t>
      </w:r>
      <w:r w:rsidRPr="00622CF5">
        <w:t>NO</w:t>
      </w:r>
      <w:r w:rsidRPr="00622CF5">
        <w:rPr>
          <w:vertAlign w:val="subscript"/>
        </w:rPr>
        <w:t>3</w:t>
      </w:r>
      <w:r w:rsidRPr="00622CF5">
        <w:rPr>
          <w:vertAlign w:val="superscript"/>
        </w:rPr>
        <w:t>-</w:t>
      </w:r>
      <w:r w:rsidRPr="00622CF5">
        <w:t>, dilution-based growth rates, and sediment traps) for assessing net primary production (NPP), new production (NP) and export production to high-resolution production measurements of net carbon production (NCP), O</w:t>
      </w:r>
      <w:r w:rsidRPr="00622CF5">
        <w:rPr>
          <w:vertAlign w:val="subscript"/>
        </w:rPr>
        <w:t>2</w:t>
      </w:r>
      <w:r w:rsidRPr="00622CF5">
        <w:t xml:space="preserve">:Ar-based gross primary production (GPP) and FRRF-based photophysiological measurements of GPP. </w:t>
      </w:r>
    </w:p>
    <w:p w14:paraId="691C7EF1" w14:textId="43279B4F" w:rsidR="00B73D59" w:rsidRPr="00622CF5" w:rsidRDefault="00B73D59" w:rsidP="00B73D59">
      <w:pPr>
        <w:spacing w:before="120" w:line="360" w:lineRule="auto"/>
        <w:ind w:firstLine="360"/>
      </w:pPr>
      <w:r w:rsidRPr="00622CF5">
        <w:t xml:space="preserve">Two novel aspects of the study are highlighted. First, we utilized a Lagrangian approach, tracking water parcels for several days, which allowed us to follow the evolution of production processes during advective transport and to measure some aspects of diel variability. Second, we field-tested and compared results for a new approach, described in detail in a companion paper </w:t>
      </w:r>
      <w:r w:rsidR="003559E0" w:rsidRPr="00622CF5">
        <w:fldChar w:fldCharType="begin"/>
      </w:r>
      <w:r w:rsidR="003559E0" w:rsidRPr="00622CF5">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559E0" w:rsidRPr="00622CF5">
        <w:fldChar w:fldCharType="separate"/>
      </w:r>
      <w:r w:rsidR="003559E0" w:rsidRPr="00622CF5">
        <w:rPr>
          <w:noProof/>
        </w:rPr>
        <w:t>(</w:t>
      </w:r>
      <w:hyperlink w:anchor="_ENREF_100" w:tooltip="Wang, submitted #9267" w:history="1">
        <w:r w:rsidR="006260A9" w:rsidRPr="00622CF5">
          <w:rPr>
            <w:rStyle w:val="Hyperlink"/>
          </w:rPr>
          <w:t>Wang et al., submitted</w:t>
        </w:r>
      </w:hyperlink>
      <w:r w:rsidR="003559E0" w:rsidRPr="00622CF5">
        <w:rPr>
          <w:noProof/>
        </w:rPr>
        <w:t>)</w:t>
      </w:r>
      <w:r w:rsidR="003559E0" w:rsidRPr="00622CF5">
        <w:fldChar w:fldCharType="end"/>
      </w:r>
      <w:r w:rsidRPr="00622CF5">
        <w:t>, that uses O</w:t>
      </w:r>
      <w:r w:rsidRPr="00622CF5">
        <w:rPr>
          <w:vertAlign w:val="subscript"/>
        </w:rPr>
        <w:t>2</w:t>
      </w:r>
      <w:r w:rsidRPr="00622CF5">
        <w:t xml:space="preserve">/Ar to resolve temporal and spatial patterns of NCP in a highly dynamic region. To our knowledge, this study comprises the first in-depth analysis of so many different production assessments in a highly dynamic coastal setting. </w:t>
      </w:r>
      <w:del w:id="59" w:author="Landry, Michael" w:date="2020-03-02T10:24:00Z">
        <w:r w:rsidRPr="00622CF5" w:rsidDel="007425FA">
          <w:delText xml:space="preserve"> </w:delText>
        </w:r>
      </w:del>
      <w:r w:rsidRPr="00622CF5">
        <w:t>While some differences are noted, as expected from the different processes measured, results from temporally resolved production approaches are surprisingly consistent with traditional production measurements, indicating that such approaches could provide important new insights into the production dynamics of physically complex systems.</w:t>
      </w:r>
    </w:p>
    <w:p w14:paraId="282CAC9B" w14:textId="77777777" w:rsidR="00B73D59" w:rsidRPr="00622CF5" w:rsidRDefault="00B73D59" w:rsidP="00B73D59">
      <w:pPr>
        <w:spacing w:before="120" w:line="360" w:lineRule="auto"/>
        <w:rPr>
          <w:b/>
          <w:sz w:val="28"/>
          <w:szCs w:val="28"/>
        </w:rPr>
      </w:pPr>
      <w:r w:rsidRPr="00622CF5">
        <w:rPr>
          <w:b/>
          <w:sz w:val="28"/>
          <w:szCs w:val="28"/>
        </w:rPr>
        <w:t>2. Overview of Production Definitions and Measurement Approaches</w:t>
      </w:r>
    </w:p>
    <w:p w14:paraId="54E67253" w14:textId="46454DE6" w:rsidR="00B73D59" w:rsidRPr="00622CF5" w:rsidRDefault="00B73D59" w:rsidP="00B73D59">
      <w:pPr>
        <w:spacing w:before="120" w:line="360" w:lineRule="auto"/>
        <w:ind w:firstLine="360"/>
      </w:pPr>
      <w:r w:rsidRPr="00622CF5">
        <w:t xml:space="preserve">The many different techniques for assessing ocean production can be reasonably grouped in a few broadly defined measurement categories. Gross Primary Production (GPP) is the rate of organic carbon production by autotrophs. Net Primary Production (NPP) refers to GPP minus the respiration performed by the autotrophs themselves. NPP thus accounts for both growth and metabolic loss processes that lead to phytoplankton biomass production. The term New Production (NP) refers to the portion of phytoplankton production based on the uptake of “new” </w:t>
      </w:r>
      <w:r w:rsidRPr="00622CF5">
        <w:lastRenderedPageBreak/>
        <w:t>nitrogen (N) that enters the euphotic zone from external sources. NP sources include upwelled NO</w:t>
      </w:r>
      <w:r w:rsidRPr="00622CF5">
        <w:rPr>
          <w:vertAlign w:val="subscript"/>
        </w:rPr>
        <w:t>3</w:t>
      </w:r>
      <w:r w:rsidRPr="00622CF5">
        <w:rPr>
          <w:vertAlign w:val="superscript"/>
        </w:rPr>
        <w:t>-</w:t>
      </w:r>
      <w:r w:rsidRPr="00622CF5">
        <w:t xml:space="preserve">, believed to be the dominant source of “new” nitrogen in the CCE, as well as nitrogen delivered by atmospheric deposition, riverine input or nitrogen fixation. Export Production measures the rate of carbon exported out of the euphotic zone where primary production occurs, which is generally defined as the depth of penetration of 1% or 0.1% surface irradiance. Net Community Production” (NCP), sometimes also called net ecosystem production, is defined as GPP minus the respiration of all organisms in the ecosystem. As most production is eventually respired at the community level, NCP rates need to be constrained by depth or time boundaries. When integrated over appropriate spatial and temporal scales and converted to common units, NCP, NP and export production should be in balance, representing the total amount of carbon or nitrogen that can be exported from the euphotic zone by the biological carbon pump without depleting biomass </w:t>
      </w:r>
      <w:r w:rsidRPr="00622CF5">
        <w:fldChar w:fldCharType="begin"/>
      </w:r>
      <w:r w:rsidR="00617264" w:rsidRPr="00622CF5">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Pr="00622CF5">
        <w:fldChar w:fldCharType="separate"/>
      </w:r>
      <w:r w:rsidRPr="00622CF5">
        <w:rPr>
          <w:noProof/>
        </w:rPr>
        <w:t>(</w:t>
      </w:r>
      <w:hyperlink w:anchor="_ENREF_20" w:tooltip="Eppley, 1979 #9122" w:history="1">
        <w:r w:rsidR="006260A9" w:rsidRPr="00622CF5">
          <w:rPr>
            <w:rStyle w:val="Hyperlink"/>
          </w:rPr>
          <w:t>Eppley &amp; Peterson, 1979</w:t>
        </w:r>
      </w:hyperlink>
      <w:r w:rsidRPr="00622CF5">
        <w:rPr>
          <w:noProof/>
        </w:rPr>
        <w:t>)</w:t>
      </w:r>
      <w:r w:rsidRPr="00622CF5">
        <w:fldChar w:fldCharType="end"/>
      </w:r>
      <w:r w:rsidRPr="00622CF5">
        <w:t>.</w:t>
      </w:r>
    </w:p>
    <w:p w14:paraId="27BCC6F3" w14:textId="0F12FF49" w:rsidR="00B73D59" w:rsidRPr="00622CF5" w:rsidRDefault="00B73D59" w:rsidP="00B73D59">
      <w:pPr>
        <w:spacing w:before="120" w:line="360" w:lineRule="auto"/>
        <w:ind w:firstLine="360"/>
      </w:pPr>
      <w:r w:rsidRPr="00622CF5">
        <w:t xml:space="preserve">One of the most common methods for estimating primary production is the incorporation of </w:t>
      </w:r>
      <w:r w:rsidRPr="00622CF5">
        <w:rPr>
          <w:vertAlign w:val="superscript"/>
        </w:rPr>
        <w:t>14</w:t>
      </w:r>
      <w:r w:rsidRPr="00622CF5">
        <w:t xml:space="preserve">C-labelled bicarbonate into particulate organic carbon </w:t>
      </w:r>
      <w:r w:rsidRPr="00622CF5">
        <w:fldChar w:fldCharType="begin"/>
      </w:r>
      <w:r w:rsidRPr="00622CF5">
        <w:instrText xml:space="preserve"> ADDIN EN.CITE &lt;EndNote&gt;&lt;Cite&gt;&lt;Author&gt;Steemann Nielsen&lt;/Author&gt;&lt;Year&gt;1952&lt;/Year&gt;&lt;RecNum&gt;8727&lt;/RecNum&gt;&lt;DisplayText&gt;(Steemann Nielsen, 1952)&lt;/DisplayText&gt;&lt;record&gt;&lt;rec-number&gt;8727&lt;/rec-number&gt;&lt;foreign-keys&gt;&lt;key app="EN" db-id="e9dpzts9mzav95e0rs8prwv9extzw9xvxefw" timestamp="1555690295"&gt;8727&lt;/key&gt;&lt;/foreign-keys&gt;&lt;ref-type name="Journal Article"&gt;17&lt;/ref-type&gt;&lt;contributors&gt;&lt;authors&gt;&lt;author&gt;Steemann Nielsen, E. &lt;/author&gt;&lt;/authors&gt;&lt;/contributors&gt;&lt;titles&gt;&lt;title&gt;he Use of Radio-active Carbon (C14) for Measuring Organic Production in the Sea&lt;/title&gt;&lt;secondary-title&gt;ICES Journal of Marine Science&lt;/secondary-title&gt;&lt;/titles&gt;&lt;periodical&gt;&lt;full-title&gt;ICES Journal of Marine Science&lt;/full-title&gt;&lt;/periodical&gt;&lt;pages&gt;117-140&lt;/pages&gt;&lt;volume&gt;18&lt;/volume&gt;&lt;number&gt;2&lt;/number&gt;&lt;dates&gt;&lt;year&gt;1952&lt;/year&gt;&lt;/dates&gt;&lt;urls&gt;&lt;/urls&gt;&lt;/record&gt;&lt;/Cite&gt;&lt;/EndNote&gt;</w:instrText>
      </w:r>
      <w:r w:rsidRPr="00622CF5">
        <w:fldChar w:fldCharType="separate"/>
      </w:r>
      <w:r w:rsidRPr="00622CF5">
        <w:rPr>
          <w:noProof/>
        </w:rPr>
        <w:t>(</w:t>
      </w:r>
      <w:hyperlink w:anchor="_ENREF_82" w:tooltip="Steemann Nielsen, 1952 #8727" w:history="1">
        <w:r w:rsidR="006260A9" w:rsidRPr="00622CF5">
          <w:rPr>
            <w:rStyle w:val="Hyperlink"/>
          </w:rPr>
          <w:t>Steemann Nielsen, 1952</w:t>
        </w:r>
      </w:hyperlink>
      <w:r w:rsidRPr="00622CF5">
        <w:rPr>
          <w:noProof/>
        </w:rPr>
        <w:t>)</w:t>
      </w:r>
      <w:r w:rsidRPr="00622CF5">
        <w:fldChar w:fldCharType="end"/>
      </w:r>
      <w:r w:rsidRPr="00622CF5">
        <w:t>. Although this highly sensitive method has been a standard for aquatic production studies for decades, interpretation is still highly debated</w:t>
      </w:r>
      <w:r w:rsidR="00617264" w:rsidRPr="00622CF5">
        <w:t xml:space="preserve"> </w:t>
      </w:r>
      <w:r w:rsidR="00617264" w:rsidRPr="00622CF5">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622CF5">
        <w:instrText xml:space="preserve"> ADDIN EN.CITE </w:instrText>
      </w:r>
      <w:r w:rsidR="00C31950" w:rsidRPr="00622CF5">
        <w:fldChar w:fldCharType="begin">
          <w:fldData xml:space="preserve">PEVuZE5vdGU+PENpdGU+PEF1dGhvcj5NYXJyYTwvQXV0aG9yPjxZZWFyPjIwMDk8L1llYXI+PFJl
Y051bT45MjEzPC9SZWNOdW0+PERpc3BsYXlUZXh0PihNYXJyYSwgMjAwOTsgUGV0ZXJzb24sIDE5
ODApPC9EaXNwbGF5VGV4dD48cmVjb3JkPjxyZWMtbnVtYmVyPjkyMTM8L3JlYy1udW1iZXI+PGZv
cmVpZ24ta2V5cz48a2V5IGFwcD0iRU4iIGRiLWlkPSJlOWRwenRzOW16YXY5NWUwcnM4cHJ3djll
eHR6dzl4dnhlZnciIHRpbWVzdGFtcD0iMTU3MzIxNDAwMiI+OTIxMzwva2V5PjwvZm9yZWlnbi1r
ZXlzPjxyZWYtdHlwZSBuYW1lPSJKb3VybmFsIEFydGljbGUiPjE3PC9yZWYtdHlwZT48Y29udHJp
YnV0b3JzPjxhdXRob3JzPjxhdXRob3I+TWFycmEsIEouPC9hdXRob3I+PC9hdXRob3JzPjwvY29u
dHJpYnV0b3JzPjx0aXRsZXM+PHRpdGxlPk5ldCBhbmQgZ3Jvc3MgcHJvZHVjdGl2aXR5OiBXZWln
aGluZyBpbiB3aXRoIDE0QzwvdGl0bGU+PHNlY29uZGFyeS10aXRsZT5BcXVhdGljIE1pY3JvYmlh
bCBFY29sb2d5IDwvc2Vjb25kYXJ5LXRpdGxlPjwvdGl0bGVzPjxwYWdlcz4xMjMtMTMxJiN4RDs8
L3BhZ2VzPjx2b2x1bWU+NTY8L3ZvbHVtZT48bnVtYmVyPjI8L251bWJlcj48ZGF0ZXM+PHllYXI+
MjAwOTwveWVhcj48L2RhdGVzPjx1cmxzPjxyZWxhdGVkLXVybHM+PHVybD5odHRwczovL3d3dy5p
bnQtcmVzLmNvbS9hcnRpY2xlcy9hbWVfb2EvYTA1NnAxMjMucGRmPC91cmw+PC9yZWxhdGVkLXVy
bHM+PC91cmxzPjxlbGVjdHJvbmljLXJlc291cmNlLW51bT5ET0k6IDEwLjMzNTQvYW1lMDEzMDY8
L2VsZWN0cm9uaWMtcmVzb3VyY2UtbnVtPjwvcmVjb3JkPjwvQ2l0ZT48Q2l0ZT48QXV0aG9yPlBl
dGVyc29uPC9BdXRob3I+PFllYXI+MTk4MDwvWWVhcj48UmVjTnVtPjkwNDA8L1JlY051bT48cmVj
b3JkPjxyZWMtbnVtYmVyPjkwNDA8L3JlYy1udW1iZXI+PGZvcmVpZ24ta2V5cz48a2V5IGFwcD0i
RU4iIGRiLWlkPSJlOWRwenRzOW16YXY5NWUwcnM4cHJ3djlleHR6dzl4dnhlZnciIHRpbWVzdGFt
cD0iMTU2NTAxNjMyMiI+OTA0MDwva2V5PjwvZm9yZWlnbi1rZXlzPjxyZWYtdHlwZSBuYW1lPSJK
b3VybmFsIEFydGljbGUiPjE3PC9yZWYtdHlwZT48Y29udHJpYnV0b3JzPjxhdXRob3JzPjxhdXRo
b3I+UGV0ZXJzb24sIEIuIEouPC9hdXRob3I+PC9hdXRob3JzPjwvY29udHJpYnV0b3JzPjx0aXRs
ZXM+PHRpdGxlPjxzdHlsZSBmYWNlPSJub3JtYWwiIGZvbnQ9ImRlZmF1bHQiIHNpemU9IjEwMCUi
PkFxdWF0aWMgUHJpbWFyeSBQcm9kdWN0aXZpdHkgYW5kIHRoZSBDPC9zdHlsZT48c3R5bGUgZmFj
ZT0ic3Vic2NyaXB0IiBmb250PSJkZWZhdWx0IiBzaXplPSIxMDAlIj4xNDwvc3R5bGU+PHN0eWxl
IGZhY2U9Im5vcm1hbCIgZm9udD0iZGVmYXVsdCIgc2l6ZT0iMTAwJSI+LUNPPC9zdHlsZT48c3R5
bGUgZmFjZT0ic3Vic2NyaXB0IiBmb250PSJkZWZhdWx0IiBzaXplPSIxMDAlIj4yPC9zdHlsZT48
c3R5bGUgZmFjZT0ibm9ybWFsIiBmb250PSJkZWZhdWx0IiBzaXplPSIxMDAlIj4gTWV0aG9kIC0g
YSBIaXN0b3J5IG9mIHRoZSBQcm9kdWN0aXZpdHkgUHJvYmxlbTwvc3R5bGU+PC90aXRsZT48c2Vj
b25kYXJ5LXRpdGxlPkFubnVhbCBSZXZpZXcgb2YgRWNvbG9neSBhbmQgU3lzdGVtYXRpY3M8L3Nl
Y29uZGFyeS10aXRsZT48YWx0LXRpdGxlPkFubnUgUmV2IEVjb2wgU3lzdDwvYWx0LXRpdGxlPjwv
dGl0bGVzPjxwZXJpb2RpY2FsPjxmdWxsLXRpdGxlPkFubnVhbCBSZXZpZXcgb2YgRWNvbG9neSBh
bmQgU3lzdGVtYXRpY3M8L2Z1bGwtdGl0bGU+PC9wZXJpb2RpY2FsPjxwYWdlcz4zNTktMzg1PC9w
YWdlcz48dm9sdW1lPjExPC92b2x1bWU+PGRhdGVzPjx5ZWFyPjE5ODA8L3llYXI+PC9kYXRlcz48
aXNibj4wMDY2LTQxNjI8L2lzYm4+PGFjY2Vzc2lvbi1udW0+V09TOkExOTgwS1M1MTUwMDAxNTwv
YWNjZXNzaW9uLW51bT48dXJscz48cmVsYXRlZC11cmxzPjx1cmw+Jmx0O0dvIHRvIElTSSZndDs6
Ly9XT1M6QTE5ODBLUzUxNTAwMDE1PC91cmw+PHVybD5odHRwczovL3d3dy5hbm51YWxyZXZpZXdz
Lm9yZy9kb2kvcGRmLzEwLjExNDYvYW5udXJldi5lcy4xMS4xMTAxODAuMDAyMDQzPC91cmw+PC9y
ZWxhdGVkLXVybHM+PC91cmxzPjxlbGVjdHJvbmljLXJlc291cmNlLW51bT5ET0kgMTAuMTE0Ni9h
bm51cmV2LmVzLjExLjExMDE4MC4wMDIwNDM8L2VsZWN0cm9uaWMtcmVzb3VyY2UtbnVtPjxsYW5n
dWFnZT5FbmdsaXNoPC9sYW5ndWFnZT48L3JlY29yZD48L0NpdGU+PC9FbmROb3RlPn==
</w:fldData>
        </w:fldChar>
      </w:r>
      <w:r w:rsidR="00C31950" w:rsidRPr="00622CF5">
        <w:instrText xml:space="preserve"> ADDIN EN.CITE.DATA </w:instrText>
      </w:r>
      <w:r w:rsidR="00C31950" w:rsidRPr="00622CF5">
        <w:fldChar w:fldCharType="end"/>
      </w:r>
      <w:r w:rsidR="00617264" w:rsidRPr="00622CF5">
        <w:fldChar w:fldCharType="separate"/>
      </w:r>
      <w:r w:rsidR="00617264" w:rsidRPr="00622CF5">
        <w:rPr>
          <w:noProof/>
        </w:rPr>
        <w:t>(</w:t>
      </w:r>
      <w:hyperlink w:anchor="_ENREF_56" w:tooltip="Marra, 2009 #9213" w:history="1">
        <w:r w:rsidR="006260A9" w:rsidRPr="00622CF5">
          <w:rPr>
            <w:rStyle w:val="Hyperlink"/>
          </w:rPr>
          <w:t>Marra, 2009</w:t>
        </w:r>
      </w:hyperlink>
      <w:r w:rsidR="00617264" w:rsidRPr="00622CF5">
        <w:rPr>
          <w:noProof/>
        </w:rPr>
        <w:t xml:space="preserve">; </w:t>
      </w:r>
      <w:hyperlink w:anchor="_ENREF_71" w:tooltip="Peterson, 1980 #9040" w:history="1">
        <w:r w:rsidR="006260A9" w:rsidRPr="00622CF5">
          <w:rPr>
            <w:rStyle w:val="Hyperlink"/>
          </w:rPr>
          <w:t>Peterson, 1980</w:t>
        </w:r>
      </w:hyperlink>
      <w:r w:rsidR="00617264" w:rsidRPr="00622CF5">
        <w:rPr>
          <w:noProof/>
        </w:rPr>
        <w:t>)</w:t>
      </w:r>
      <w:r w:rsidR="00617264" w:rsidRPr="00622CF5">
        <w:fldChar w:fldCharType="end"/>
      </w:r>
      <w:r w:rsidRPr="00622CF5">
        <w:t>. Measurements conducted over a relatively short time approximate GPP</w:t>
      </w:r>
      <w:r w:rsidRPr="00622CF5">
        <w:rPr>
          <w:i/>
        </w:rPr>
        <w:t>,</w:t>
      </w:r>
      <w:r w:rsidRPr="00622CF5">
        <w:t xml:space="preserve"> but longer incubations have increasing losses to respiration. Experiment conducted over the full 24-h photocycle are </w:t>
      </w:r>
      <w:r w:rsidR="006260A9" w:rsidRPr="00622CF5">
        <w:t>thought to approach</w:t>
      </w:r>
      <w:r w:rsidRPr="00622CF5">
        <w:t xml:space="preserve"> to NPP, but should be underestimates because the respiratory losses include contributions from heterotrophs that ha</w:t>
      </w:r>
      <w:ins w:id="60" w:author="Landry, Michael" w:date="2020-03-02T10:27:00Z">
        <w:r w:rsidR="007425FA">
          <w:t>ve</w:t>
        </w:r>
      </w:ins>
      <w:del w:id="61" w:author="Landry, Michael" w:date="2020-03-02T10:27:00Z">
        <w:r w:rsidRPr="00622CF5" w:rsidDel="007425FA">
          <w:delText>d</w:delText>
        </w:r>
      </w:del>
      <w:r w:rsidRPr="00622CF5">
        <w:t xml:space="preserve"> consumed labelled C, in addition to respiration from autotrophs. Interpretations are further complicated by starting incubations at different times of day, requiring different weighting for uptake and respiration. Additionally, production can be significantly underestimated when incorporation of </w:t>
      </w:r>
      <w:r w:rsidRPr="00622CF5">
        <w:rPr>
          <w:vertAlign w:val="superscript"/>
        </w:rPr>
        <w:t>14</w:t>
      </w:r>
      <w:r w:rsidRPr="00622CF5">
        <w:t xml:space="preserve">C into Dissolved Organic Carbon (DOC) is unmeasured </w:t>
      </w:r>
      <w:r w:rsidR="00C31950" w:rsidRPr="00622CF5">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622CF5">
        <w:instrText xml:space="preserve"> ADDIN EN.CITE </w:instrText>
      </w:r>
      <w:r w:rsidR="00CB305C" w:rsidRPr="00622CF5">
        <w:fldChar w:fldCharType="begin">
          <w:fldData xml:space="preserve">PEVuZE5vdGU+PENpdGU+PEF1dGhvcj5MYXdzPC9BdXRob3I+PFllYXI+MjAwMDwvWWVhcj48UmVj
TnVtPjkyMTk8L1JlY051bT48RGlzcGxheVRleHQ+KExhd3MgZXQgYWwuLCAyMDAwOyBNeWtsZXN0
YWQsIDIwMDA7IFRlaXJhIGV0IGFsLiwgMjAwMSk8L0Rpc3BsYXlUZXh0PjxyZWNvcmQ+PHJlYy1u
dW1iZXI+OTIxOTwvcmVjLW51bWJlcj48Zm9yZWlnbi1rZXlzPjxrZXkgYXBwPSJFTiIgZGItaWQ9
ImU5ZHB6dHM5bXphdjk1ZTByczhwcnd2OWV4dHp3OXh2eGVmdyIgdGltZXN0YW1wPSIxNTc1MzAy
NjcxIj45MjE5PC9rZXk+PC9mb3JlaWduLWtleXM+PHJlZi10eXBlIG5hbWU9IkpvdXJuYWwgQXJ0
aWNsZSI+MTc8L3JlZi10eXBlPjxjb250cmlidXRvcnM+PGF1dGhvcnM+PGF1dGhvcj5MYXdzLCBF
LiBBLjwvYXV0aG9yPjxhdXRob3I+TGFuZHJ5LCBNLiBSLjwvYXV0aG9yPjxhdXRob3I+QmFyYmVy
LCBSLiBULjwvYXV0aG9yPjxhdXRob3I+Q2FtcGJlbGwsIEwuPC9hdXRob3I+PGF1dGhvcj5EaWNr
c29uLCBNLiBMLjwvYXV0aG9yPjxhdXRob3I+TWFycmEsIEouPC9hdXRob3I+PC9hdXRob3JzPjwv
Y29udHJpYnV0b3JzPjxhdXRoLWFkZHJlc3M+VW5pdiBIYXdhaWksIFNjaCBPY2VhbiAmYW1wOyBF
YXJ0aCBTY2kgJmFtcDsgVGVjaG5vbCwgRGVwdCBPY2Vhbm9nLCBIb25vbHVsdSwgSEkgOTY4MjIg
VVNBJiN4RDtEdWtlIFVuaXYsIE5pY2hvbGFzIFNjaCBFbnZpcm9ubSwgQmVhdWZvcnQsIE5DIFVT
QSYjeEQ7VGV4YXMgQSZhbXA7TSBVbml2LCBEZXB0IE9jZWFub2csIENvbGxlZ2UgU3RuLCBUWCA3
Nzg0MyBVU0EmI3hEO1VuaXYgUmhvZGUgSXNsLCBHcmFkIFNjaCBPY2Vhbm9nLCBOYXJyYWdhbnNl
dHQsIFJJIDAyODgyIFVTQSYjeEQ7Q29sdW1iaWEgVW5pdiwgTGFtb250IERvaGVydHkgRWFydGgg
T2JzZXJ2LCBQYWxpc2FkZXMsIE5ZIDEwOTY0IFVTQTwvYXV0aC1hZGRyZXNzPjx0aXRsZXM+PHRp
dGxlPkNhcmJvbiBjeWNsaW5nIGluIHByaW1hcnkgcHJvZHVjdGlvbiBib3R0bGUgaW5jdWJhdGlv
bnM6IGluZmVyZW5jZXMgZnJvbSBncmF6aW5nIGV4cGVyaW1lbnRzIGFuZCBwaG90b3N5bnRoZXRp
YyBzdHVkaWVzIHVzaW5nICgxNClDIGFuZCAoMTgpTyBpbiB0aGUgQXJhYmlhbiBTZWE8L3RpdGxl
PjxzZWNvbmRhcnktdGl0bGU+RGVlcC1TZWEgUmVzZWFyY2ggSUk8L3NlY29uZGFyeS10aXRsZT48
YWx0LXRpdGxlPkRlZXAtU2VhIFJlcyBQdCBJaTwvYWx0LXRpdGxlPjwvdGl0bGVzPjxwZXJpb2Rp
Y2FsPjxmdWxsLXRpdGxlPkRlZXAtU2VhIFJlc2VhcmNoIElJPC9mdWxsLXRpdGxlPjxhYmJyLTE+
RGVlcC1TZWEgUmVzZWFyY2ggUGFydCBJSTwvYWJici0xPjwvcGVyaW9kaWNhbD48YWx0LXBlcmlv
ZGljYWw+PGZ1bGwtdGl0bGU+RGVlcC1TZWEgUmVzZWFyY2ggUGFydCBJaS1Ub3BpY2FsIFN0dWRp
ZXMgaW4gT2NlYW5vZ3JhcGh5PC9mdWxsLXRpdGxlPjxhYmJyLTE+RGVlcC1TZWEgUmVzIFB0IElp
PC9hYmJyLTE+PC9hbHQtcGVyaW9kaWNhbD48cGFnZXM+MTMzOS0xMzUyPC9wYWdlcz48dm9sdW1l
PjQ3PC92b2x1bWU+PG51bWJlcj43LTg8L251bWJlcj48a2V5d29yZHM+PGtleXdvcmQ+bWFyaW5l
LXBoeXRvcGxhbmt0b248L2tleXdvcmQ+PGtleXdvcmQ+dWx0cmF2aW9sZXQtcmFkaWF0aW9uPC9r
ZXl3b3JkPjxrZXl3b3JkPm5pdHJvZ2VuLW1ldGFib2xpc208L2tleXdvcmQ+PGtleXdvcmQ+Y29u
dGludW91cyBjdWx0dXJlPC9rZXl3b3JkPjxrZXl3b3JkPnJhdGVzPC9rZXl3b3JkPjxrZXl3b3Jk
PnJlc3BpcmF0aW9uPC9rZXl3b3JkPjxrZXl3b3JkPmdyb3d0aDwva2V5d29yZD48a2V5d29yZD5s
aWdodDwva2V5d29yZD48a2V5d29yZD5kaWF0b208L2tleXdvcmQ+PGtleXdvcmQ+Z3lyZTwva2V5
d29yZD48L2tleXdvcmRzPjxkYXRlcz48eWVhcj4yMDAwPC95ZWFyPjwvZGF0ZXM+PGlzYm4+MDk2
Ny0wNjQ1PC9pc2JuPjxhY2Nlc3Npb24tbnVtPldPUzowMDAwODYwODUwMDAwMDY8L2FjY2Vzc2lv
bi1udW0+PHVybHM+PHJlbGF0ZWQtdXJscz48dXJsPiZsdDtHbyB0byBJU0kmZ3Q7Oi8vV09TOjAw
MDA4NjA4NTAwMDAwNjwvdXJsPjx1cmw+aHR0cHM6Ly9wZGYuc2NpZW5jZWRpcmVjdGFzc2V0cy5j
b20vMjcxNzIyLzEtczIuMC1TMDk2NzA2NDUwMFgwMDMxOC8xLXMyLjAtUzA5NjcwNjQ1OTkwMDE0
NjAvbWFpbi5wZGY/WC1BbXotU2VjdXJpdHktVG9rZW49SVFvSmIzSnBaMmx1WDJWakVMMyUyRiUy
RiUyRiUyRiUyRiUyRiUyRiUyRiUyRiUyRndFYUNYVnpMV1ZoYzNRdE1TSklNRVlDSVFDQUpBaERW
RlgweDJvcFhzempQZjRFb1IyS0w5QmNwMGJxZTlFQ291V21jUUloQUtleGhwJTJGUURadGxDVXBh
UzlHaHpiWGNWRzRGZ2hQeFJ4RFlFbDQ3WTclMkJvS3JRRENCWVFBaG9NTURVNU1EQXpOVFEyT0RZ
MUlnenFFJTJCZG5iMmZsZVJmd1BJZ3FrUU5YaTRGSlJRemlUQnBBNnRieGhwMExjYk52NFZwN1Z0
b2hsMzZQcWszOFRub05HOWRYNUZPSTRudHRvdWk3TEJOUmNaY21NU2J5MFg0cXF0aTVDbTBjZEV2
MmVNeWFpNkNDTVRONFFDeTNSWmtJeWs2aXFoVm5XRWRMdGM2cUNhZWZucEpVZHpQWms1R0slMkJm
YXdEZUJqQkh1Z29yeXBrJTJGRDFrc2NVTnVTTmVJTmJKNXhLUnhjbTVJZlVROXM3Z1lScVVvSmpx
cHhEczdHTk1tU3FpbzdBJTJGQUxzJTJCNng2eXpBYnVDOVQ1YWFoJTJGSUt1Y1R4cHlNaFVmN0ZR
VThVTW1nbHklMkJSVFhORnNYRlpnajFVZzl4WDNJRkt0aHc2b1ExSUhjb3dVSDU3YzlyVnpmdW9s
Q0dQeHlxJTJGVU5tbXpERVI5VTU0TlhwVXRBVnRpaDNnblZmaGMlMkJqNFl0ZHNWemZ0OU12V3FW
clhWNGNDYTlUJTJGMFRxVXlETXlXSzV2WHozdzFGRkU3YXd1V3ZkNEg0Z1VzUFBTTG9wTFlZOEFy
bkNDRllheDlWJTJCMVlCSEhVSjVSelJVa2ViZ3lCbEZUNjA2WDA4ckZ5UkRmb242Y01WaEc2VHdX
eENlZ1cxRDJPSzZtNUQzNmF4eTM5a3piZDA5cFVFWkRtUXlhQ2NtZlFLVzI4c0NZTmd5OHFqbyUy
Rk43cGJEcmQ4Z1A1akR4NU1qdkJUcnFBZUZsdk1HWXlpcjVpUzZDaXdSczZjeGRWVE4lMkZGanJZ
S2VtZWgxZmJONjZ1MkJ4MTJLMU1KayUyQkMlMkJBMFpiVU5LbjBycCUyQnNEWjdCVjNiWWpORThM
VlhDdGZxZ2lnTjBkRnZOV3R0ZjJqViUyQiUyRkZIUTBxQ3ZHemVVcHA2UjZyYmNWMHUwZjdtNlZh
d3BQVzZWNjNCVnlhTERhaG9reHVSeWR4MFVpOTMyUTJmbU1yaHJjJTJGdFdrSEZKV3dBbk1NUnd1
eTNBRnk1eDRYYU0waVUzMiUyRmNSbFQ5S2k0dyUyQlBUTGlobHpRTk5xMzN6emFvV3hONUZiM2py
amlpU0ZaMkFzcTZUWDNucHBuODJMWiUyQmxXVGtJb2k0bjMwVDRNZHFMMWJnRzFMSSUyRkV2VFkl
MkYlMkJ3dnRvUyUyQlhLdmNtZFp5QlElM0QlM0QmYW1wO1gtQW16LUFsZ29yaXRobT1BV1M0LUhN
QUMtU0hBMjU2JmFtcDtYLUFtei1EYXRlPTIwMTkxMjEyVDEzMzMzM1omYW1wO1gtQW16LVNpZ25l
ZEhlYWRlcnM9aG9zdCZhbXA7WC1BbXotRXhwaXJlcz0zMDAmYW1wO1gtQW16LUNyZWRlbnRpYWw9
QVNJQVEzUEhDVlRZWUhJN0NHTlklMkYyMDE5MTIxMiUyRnVzLWVhc3QtMSUyRnMzJTJGYXdzNF9y
ZXF1ZXN0JmFtcDtYLUFtei1TaWduYXR1cmU9NDcxNmI4ZDkzNGI0NTRmZjM5ODU5NzY4ZjI1Njdk
ZDEyY2MwODNjMDYwYTNiOWRiYjg5MTgxMmExMzY5ZTdiNyZhbXA7aGFzaD01YjRlZThlMDE0NzAz
NjlkOGRiYzM1OWJhMGRhYjkyMzE2ZjFiMjI0OGUzNGNlNTg0MjNmNTQ5NzA3ODk4YTRhJmFtcDto
b3N0PTY4MDQyYzk0MzU5MTAxM2FjMmIyNDMwYTg5YjI3MGY2YWYyYzc2ZDhkZmQwODZhMDcxNzZh
ZmU3Yzc2YzJjNjEmYW1wO3BpaT1TMDk2NzA2NDU5OTAwMTQ2MCZhbXA7dGlkPXNwZGYtMzVjZjhl
M2EtNjE2My00MjIzLTg0OWQtZmVlMTQ5ZTRlYzdmJmFtcDtzaWQ9ZmQ0ODA4Nzg3MTU0ZDM0MWI1
MGE1NTk5MTBkNDY5OTZlMTE1Z3hycWEmYW1wO3R5cGU9Y2xpZW50PC91cmw+PC9yZWxhdGVkLXVy
bHM+PC91cmxzPjxlbGVjdHJvbmljLXJlc291cmNlLW51bT5Eb2kgMTAuMTAxNi9TMDk2Ny0wNjQ1
KDk5KTAwMTQ2LTA8L2VsZWN0cm9uaWMtcmVzb3VyY2UtbnVtPjxsYW5ndWFnZT5FbmdsaXNoPC9s
YW5ndWFnZT48L3JlY29yZD48L0NpdGU+PENpdGU+PEF1dGhvcj5NeWtsZXN0YWQ8L0F1dGhvcj48
WWVhcj4yMDAwPC9ZZWFyPjxSZWNOdW0+OTI2NTwvUmVjTnVtPjxyZWNvcmQ+PHJlYy1udW1iZXI+
OTI2NTwvcmVjLW51bWJlcj48Zm9yZWlnbi1rZXlzPjxrZXkgYXBwPSJFTiIgZGItaWQ9ImU5ZHB6
dHM5bXphdjk1ZTByczhwcnd2OWV4dHp3OXh2eGVmdyIgdGltZXN0YW1wPSIxNTc2MDgxMTEwIj45
MjY1PC9rZXk+PC9mb3JlaWduLWtleXM+PHJlZi10eXBlIG5hbWU9IkJvb2siPjY8L3JlZi10eXBl
Pjxjb250cmlidXRvcnM+PGF1dGhvcnM+PGF1dGhvcj5NeWtsZXN0YWQsIFMuIE0uIDwvYXV0aG9y
PjwvYXV0aG9ycz48c2Vjb25kYXJ5LWF1dGhvcnM+PGF1dGhvcj4gV2FuZ2Vyc2t5LCBQLiBKLiA8
L2F1dGhvcj48L3NlY29uZGFyeS1hdXRob3JzPjwvY29udHJpYnV0b3JzPjx0aXRsZXM+PHRpdGxl
PlRoZSBIYW5kYm9vayBvZiBFbnZpcm9ubWVudGFsIENoZW1pc3RyeTwvdGl0bGU+PC90aXRsZXM+
PHZvbHVtZT5Wb2wuIDVEIDwvdm9sdW1lPjxzZWN0aW9uPjExMS0xNDg8L3NlY3Rpb24+PGRhdGVz
Pjx5ZWFyPjIwMDA8L3llYXI+PC9kYXRlcz48cHVibGlzaGVyPlNwcmluZ2VyPC9wdWJsaXNoZXI+
PHVybHM+PC91cmxzPjwvcmVjb3JkPjwvQ2l0ZT48Q2l0ZT48QXV0aG9yPlRlaXJhPC9BdXRob3I+
PFllYXI+MjAwMTwvWWVhcj48UmVjTnVtPjkyNjY8L1JlY051bT48cmVjb3JkPjxyZWMtbnVtYmVy
PjkyNjY8L3JlYy1udW1iZXI+PGZvcmVpZ24ta2V5cz48a2V5IGFwcD0iRU4iIGRiLWlkPSJlOWRw
enRzOW16YXY5NWUwcnM4cHJ3djlleHR6dzl4dnhlZnciIHRpbWVzdGFtcD0iMTU3NjA5NzA5NiI+
OTI2Njwva2V5PjwvZm9yZWlnbi1rZXlzPjxyZWYtdHlwZSBuYW1lPSJKb3VybmFsIEFydGljbGUi
PjE3PC9yZWYtdHlwZT48Y29udHJpYnV0b3JzPjxhdXRob3JzPjxhdXRob3I+VGVpcmEsIEV2YTwv
YXV0aG9yPjxhdXRob3I+Sm9zw6kgUGF6w7MsIE1hcsOtYTwvYXV0aG9yPjxhdXRob3I+U2VycmV0
LCBQYWJsbzwvYXV0aG9yPjxhdXRob3I+RmVybsOhbmRleiwgRW1pbGlvPC9hdXRob3I+PC9hdXRo
b3JzPjwvY29udHJpYnV0b3JzPjx0aXRsZXM+PHRpdGxlPkRpc3NvbHZlZCBvcmdhbmljIGNhcmJv
biBwcm9kdWN0aW9uIGJ5IG1pY3JvYmlhbCBwb3B1bGF0aW9ucyBpbiB0aGUgQXRsYW50aWMgT2Nl
YW48L3RpdGxlPjxzZWNvbmRhcnktdGl0bGU+TGltbm9sb2d5IGFuZCBPY2Vhbm9ncmFwaHk8L3Nl
Y29uZGFyeS10aXRsZT48L3RpdGxlcz48cGVyaW9kaWNhbD48ZnVsbC10aXRsZT5MaW1ub2xvZ3kg
YW5kIE9jZWFub2dyYXBoeTwvZnVsbC10aXRsZT48L3BlcmlvZGljYWw+PHBhZ2VzPjEzNzAtMTM3
NzwvcGFnZXM+PHZvbHVtZT40Njwvdm9sdW1lPjxudW1iZXI+NjwvbnVtYmVyPjxkYXRlcz48eWVh
cj4yMDAxPC95ZWFyPjwvZGF0ZXM+PGlzYm4+MDAyNC0zNTkwPC9pc2JuPjx1cmxzPjxyZWxhdGVk
LXVybHM+PHVybD5odHRwczovL2FzbG9wdWJzLm9ubGluZWxpYnJhcnkud2lsZXkuY29tL2RvaS9h
YnMvMTAuNDMxOS9sby4yMDAxLjQ2LjYuMTM3MDwvdXJsPjwvcmVsYXRlZC11cmxzPjwvdXJscz48
ZWxlY3Ryb25pYy1yZXNvdXJjZS1udW0+MTAuNDMxOS9sby4yMDAxLjQ2LjYuMTM3MDwvZWxlY3Ry
b25pYy1yZXNvdXJjZS1udW0+PC9yZWNvcmQ+PC9DaXRlPjwvRW5kTm90ZT5=
</w:fldData>
        </w:fldChar>
      </w:r>
      <w:r w:rsidR="00CB305C" w:rsidRPr="00622CF5">
        <w:instrText xml:space="preserve"> ADDIN EN.CITE.DATA </w:instrText>
      </w:r>
      <w:r w:rsidR="00CB305C" w:rsidRPr="00622CF5">
        <w:fldChar w:fldCharType="end"/>
      </w:r>
      <w:r w:rsidR="00C31950" w:rsidRPr="00622CF5">
        <w:fldChar w:fldCharType="separate"/>
      </w:r>
      <w:r w:rsidR="00C31950" w:rsidRPr="00622CF5">
        <w:rPr>
          <w:noProof/>
        </w:rPr>
        <w:t>(</w:t>
      </w:r>
      <w:hyperlink w:anchor="_ENREF_48" w:tooltip="Laws, 2000 #9219" w:history="1">
        <w:r w:rsidR="006260A9" w:rsidRPr="00622CF5">
          <w:rPr>
            <w:rStyle w:val="Hyperlink"/>
          </w:rPr>
          <w:t>Laws et al., 2000</w:t>
        </w:r>
      </w:hyperlink>
      <w:r w:rsidR="00C31950" w:rsidRPr="00622CF5">
        <w:rPr>
          <w:noProof/>
        </w:rPr>
        <w:t xml:space="preserve">; </w:t>
      </w:r>
      <w:hyperlink w:anchor="_ENREF_62" w:tooltip="Myklestad, 2000 #9265" w:history="1">
        <w:r w:rsidR="006260A9" w:rsidRPr="00622CF5">
          <w:rPr>
            <w:rStyle w:val="Hyperlink"/>
          </w:rPr>
          <w:t>Myklestad, 2000</w:t>
        </w:r>
      </w:hyperlink>
      <w:r w:rsidR="00C31950" w:rsidRPr="00622CF5">
        <w:rPr>
          <w:noProof/>
        </w:rPr>
        <w:t xml:space="preserve">; </w:t>
      </w:r>
      <w:hyperlink w:anchor="_ENREF_96" w:tooltip="Teira, 2001 #9266" w:history="1">
        <w:r w:rsidR="006260A9" w:rsidRPr="00622CF5">
          <w:rPr>
            <w:rStyle w:val="Hyperlink"/>
          </w:rPr>
          <w:t>Teira et al., 2001</w:t>
        </w:r>
      </w:hyperlink>
      <w:r w:rsidR="00C31950" w:rsidRPr="00622CF5">
        <w:rPr>
          <w:noProof/>
        </w:rPr>
        <w:t>)</w:t>
      </w:r>
      <w:r w:rsidR="00C31950" w:rsidRPr="00622CF5">
        <w:fldChar w:fldCharType="end"/>
      </w:r>
      <w:r w:rsidRPr="00622CF5">
        <w:t>. NPP can also be assessed by the seawater dilution method, where serial dilution is used to decouple growth and grazing processes, allowing separate instantaneous rate estimates for phytoplankton growth and microzooplankton grazing</w:t>
      </w:r>
      <w:r w:rsidR="00A50138" w:rsidRPr="00622CF5">
        <w:t xml:space="preserve"> </w:t>
      </w:r>
      <w:r w:rsidR="00C31950" w:rsidRPr="00622CF5">
        <w:fldChar w:fldCharType="begin"/>
      </w:r>
      <w:r w:rsidR="00C31950" w:rsidRPr="00622CF5">
        <w:instrText xml:space="preserve"> ADDIN EN.CITE &lt;EndNote&gt;&lt;Cite&gt;&lt;Author&gt;Landry&lt;/Author&gt;&lt;Year&gt;1982&lt;/Year&gt;&lt;RecNum&gt;9271&lt;/RecNum&gt;&lt;DisplayText&gt;(Landry &amp;amp; Hassett, 1982)&lt;/DisplayText&gt;&lt;record&gt;&lt;rec-number&gt;9271&lt;/rec-number&gt;&lt;foreign-keys&gt;&lt;key app="EN" db-id="e9dpzts9mzav95e0rs8prwv9extzw9xvxefw" timestamp="1576503557"&gt;9271&lt;/key&gt;&lt;/foreign-keys&gt;&lt;ref-type name="Journal Article"&gt;17&lt;/ref-type&gt;&lt;contributors&gt;&lt;authors&gt;&lt;author&gt;Landry, M. R.&lt;/author&gt;&lt;author&gt;Hassett, R. P.&lt;/author&gt;&lt;/authors&gt;&lt;/contributors&gt;&lt;titles&gt;&lt;title&gt;Estimating the Grazing Impact of Marine Micro-Zooplankton&lt;/title&gt;&lt;secondary-title&gt;Marine Biology&lt;/secondary-title&gt;&lt;alt-title&gt;Mar Biol&lt;/alt-title&gt;&lt;/titles&gt;&lt;periodical&gt;&lt;full-title&gt;Marine Biology&lt;/full-title&gt;&lt;/periodical&gt;&lt;alt-periodical&gt;&lt;full-title&gt;Mar Biol&lt;/full-title&gt;&lt;/alt-periodical&gt;&lt;pages&gt;283-288&lt;/pages&gt;&lt;volume&gt;67&lt;/volume&gt;&lt;number&gt;3&lt;/number&gt;&lt;dates&gt;&lt;year&gt;1982&lt;/year&gt;&lt;/dates&gt;&lt;isbn&gt;0025-3162&lt;/isbn&gt;&lt;accession-num&gt;WOS:A1982NP50800005&lt;/accession-num&gt;&lt;urls&gt;&lt;related-urls&gt;&lt;url&gt;&amp;lt;Go to ISI&amp;gt;://WOS:A1982NP50800005&lt;/url&gt;&lt;/related-urls&gt;&lt;/urls&gt;&lt;electronic-resource-num&gt;Doi 10.1007/Bf00397668&lt;/electronic-resource-num&gt;&lt;language&gt;English&lt;/language&gt;&lt;/record&gt;&lt;/Cite&gt;&lt;/EndNote&gt;</w:instrText>
      </w:r>
      <w:r w:rsidR="00C31950" w:rsidRPr="00622CF5">
        <w:fldChar w:fldCharType="separate"/>
      </w:r>
      <w:r w:rsidR="00C31950" w:rsidRPr="00622CF5">
        <w:rPr>
          <w:noProof/>
        </w:rPr>
        <w:t>(</w:t>
      </w:r>
      <w:hyperlink w:anchor="_ENREF_42" w:tooltip="Landry, 1982 #9271" w:history="1">
        <w:r w:rsidR="006260A9" w:rsidRPr="00622CF5">
          <w:rPr>
            <w:rStyle w:val="Hyperlink"/>
          </w:rPr>
          <w:t>Landry &amp; Hassett, 1982</w:t>
        </w:r>
      </w:hyperlink>
      <w:r w:rsidR="00C31950" w:rsidRPr="00622CF5">
        <w:rPr>
          <w:noProof/>
        </w:rPr>
        <w:t>)</w:t>
      </w:r>
      <w:r w:rsidR="00C31950" w:rsidRPr="00622CF5">
        <w:fldChar w:fldCharType="end"/>
      </w:r>
      <w:r w:rsidRPr="00622CF5">
        <w:t xml:space="preserve">. When carbon-based biomass estimates for phytoplankton is combined with dilution-based daily rates, the calculated NPP result is the daily net carbon biomass produced by phytoplankton absent losses that are a consequence of grazing </w:t>
      </w:r>
      <w:r w:rsidR="00C31950" w:rsidRPr="00622CF5">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622CF5">
        <w:instrText xml:space="preserve"> ADDIN EN.CITE </w:instrText>
      </w:r>
      <w:r w:rsidR="00C31950" w:rsidRPr="00622CF5">
        <w:fldChar w:fldCharType="begin">
          <w:fldData xml:space="preserve">PEVuZE5vdGU+PENpdGU+PEF1dGhvcj5MYW5kcnk8L0F1dGhvcj48WWVhcj4yMDAwPC9ZZWFyPjxS
ZWNOdW0+OTI2ODwvUmVjTnVtPjxEaXNwbGF5VGV4dD4oQmFycm9uIGV0IGFsLiwgMjAxNDsgTGFu
ZHJ5IGV0IGFsLiwgMjAwMCk8L0Rpc3BsYXlUZXh0PjxyZWNvcmQ+PHJlYy1udW1iZXI+OTI2ODwv
cmVjLW51bWJlcj48Zm9yZWlnbi1rZXlzPjxrZXkgYXBwPSJFTiIgZGItaWQ9ImU5ZHB6dHM5bXph
djk1ZTByczhwcnd2OWV4dHp3OXh2eGVmdyIgdGltZXN0YW1wPSIxNTc2NTAzNTI0Ij45MjY4PC9r
ZXk+PC9mb3JlaWduLWtleXM+PHJlZi10eXBlIG5hbWU9IkpvdXJuYWwgQXJ0aWNsZSI+MTc8L3Jl
Zi10eXBlPjxjb250cmlidXRvcnM+PGF1dGhvcnM+PGF1dGhvcj5MYW5kcnksIE0uIFIuPC9hdXRo
b3I+PGF1dGhvcj5Db25zdGFudGlub3UsIEouPC9hdXRob3I+PGF1dGhvcj5MYXRhc2EsIE0uPC9h
dXRob3I+PGF1dGhvcj5Ccm93biwgUy4gTC48L2F1dGhvcj48YXV0aG9yPkJpZGlnYXJlLCBSLiBS
LjwvYXV0aG9yPjxhdXRob3I+T25kcnVzZWssIE0uIEUuPC9hdXRob3I+PC9hdXRob3JzPjwvY29u
dHJpYnV0b3JzPjxhdXRoLWFkZHJlc3M+VW5pdiBIYXdhaWkgTWFub2EsIERlcHQgT2NlYW5vZywg
SG9ub2x1bHUsIEhJIDk2ODIyIFVTQSYjeEQ7SW5zdCBDaWVuY2lhcyBNYXIsIEUtMDgwMzkgQmFy
Y2Vsb25hLCBTcGFpbiYjeEQ7SGF3YWlpIEluc3QgTWFyaW5lIEJpb2wsIEthbmVvaGUsIEhJIDk2
NzQ0IFVTQSYjeEQ7Tk9BQSwgRE9DLCBORVNESVMsIENhbXAgU3ByaW5ncywgTUQgMjA3NDYgVVNB
PC9hdXRoLWFkZHJlc3M+PHRpdGxlcz48dGl0bGU+QmlvbG9naWNhbCByZXNwb25zZSB0byBpcm9u
IGZlcnRpbGl6YXRpb24gaW4gdGhlIGVhc3Rlcm4gZXF1YXRvcmlhbCBQYWNpZmljIChJcm9uRXgg
SUkpLiBJSUkuIER5bmFtaWNzIG9mIHBoeXRvcGxhbmt0b24gZ3Jvd3RoIGFuZCBtaWNyb3pvb3Bs
YW5rdG9uIGdyYXppbmc8L3RpdGxlPjxzZWNvbmRhcnktdGl0bGU+TWFyaW5lIEVjb2xvZ3kgUHJv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IFNlcjwvYWJici0xPjwvYWx0LXBlcmlvZGljYWw+PHBhZ2VzPjU3LTcyPC9wYWdlcz48dm9sdW1l
PjIwMTwvdm9sdW1lPjxrZXl3b3Jkcz48a2V5d29yZD5tYXJrZXIgcGlnbWVudHM8L2tleXdvcmQ+
PGtleXdvcmQ+cHJvZHVjdGlvbjwva2V5d29yZD48a2V5d29yZD5pcm9uLWxpbWl0YXRpb248L2tl
eXdvcmQ+PGtleXdvcmQ+Z3JhemluZyByZWd1bGF0aW9uPC9rZXl3b3JkPjxrZXl3b3JkPmNpbGlh
dGVzPC9rZXl3b3JkPjxrZXl3b3JkPmRpbm9mbGFnZWxsYXRlczwva2V5d29yZD48a2V5d29yZD5k
aWF0b21zPC9rZXl3b3JkPjxrZXl3b3JkPmNvcGVwb2QgY2FsYW51cy1wYWNpZmljdXM8L2tleXdv
cmQ+PGtleXdvcmQ+bWljcm9iaWFsIGZvb2Qtd2ViPC9rZXl3b3JkPjxrZXl3b3JkPmNvYXN0YWwg
d2F0ZXJzPC9rZXl3b3JkPjxrZXl3b3JkPnRyb3BoaWMgaW50ZXJhY3Rpb25zPC9rZXl3b3JkPjxr
ZXl3b3JkPmFxdWF0aWMgZWNvc3lzdGVtczwva2V5d29yZD48a2V5d29yZD5wb3NpdGl2ZSBmZWVk
YmFjazwva2V5d29yZD48a2V5d29yZD5iaW9nZW5pYyBjYXJib248L2tleXdvcmQ+PGtleXdvcmQ+
YXJhYmlhbi1zZWE8L2tleXdvcmQ+PGtleXdvcmQ+b3Blbi1vY2Vhbjwva2V5d29yZD48a2V5d29y
ZD5saW1pdGF0aW9uPC9rZXl3b3JkPjwva2V5d29yZHM+PGRhdGVzPjx5ZWFyPjIwMDA8L3llYXI+
PC9kYXRlcz48aXNibj4wMTcxLTg2MzA8L2lzYm4+PGFjY2Vzc2lvbi1udW0+V09TOjAwMDA4OTAx
MzQwMDAwNTwvYWNjZXNzaW9uLW51bT48dXJscz48cmVsYXRlZC11cmxzPjx1cmw+Jmx0O0dvIHRv
IElTSSZndDs6Ly9XT1M6MDAwMDg5MDEzNDAwMDA1PC91cmw+PC9yZWxhdGVkLXVybHM+PC91cmxz
PjxlbGVjdHJvbmljLXJlc291cmNlLW51bT5ET0kgMTAuMzM1NC9tZXBzMjAxMDU3PC9lbGVjdHJv
bmljLXJlc291cmNlLW51bT48bGFuZ3VhZ2U+RW5nbGlzaDwvbGFuZ3VhZ2U+PC9yZWNvcmQ+PC9D
aXRlPjxDaXRlPjxBdXRob3I+QmFycm9uPC9BdXRob3I+PFllYXI+MjAxNDwvWWVhcj48UmVjTnVt
PjkxMDM8L1JlY051bT48cmVjb3JkPjxyZWMtbnVtYmVyPjkxMDM8L3JlYy1udW1iZXI+PGZvcmVp
Z24ta2V5cz48a2V5IGFwcD0iRU4iIGRiLWlkPSJlOWRwenRzOW16YXY5NWUwcnM4cHJ3djlleHR6
dzl4dnhlZnciIHRpbWVzdGFtcD0iMTU2ODgxMTE0MSI+OTEwMzwva2V5PjwvZm9yZWlnbi1rZXlz
PjxyZWYtdHlwZSBuYW1lPSJKb3VybmFsIEFydGljbGUiPjE3PC9yZWYtdHlwZT48Y29udHJpYnV0
b3JzPjxhdXRob3JzPjxhdXRob3I+QmFycm9uLCBSLiBLLjwvYXV0aG9yPjxhdXRob3I+U2llZ2Vs
LCBELiBBLjwvYXV0aG9yPjxhdXRob3I+R3VpbGxvY2hlYXUsIE4uPC9hdXRob3I+PC9hdXRob3Jz
PjwvY29udHJpYnV0b3JzPjxhdXRoLWFkZHJlc3M+VW5pdiBDYWxpZiBTYW50YSBCYXJiYXJhLCBF
YXJ0aCBSZXMgSW5zdCwgU2FudGEgQmFyYmFyYSwgQ0EgOTMxMDYgVVNBJiN4RDtVbml2IENhbGlm
IFNhbnRhIEJhcmJhcmEsIERlcHQgR2VvZywgU2FudGEgQmFyYmFyYSwgQ0EgOTMxMDYgVVNBPC9h
dXRoLWFkZHJlc3M+PHRpdGxlcz48dGl0bGU+RXZhbHVhdGluZyB0aGUgaW1wb3J0YW5jZSBvZiBw
aHl0b3BsYW5rdG9uIGNvbW11bml0eSBzdHJ1Y3R1cmUgdG8gdGhlIG9wdGljYWwgcHJvcGVydGll
cyBvZiB0aGUgU2FudGEgQmFyYmFyYSBDaGFubmVsLCBDYWxpZm9ybmlhPC90aXRsZT48c2Vjb25k
YXJ5LXRpdGxlPkxpbW5vbG9neSBhbmQgT2NlYW5vZ3JhcGh5PC9zZWNvbmRhcnktdGl0bGU+PGFs
dC10aXRsZT5MaW1ub2wgT2NlYW5vZ3I8L2FsdC10aXRsZT48L3RpdGxlcz48cGVyaW9kaWNhbD48
ZnVsbC10aXRsZT5MaW1ub2xvZ3kgYW5kIE9jZWFub2dyYXBoeTwvZnVsbC10aXRsZT48L3Blcmlv
ZGljYWw+PGFsdC1wZXJpb2RpY2FsPjxmdWxsLXRpdGxlPkxpbW5vbCBPY2Vhbm9ncjwvZnVsbC10
aXRsZT48L2FsdC1wZXJpb2RpY2FsPjxwYWdlcz45MjctOTQ2PC9wYWdlcz48dm9sdW1lPjU5PC92
b2x1bWU+PG51bWJlcj4zPC9udW1iZXI+PGtleXdvcmRzPjxrZXl3b3JkPmRpc3NvbHZlZCBvcmdh
bmljLW1hdHRlcjwva2V5d29yZD48a2V5d29yZD5vcGVuLW9jZWFuPC9rZXl3b3JkPjxrZXl3b3Jk
PmJhY2tzY2F0dGVyaW5nIHByb3BlcnRpZXM8L2tleXdvcmQ+PGtleXdvcmQ+bGlnaHQgYmFja3Nj
YXR0ZXJpbmc8L2tleXdvcmQ+PGtleXdvcmQ+bWFyaW5lLXBoeXRvcGxhbmt0b248L2tleXdvcmQ+
PGtleXdvcmQ+Ymlvb3B0aWNhbCBtb2RlbDwva2V5d29yZD48a2V5d29yZD5mdW5jdGlvbmFsIHR5
cGVzPC9rZXl3b3JkPjxrZXl3b3JkPmNhc2UtMSB3YXRlcnM8L2tleXdvcmQ+PGtleXdvcmQ+cGFy
dGljbGUtc2l6ZTwva2V5d29yZD48a2V5d29yZD5hbWluby1hY2lkczwva2V5d29yZD48L2tleXdv
cmRzPjxkYXRlcz48eWVhcj4yMDE0PC95ZWFyPjxwdWItZGF0ZXM+PGRhdGU+TWF5PC9kYXRlPjwv
cHViLWRhdGVzPjwvZGF0ZXM+PGlzYm4+MDAyNC0zNTkwPC9pc2JuPjxhY2Nlc3Npb24tbnVtPldP
UzowMDAzMzk5MDQzMDAwMjM8L2FjY2Vzc2lvbi1udW0+PHVybHM+PHJlbGF0ZWQtdXJscz48dXJs
PiZsdDtHbyB0byBJU0kmZ3Q7Oi8vV09TOjAwMDMzOTkwNDMwMDAyMzwvdXJsPjx1cmw+aHR0cHM6
Ly9hc2xvcHVicy5vbmxpbmVsaWJyYXJ5LndpbGV5LmNvbS9kb2kvYWJzLzEwLjQzMTkvbG8uMjAx
NC41OS4zLjA5Mjc8L3VybD48L3JlbGF0ZWQtdXJscz48L3VybHM+PGVsZWN0cm9uaWMtcmVzb3Vy
Y2UtbnVtPjEwLjQzMTkvbG8uMjAxNC41OS4zLjA5Mjc8L2VsZWN0cm9uaWMtcmVzb3VyY2UtbnVt
PjxsYW5ndWFnZT5FbmdsaXNoPC9sYW5ndWFnZT48L3JlY29yZD48L0NpdGU+PC9FbmROb3RlPgB=
</w:fldData>
        </w:fldChar>
      </w:r>
      <w:r w:rsidR="00C31950" w:rsidRPr="00622CF5">
        <w:instrText xml:space="preserve"> ADDIN EN.CITE.DATA </w:instrText>
      </w:r>
      <w:r w:rsidR="00C31950" w:rsidRPr="00622CF5">
        <w:fldChar w:fldCharType="end"/>
      </w:r>
      <w:r w:rsidR="00C31950" w:rsidRPr="00622CF5">
        <w:fldChar w:fldCharType="separate"/>
      </w:r>
      <w:r w:rsidR="00C31950" w:rsidRPr="00622CF5">
        <w:rPr>
          <w:noProof/>
        </w:rPr>
        <w:t>(</w:t>
      </w:r>
      <w:hyperlink w:anchor="_ENREF_1" w:tooltip="Barron, 2014 #9103" w:history="1">
        <w:r w:rsidR="006260A9" w:rsidRPr="00622CF5">
          <w:rPr>
            <w:rStyle w:val="Hyperlink"/>
          </w:rPr>
          <w:t>Barron et al., 2014</w:t>
        </w:r>
      </w:hyperlink>
      <w:r w:rsidR="00C31950" w:rsidRPr="00622CF5">
        <w:rPr>
          <w:noProof/>
        </w:rPr>
        <w:t xml:space="preserve">; </w:t>
      </w:r>
      <w:hyperlink w:anchor="_ENREF_41" w:tooltip="Landry, 2000 #9268" w:history="1">
        <w:r w:rsidR="006260A9" w:rsidRPr="00622CF5">
          <w:rPr>
            <w:rStyle w:val="Hyperlink"/>
          </w:rPr>
          <w:t>Landry et al., 2000</w:t>
        </w:r>
      </w:hyperlink>
      <w:r w:rsidR="00C31950" w:rsidRPr="00622CF5">
        <w:rPr>
          <w:noProof/>
        </w:rPr>
        <w:t>)</w:t>
      </w:r>
      <w:r w:rsidR="00C31950" w:rsidRPr="00622CF5">
        <w:fldChar w:fldCharType="end"/>
      </w:r>
      <w:r w:rsidRPr="00622CF5">
        <w:t xml:space="preserve">. </w:t>
      </w:r>
    </w:p>
    <w:p w14:paraId="1029283B" w14:textId="188988D3" w:rsidR="00B73D59" w:rsidRPr="00622CF5" w:rsidRDefault="00B73D59" w:rsidP="00B73D59">
      <w:pPr>
        <w:spacing w:before="120" w:line="360" w:lineRule="auto"/>
        <w:ind w:firstLine="360"/>
      </w:pPr>
      <w:r w:rsidRPr="00622CF5">
        <w:lastRenderedPageBreak/>
        <w:t xml:space="preserve">The uptake and incorporation of </w:t>
      </w:r>
      <w:r w:rsidRPr="00622CF5">
        <w:rPr>
          <w:vertAlign w:val="superscript"/>
        </w:rPr>
        <w:t>15</w:t>
      </w:r>
      <w:r w:rsidRPr="00622CF5">
        <w:t>NO</w:t>
      </w:r>
      <w:r w:rsidRPr="00622CF5">
        <w:rPr>
          <w:vertAlign w:val="subscript"/>
        </w:rPr>
        <w:t>3</w:t>
      </w:r>
      <w:r w:rsidRPr="00622CF5">
        <w:rPr>
          <w:vertAlign w:val="superscript"/>
        </w:rPr>
        <w:t>-</w:t>
      </w:r>
      <w:r w:rsidRPr="00622CF5">
        <w:t xml:space="preserve"> into phytoplankton cells can also be used to estimate phytoplankton production derived from that nitrogen source</w:t>
      </w:r>
      <w:r w:rsidR="003559E0" w:rsidRPr="00622CF5">
        <w:t xml:space="preserve"> </w:t>
      </w:r>
      <w:r w:rsidR="003559E0" w:rsidRPr="00622CF5">
        <w:fldChar w:fldCharType="begin"/>
      </w:r>
      <w:r w:rsidR="000D66FA" w:rsidRPr="00622CF5">
        <w:instrText xml:space="preserve"> ADDIN EN.CITE &lt;EndNote&gt;&lt;Cite&gt;&lt;Author&gt;Dugdale&lt;/Author&gt;&lt;Year&gt;1967&lt;/Year&gt;&lt;RecNum&gt;8728&lt;/RecNum&gt;&lt;DisplayText&gt;(Dugdale &amp;amp; Goering, 1967)&lt;/DisplayText&gt;&lt;record&gt;&lt;rec-number&gt;8728&lt;/rec-number&gt;&lt;foreign-keys&gt;&lt;key app="EN" db-id="e9dpzts9mzav95e0rs8prwv9extzw9xvxefw" timestamp="1555692519"&gt;8728&lt;/key&gt;&lt;/foreign-keys&gt;&lt;ref-type name="Journal Article"&gt;17&lt;/ref-type&gt;&lt;contributors&gt;&lt;authors&gt;&lt;author&gt;Dugdale, R. C.&lt;/author&gt;&lt;author&gt;Goering, J. J.&lt;/author&gt;&lt;/authors&gt;&lt;/contributors&gt;&lt;titles&gt;&lt;title&gt;Uptake of New and Regenerated Forms of Nitrogen in Primary Productivity&lt;/title&gt;&lt;secondary-title&gt;Limnology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196-206&lt;/pages&gt;&lt;volume&gt;12&lt;/volume&gt;&lt;number&gt;2&lt;/number&gt;&lt;dates&gt;&lt;year&gt;1967&lt;/year&gt;&lt;/dates&gt;&lt;isbn&gt;0024-3590&lt;/isbn&gt;&lt;accession-num&gt;WOS:A19679423500002&lt;/accession-num&gt;&lt;urls&gt;&lt;related-urls&gt;&lt;url&gt;&amp;lt;Go to ISI&amp;gt;://WOS:A19679423500002&lt;/url&gt;&lt;/related-urls&gt;&lt;/urls&gt;&lt;electronic-resource-num&gt;DOI 10.4319/lo.1967.12.2.0196&lt;/electronic-resource-num&gt;&lt;language&gt;English&lt;/language&gt;&lt;/record&gt;&lt;/Cite&gt;&lt;/EndNote&gt;</w:instrText>
      </w:r>
      <w:r w:rsidR="003559E0" w:rsidRPr="00622CF5">
        <w:fldChar w:fldCharType="separate"/>
      </w:r>
      <w:r w:rsidR="000D66FA" w:rsidRPr="00622CF5">
        <w:rPr>
          <w:noProof/>
        </w:rPr>
        <w:t>(</w:t>
      </w:r>
      <w:hyperlink w:anchor="_ENREF_17" w:tooltip="Dugdale, 1967 #8728" w:history="1">
        <w:r w:rsidR="006260A9" w:rsidRPr="00622CF5">
          <w:rPr>
            <w:rStyle w:val="Hyperlink"/>
          </w:rPr>
          <w:t>Dugdale &amp; Goering, 1967</w:t>
        </w:r>
      </w:hyperlink>
      <w:r w:rsidR="000D66FA" w:rsidRPr="00622CF5">
        <w:rPr>
          <w:noProof/>
        </w:rPr>
        <w:t>)</w:t>
      </w:r>
      <w:r w:rsidR="003559E0" w:rsidRPr="00622CF5">
        <w:fldChar w:fldCharType="end"/>
      </w:r>
      <w:r w:rsidR="003A5BA2" w:rsidRPr="00622CF5">
        <w:t>.</w:t>
      </w:r>
      <w:r w:rsidRPr="00622CF5">
        <w:t xml:space="preserve"> The </w:t>
      </w:r>
      <w:r w:rsidRPr="00622CF5">
        <w:rPr>
          <w:vertAlign w:val="superscript"/>
        </w:rPr>
        <w:t>15</w:t>
      </w:r>
      <w:r w:rsidRPr="00622CF5">
        <w:t>N-NO</w:t>
      </w:r>
      <w:r w:rsidRPr="00622CF5">
        <w:rPr>
          <w:vertAlign w:val="subscript"/>
        </w:rPr>
        <w:t>3</w:t>
      </w:r>
      <w:r w:rsidRPr="00622CF5">
        <w:rPr>
          <w:vertAlign w:val="superscript"/>
        </w:rPr>
        <w:t>-</w:t>
      </w:r>
      <w:r w:rsidRPr="00622CF5">
        <w:t xml:space="preserve"> method is thought to reduce the impact of internal elemental turnover, a process much enhanced in the cellular carbon pool compared to cellular nitrogen. The measurement is based on the enrichment of </w:t>
      </w:r>
      <w:r w:rsidRPr="00622CF5">
        <w:rPr>
          <w:vertAlign w:val="superscript"/>
        </w:rPr>
        <w:t>15</w:t>
      </w:r>
      <w:r w:rsidRPr="00622CF5">
        <w:t>N in cellular particulate organic nitrogen (PON) over the incubation period and is defined as NP</w:t>
      </w:r>
      <w:r w:rsidRPr="00622CF5">
        <w:rPr>
          <w:i/>
        </w:rPr>
        <w:t>,</w:t>
      </w:r>
      <w:r w:rsidRPr="00622CF5">
        <w:t xml:space="preserve"> under the assumption that nitrate is not regenerated from ammonium in the euphotic zone. This method can, however, be impacted by processes such as ammonification or nitrification in surface waters </w:t>
      </w:r>
      <w:r w:rsidRPr="00622CF5">
        <w:fldChar w:fldCharType="begin"/>
      </w:r>
      <w:r w:rsidR="005A12B1" w:rsidRPr="00622CF5">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Pr="00622CF5">
        <w:fldChar w:fldCharType="separate"/>
      </w:r>
      <w:r w:rsidR="005A12B1" w:rsidRPr="00622CF5">
        <w:rPr>
          <w:noProof/>
        </w:rPr>
        <w:t>(</w:t>
      </w:r>
      <w:hyperlink w:anchor="_ENREF_101" w:tooltip="Yool, 2007 #9042" w:history="1">
        <w:r w:rsidR="006260A9" w:rsidRPr="00622CF5">
          <w:rPr>
            <w:rStyle w:val="Hyperlink"/>
          </w:rPr>
          <w:t>Yool et al., 2007</w:t>
        </w:r>
      </w:hyperlink>
      <w:r w:rsidR="005A12B1" w:rsidRPr="00622CF5">
        <w:rPr>
          <w:noProof/>
        </w:rPr>
        <w:t>)</w:t>
      </w:r>
      <w:r w:rsidRPr="00622CF5">
        <w:fldChar w:fldCharType="end"/>
      </w:r>
      <w:ins w:id="62" w:author="Landry, Michael" w:date="2020-03-02T10:29:00Z">
        <w:r w:rsidR="003F2DE6">
          <w:t>,</w:t>
        </w:r>
      </w:ins>
      <w:r w:rsidRPr="00622CF5">
        <w:t xml:space="preserve"> which lead to under- or overestimates of NP. In addition, luxury NO</w:t>
      </w:r>
      <w:r w:rsidRPr="00622CF5">
        <w:rPr>
          <w:vertAlign w:val="subscript"/>
        </w:rPr>
        <w:t>3</w:t>
      </w:r>
      <w:r w:rsidRPr="00622CF5">
        <w:rPr>
          <w:vertAlign w:val="superscript"/>
        </w:rPr>
        <w:t>-</w:t>
      </w:r>
      <w:r w:rsidRPr="00622CF5">
        <w:t xml:space="preserve"> uptake </w:t>
      </w:r>
      <w:r w:rsidRPr="00622CF5">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622CF5">
        <w:instrText xml:space="preserve"> ADDIN EN.CITE </w:instrText>
      </w:r>
      <w:r w:rsidR="00617264" w:rsidRPr="00622CF5">
        <w:fldChar w:fldCharType="begin">
          <w:fldData xml:space="preserve">PEVuZE5vdGU+PENpdGU+PEF1dGhvcj5QYWludGVyPC9BdXRob3I+PFllYXI+MjAwNzwvWWVhcj48
UmVjTnVtPjkwNjk8L1JlY051bT48RGlzcGxheVRleHQ+KFBhaW50ZXIgZXQgYWwuLCAyMDA3KTwv
RGlzcGxheVRleHQ+PHJlY29yZD48cmVjLW51bWJlcj45MDY5PC9yZWMtbnVtYmVyPjxmb3JlaWdu
LWtleXM+PGtleSBhcHA9IkVOIiBkYi1pZD0iZTlkcHp0czltemF2OTVlMHJzOHByd3Y5ZXh0enc5
eHZ4ZWZ3IiB0aW1lc3RhbXA9IjE1NjgxMzkyMzYiPjkwNjk8L2tleT48L2ZvcmVpZ24ta2V5cz48
cmVmLXR5cGUgbmFtZT0iSm91cm5hbCBBcnRpY2xlIj4xNzwvcmVmLXR5cGU+PGNvbnRyaWJ1dG9y
cz48YXV0aG9ycz48YXV0aG9yPlBhaW50ZXIsIFMuIEMuPC9hdXRob3I+PGF1dGhvcj5TYW5kZXJz
LCBSLjwvYXV0aG9yPjxhdXRob3I+UG91bHRvbiwgQS4gSi48L2F1dGhvcj48YXV0aG9yPldvb2R3
YXJkLCBFLiBNLiBTLjwvYXV0aG9yPjxhdXRob3I+THVjYXMsIE0uPC9hdXRob3I+PGF1dGhvcj5D
aGFtYmVybGFpbiwgSy48L2F1dGhvcj48L2F1dGhvcnM+PC9jb250cmlidXRvcnM+PGF1dGgtYWRk
cmVzcz5OYXRsIE9jZWFub2cgQ3RyLCBTY2ggT2NlYW4gJmFtcDsgRWFydGggU2NpLCBTb3V0aGFt
cHRvbiBTTzE0IDNaSCwgSGFudHMsIEVuZ2xhbmQmI3hEO05hdGwgT2NlYW5vZyBDdHIsIFNvdXRo
YW1wdG9uIFNPMTQgM1pILCBIYW50cywgRW5nbGFuZCYjeEQ7UGx5bW91dGggTWFyaW5lIExhYiwg
UGx5bW91dGggUEwxIDNESCwgRGV2b24sIEVuZ2xhbmQ8L2F1dGgtYWRkcmVzcz48dGl0bGVzPjx0
aXRsZT5OaXRyYXRlIHVwdGFrZSBhdCBwaG90aWMgem9uZSBkZXB0aHMgaXMgbm90IGltcG9ydGFu
dCBmb3IgZXhwb3J0IGluIHRoZSBzdWJ0cm9waWNhbCBvY2VhbjwvdGl0bGU+PHNlY29uZGFyeS10
aXRsZT5HbG9iYWwgQmlvZ2VvY2hlbWljYWwgQ3ljbGVzPC9zZWNvbmRhcnktdGl0bGU+PGFsdC10
aXRsZT5HbG9iYWwgQmlvZ2VvY2hlbSBDeTwvYWx0LXRpdGxlPjwvdGl0bGVzPjxwZXJpb2RpY2Fs
PjxmdWxsLXRpdGxlPkdsb2JhbCBCaW9nZW9jaGVtaWNhbCBDeWNsZXM8L2Z1bGwtdGl0bGU+PGFi
YnItMT5HbG9iYWwgQmlvZ2VvY2hlbSBDeTwvYWJici0xPjwvcGVyaW9kaWNhbD48YWx0LXBlcmlv
ZGljYWw+PGZ1bGwtdGl0bGU+R2xvYmFsIEJpb2dlb2NoZW1pY2FsIEN5Y2xlczwvZnVsbC10aXRs
ZT48YWJici0xPkdsb2JhbCBCaW9nZW9jaGVtIEN5PC9hYmJyLTE+PC9hbHQtcGVyaW9kaWNhbD48
dm9sdW1lPjIxPC92b2x1bWU+PG51bWJlcj40PC9udW1iZXI+PGtleXdvcmRzPjxrZXl3b3JkPm9y
Z2FuaWMgbml0cm9nZW4gcmVsZWFzZTwva2V5d29yZD48a2V5d29yZD5jZW50cmFsIGF0bGFudGlj
LW9jZWFuPC9rZXl3b3JkPjxrZXl3b3JkPm5vcnRoIHBhY2lmaWMtb2NlYW48L2tleXdvcmQ+PGtl
eXdvcmQ+ZXF1YXRvcmlhbCBwYWNpZmljPC9rZXl3b3JkPjxrZXl3b3JkPmV1cGhvdGljIHpvbmU8
L2tleXdvcmQ+PGtleXdvcmQ+c2FyZ2Fzc28tc2VhPC9rZXl3b3JkPjxrZXl3b3JkPmhldGVyb3Ry
b3BoaWMgYmFjdGVyaWE8L2tleXdvcmQ+PGtleXdvcmQ+bWFyaW5lLXBoeXRvcGxhbmt0b248L2tl
eXdvcmQ+PGtleXdvcmQ+ZGVlcC1vY2Vhbjwva2V5d29yZD48a2V5d29yZD5jYXJib248L2tleXdv
cmQ+PC9rZXl3b3Jkcz48ZGF0ZXM+PHllYXI+MjAwNzwveWVhcj48cHViLWRhdGVzPjxkYXRlPk9j
dCAxNjwvZGF0ZT48L3B1Yi1kYXRlcz48L2RhdGVzPjxpc2JuPjA4ODYtNjIzNjwvaXNibj48YWNj
ZXNzaW9uLW51bT5XT1M6MDAwMjUwNDQ4OTAwMDAxPC9hY2Nlc3Npb24tbnVtPjx1cmxzPjxyZWxh
dGVkLXVybHM+PHVybD4mbHQ7R28gdG8gSVNJJmd0OzovL1dPUzowMDAyNTA0NDg5MDAwMDE8L3Vy
bD48dXJsPmh0dHBzOi8vYWd1cHVicy5vbmxpbmVsaWJyYXJ5LndpbGV5LmNvbS9kb2kvZnVsbC8x
MC4xMDI5LzIwMDZHQjAwMjgwNzwvdXJsPjwvcmVsYXRlZC11cmxzPjwvdXJscz48ZWxlY3Ryb25p
Yy1yZXNvdXJjZS1udW0+QXJ0biBHYjQwMDUmI3hEOzEwLjEwMjkvMjAwNmdiMDAyODA3PC9lbGVj
dHJvbmljLXJlc291cmNlLW51bT48bGFuZ3VhZ2U+RW5nbGlzaDwvbGFuZ3VhZ2U+PC9yZWNvcmQ+
PC9DaXRlPjwvRW5kTm90ZT5=
</w:fldData>
        </w:fldChar>
      </w:r>
      <w:r w:rsidR="00617264" w:rsidRPr="00622CF5">
        <w:instrText xml:space="preserve"> ADDIN EN.CITE.DATA </w:instrText>
      </w:r>
      <w:r w:rsidR="00617264" w:rsidRPr="00622CF5">
        <w:fldChar w:fldCharType="end"/>
      </w:r>
      <w:r w:rsidRPr="00622CF5">
        <w:fldChar w:fldCharType="separate"/>
      </w:r>
      <w:r w:rsidRPr="00622CF5">
        <w:rPr>
          <w:noProof/>
        </w:rPr>
        <w:t>(</w:t>
      </w:r>
      <w:hyperlink w:anchor="_ENREF_69" w:tooltip="Painter, 2007 #9069" w:history="1">
        <w:r w:rsidR="006260A9" w:rsidRPr="00622CF5">
          <w:rPr>
            <w:rStyle w:val="Hyperlink"/>
          </w:rPr>
          <w:t>Painter et al., 2007</w:t>
        </w:r>
      </w:hyperlink>
      <w:r w:rsidRPr="00622CF5">
        <w:rPr>
          <w:noProof/>
        </w:rPr>
        <w:t>)</w:t>
      </w:r>
      <w:r w:rsidRPr="00622CF5">
        <w:fldChar w:fldCharType="end"/>
      </w:r>
      <w:r w:rsidRPr="00622CF5">
        <w:t xml:space="preserve"> and release of previously fixed </w:t>
      </w:r>
      <w:r w:rsidRPr="00622CF5">
        <w:rPr>
          <w:vertAlign w:val="superscript"/>
        </w:rPr>
        <w:t>15</w:t>
      </w:r>
      <w:r w:rsidRPr="00622CF5">
        <w:t xml:space="preserve">N as DON can also affect results of the </w:t>
      </w:r>
      <w:r w:rsidRPr="00622CF5">
        <w:rPr>
          <w:vertAlign w:val="superscript"/>
        </w:rPr>
        <w:t>15</w:t>
      </w:r>
      <w:r w:rsidRPr="00622CF5">
        <w:t>N method</w:t>
      </w:r>
      <w:r w:rsidR="005A12B1" w:rsidRPr="00622CF5">
        <w:t xml:space="preserve"> </w:t>
      </w:r>
      <w:r w:rsidRPr="00622CF5">
        <w:t xml:space="preserve"> </w:t>
      </w:r>
      <w:r w:rsidR="003A5BA2" w:rsidRPr="00622CF5">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622CF5">
        <w:instrText xml:space="preserve"> ADDIN EN.CITE </w:instrText>
      </w:r>
      <w:r w:rsidR="006260A9" w:rsidRPr="00622CF5">
        <w:fldChar w:fldCharType="begin">
          <w:fldData xml:space="preserve">PEVuZE5vdGU+PENpdGU+PEF1dGhvcj5Db2xsb3M8L0F1dGhvcj48WWVhcj4xOTk4PC9ZZWFyPjxS
ZWNOdW0+OTIxNjwvUmVjTnVtPjxEaXNwbGF5VGV4dD4oQnJvbmsgZXQgYWwuLCAxOTk0OyBDb2xs
b3MsIDE5OTgpPC9EaXNwbGF5VGV4dD48cmVjb3JkPjxyZWMtbnVtYmVyPjkyMTY8L3JlYy1udW1i
ZXI+PGZvcmVpZ24ta2V5cz48a2V5IGFwcD0iRU4iIGRiLWlkPSJlOWRwenRzOW16YXY5NWUwcnM4
cHJ3djlleHR6dzl4dnhlZnciIHRpbWVzdGFtcD0iMTU3NTI5NTMwNSI+OTIxNjwva2V5PjwvZm9y
ZWlnbi1rZXlzPjxyZWYtdHlwZSBuYW1lPSJKb3VybmFsIEFydGljbGUiPjE3PC9yZWYtdHlwZT48
Y29udHJpYnV0b3JzPjxhdXRob3JzPjxhdXRob3I+Q29sbG9zLCBZLjwvYXV0aG9yPjwvYXV0aG9y
cz48L2NvbnRyaWJ1dG9ycz48YXV0aC1hZGRyZXNzPlVuaXYgTW9udHBlbGxpZXIgMiwgTGFiIEh5
ZHJvYmlvbCwgVU1SIENOUlMgNTU1NiwgRi0zNDA5NSBNb250cGVsbGllciA1LCBGcmFuY2U8L2F1
dGgtYWRkcmVzcz48dGl0bGVzPjx0aXRsZT5OaXRyYXRlIHVwdGFrZSwgbml0cml0ZSByZWxlYXNl
IGFuZCB1cHRha2UsIGFuZCBuZXcgcHJvZHVjdGlvbiBlc3RpbWF0ZXM8L3RpdGxlPjxzZWNvbmRh
cnktdGl0bGU+TWFyaW5lIEVjb2xvZ3kgUHJvZ3Jlc3MgU2VyaWVzPC9zZWNvbmRhcnktdGl0bGU+
PGFsdC10aXRsZT5NYXIgRWNvbCBQcm9nIFNlcjwvYWx0LXRpdGxlPjwvdGl0bGVzPjxwZXJpb2Rp
Y2FsPjxmdWxsLXRpdGxlPk1hcmluZSBFY29sb2d5IFByb2dyZXNzIFNlcmllczwvZnVsbC10aXRs
ZT48YWJici0xPk1hciBFY29sIFByb2cgU2VyPC9hYmJyLTE+PC9wZXJpb2RpY2FsPjxhbHQtcGVy
aW9kaWNhbD48ZnVsbC10aXRsZT5NYXJpbmUgRWNvbG9neSBQcm9ncmVzcyBTZXJpZXM8L2Z1bGwt
dGl0bGU+PGFiYnItMT5NYXIgRWNvbCBQcm9nIFNlcjwvYWJici0xPjwvYWx0LXBlcmlvZGljYWw+
PHBhZ2VzPjI5My0zMDE8L3BhZ2VzPjx2b2x1bWU+MTcxPC92b2x1bWU+PGtleXdvcmRzPjxrZXl3
b3JkPm5pdHJpdGU8L2tleXdvcmQ+PGtleXdvcmQ+ZXhjcmV0aW9uPC9rZXl3b3JkPjxrZXl3b3Jk
PnVwdGFrZTwva2V5d29yZD48a2V5d29yZD5uZXcgcHJvZHVjdGlvbjwva2V5d29yZD48a2V5d29y
ZD5kaXNzb2x2ZWQgb3JnYW5pYyBuaXRyb2dlbjwva2V5d29yZD48a2V5d29yZD5kaWF0b20gdGhh
bGFzc2lvc2lyYS1wc2V1ZG9uYW5hPC9rZXl3b3JkPjxrZXl3b3JkPmNlbnRyYWwgbm9ydGggcGFj
aWZpYzwva2V5d29yZD48a2V5d29yZD5zdGVhZHktc3RhdGUgZ3Jvd3RoPC9rZXl3b3JkPjxrZXl3
b3JkPmNoZXNhcGVha2UgYmF5PC9rZXl3b3JkPjxrZXl3b3JkPm1hcmluZS1waHl0b3BsYW5rdG9u
PC9rZXl3b3JkPjxrZXl3b3JkPnNrZWxldG9uZW1hLWNvc3RhdHVtPC9rZXl3b3JkPjxrZXl3b3Jk
Pmlub3JnYW5pYyBuaXRyb2dlbjwva2V5d29yZD48a2V5d29yZD5udXRyaWVudC11cHRha2U8L2tl
eXdvcmQ+PGtleXdvcmQ+aGVhbHRoeSBjZWxsczwva2V5d29yZD48L2tleXdvcmRzPjxkYXRlcz48
eWVhcj4xOTk4PC95ZWFyPjwvZGF0ZXM+PGlzYm4+MDE3MS04NjMwPC9pc2JuPjxhY2Nlc3Npb24t
bnVtPldPUzowMDAwNzY1NjE2MDAwMjU8L2FjY2Vzc2lvbi1udW0+PHVybHM+PHJlbGF0ZWQtdXJs
cz48dXJsPiZsdDtHbyB0byBJU0kmZ3Q7Oi8vV09TOjAwMDA3NjU2MTYwMDAyNTwvdXJsPjx1cmw+
aHR0cHM6Ly93d3cuaW50LXJlcy5jb20vYXJ0aWNsZXMvbWVwcy8xNzEvbTE3MXAyOTMucGRmPC91
cmw+PC9yZWxhdGVkLXVybHM+PC91cmxzPjxlbGVjdHJvbmljLXJlc291cmNlLW51bT5ET0kgMTAu
MzM1NC9tZXBzMTcxMjkzPC9lbGVjdHJvbmljLXJlc291cmNlLW51bT48bGFuZ3VhZ2U+RW5nbGlz
aDwvbGFuZ3VhZ2U+PC9yZWNvcmQ+PC9DaXRlPjxDaXRlPjxBdXRob3I+QnJvbms8L0F1dGhvcj48
WWVhcj4xOTk0PC9ZZWFyPjxSZWNOdW0+OTIyNTwvUmVjTnVtPjxyZWNvcmQ+PHJlYy1udW1iZXI+
OTIyNTwvcmVjLW51bWJlcj48Zm9yZWlnbi1rZXlzPjxrZXkgYXBwPSJFTiIgZGItaWQ9ImU5ZHB6
dHM5bXphdjk1ZTByczhwcnd2OWV4dHp3OXh2eGVmdyIgdGltZXN0YW1wPSIxNTc1OTkzODE2Ij45
MjI1PC9rZXk+PC9mb3JlaWduLWtleXM+PHJlZi10eXBlIG5hbWU9IkpvdXJuYWwgQXJ0aWNsZSI+
MTc8L3JlZi10eXBlPjxjb250cmlidXRvcnM+PGF1dGhvcnM+PGF1dGhvcj5Ccm9uaywgRC4gQS48
L2F1dGhvcj48YXV0aG9yPkdsaWJlcnQsIFAuIE0uPC9hdXRob3I+PGF1dGhvcj5XYXJkLCBCLiBC
LjwvYXV0aG9yPjwvYXV0aG9ycz48L2NvbnRyaWJ1dG9ycz48dGl0bGVzPjx0aXRsZT5OaXRyb2dl
biB1cHRha2UsIGRpc3NvbHZlZCBvcmdhbmljIG5pdHJvZ2VuIHJlbGVhc2UsIGFuZCBuZXcgcHJv
ZHVjdGlvbjwvdGl0bGU+PHNlY29uZGFyeS10aXRsZT5TY2llbmNlPC9zZWNvbmRhcnktdGl0bGU+
PC90aXRsZXM+PHBlcmlvZGljYWw+PGZ1bGwtdGl0bGU+U2NpZW5jZTwvZnVsbC10aXRsZT48L3Bl
cmlvZGljYWw+PHBhZ2VzPjE4NDMtNjwvcGFnZXM+PHZvbHVtZT4yNjU8L3ZvbHVtZT48bnVtYmVy
PjUxODA8L251bWJlcj48ZWRpdGlvbj4xOTk0LzA5LzIzPC9lZGl0aW9uPjxkYXRlcz48eWVhcj4x
OTk0PC95ZWFyPjxwdWItZGF0ZXM+PGRhdGU+U2VwIDIzPC9kYXRlPjwvcHViLWRhdGVzPjwvZGF0
ZXM+PGlzYm4+MDAzNi04MDc1IChQcmludCkmI3hEOzAwMzYtODA3NSAoTGlua2luZyk8L2lzYm4+
PGFjY2Vzc2lvbi1udW0+MTc3OTcyMjM8L2FjY2Vzc2lvbi1udW0+PHVybHM+PHJlbGF0ZWQtdXJs
cz48dXJsPmh0dHBzOi8vd3d3Lm5jYmkubmxtLm5paC5nb3YvcHVibWVkLzE3Nzk3MjIzPC91cmw+
PHVybD5odHRwczovL3NjaWVuY2Uuc2NpZW5jZW1hZy5vcmcvY29udGVudC8yNjUvNTE4MC8xODQz
Lmxvbmc8L3VybD48L3JlbGF0ZWQtdXJscz48L3VybHM+PGVsZWN0cm9uaWMtcmVzb3VyY2UtbnVt
PjEwLjExMjYvc2NpZW5jZS4yNjUuNTE4MC4xODQzPC9lbGVjdHJvbmljLXJlc291cmNlLW51bT48
L3JlY29yZD48L0NpdGU+PC9FbmROb3RlPn==
</w:fldData>
        </w:fldChar>
      </w:r>
      <w:r w:rsidR="006260A9" w:rsidRPr="00622CF5">
        <w:instrText xml:space="preserve"> ADDIN EN.CITE.DATA </w:instrText>
      </w:r>
      <w:r w:rsidR="006260A9" w:rsidRPr="00622CF5">
        <w:fldChar w:fldCharType="end"/>
      </w:r>
      <w:r w:rsidR="003A5BA2" w:rsidRPr="00622CF5">
        <w:fldChar w:fldCharType="separate"/>
      </w:r>
      <w:r w:rsidR="006260A9" w:rsidRPr="00622CF5">
        <w:rPr>
          <w:noProof/>
        </w:rPr>
        <w:t>(</w:t>
      </w:r>
      <w:hyperlink w:anchor="_ENREF_8" w:tooltip="Bronk, 1994 #9225" w:history="1">
        <w:r w:rsidR="006260A9" w:rsidRPr="00622CF5">
          <w:rPr>
            <w:rStyle w:val="Hyperlink"/>
          </w:rPr>
          <w:t>Bronk et al., 1994</w:t>
        </w:r>
      </w:hyperlink>
      <w:r w:rsidR="006260A9" w:rsidRPr="00622CF5">
        <w:rPr>
          <w:noProof/>
        </w:rPr>
        <w:t xml:space="preserve">; </w:t>
      </w:r>
      <w:hyperlink w:anchor="_ENREF_13" w:tooltip="Collos, 1998 #9216" w:history="1">
        <w:r w:rsidR="006260A9" w:rsidRPr="00622CF5">
          <w:rPr>
            <w:rStyle w:val="Hyperlink"/>
          </w:rPr>
          <w:t>Collos, 1998</w:t>
        </w:r>
      </w:hyperlink>
      <w:r w:rsidR="006260A9" w:rsidRPr="00622CF5">
        <w:rPr>
          <w:noProof/>
        </w:rPr>
        <w:t>)</w:t>
      </w:r>
      <w:r w:rsidR="003A5BA2" w:rsidRPr="00622CF5">
        <w:fldChar w:fldCharType="end"/>
      </w:r>
      <w:r w:rsidR="003A5BA2" w:rsidRPr="00622CF5">
        <w:t>.</w:t>
      </w:r>
      <w:r w:rsidRPr="00622CF5">
        <w:t xml:space="preserve"> </w:t>
      </w:r>
    </w:p>
    <w:p w14:paraId="15F90BA5" w14:textId="132ACC7C" w:rsidR="00B73D59" w:rsidRPr="00622CF5" w:rsidRDefault="00B73D59" w:rsidP="003A5BA2">
      <w:pPr>
        <w:spacing w:before="120" w:line="360" w:lineRule="auto"/>
        <w:ind w:firstLine="360"/>
      </w:pPr>
      <w:r w:rsidRPr="00622CF5">
        <w:t>NCP, the balance between photosynthesis and community respiration, can be measured from the oxygen budget of the ocean mixed layer. Because of the similar physical properties of O</w:t>
      </w:r>
      <w:r w:rsidRPr="00622CF5">
        <w:rPr>
          <w:vertAlign w:val="subscript"/>
        </w:rPr>
        <w:t>2</w:t>
      </w:r>
      <w:r w:rsidRPr="00622CF5">
        <w:t xml:space="preserve"> and Ar, NCP measurements based on the O</w:t>
      </w:r>
      <w:r w:rsidRPr="00622CF5">
        <w:rPr>
          <w:vertAlign w:val="subscript"/>
        </w:rPr>
        <w:t>2</w:t>
      </w:r>
      <w:r w:rsidRPr="00622CF5">
        <w:t>/Ar method are mostly immune to mixed-layer physical effects (e.g. solubility, gas exchange) on O</w:t>
      </w:r>
      <w:r w:rsidRPr="00622CF5">
        <w:rPr>
          <w:vertAlign w:val="subscript"/>
        </w:rPr>
        <w:t>2</w:t>
      </w:r>
      <w:r w:rsidRPr="00622CF5">
        <w:t xml:space="preserve"> budgets over timescales of days to weeks. However, coastal upwelling systems complicate the assumptions for this method </w:t>
      </w:r>
      <w:r w:rsidRPr="00622CF5">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622CF5">
        <w:instrText xml:space="preserve"> ADDIN EN.CITE </w:instrText>
      </w:r>
      <w:r w:rsidR="00617264" w:rsidRPr="00622CF5">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617264" w:rsidRPr="00622CF5">
        <w:instrText xml:space="preserve"> ADDIN EN.CITE.DATA </w:instrText>
      </w:r>
      <w:r w:rsidR="00617264" w:rsidRPr="00622CF5">
        <w:fldChar w:fldCharType="end"/>
      </w:r>
      <w:r w:rsidRPr="00622CF5">
        <w:fldChar w:fldCharType="separate"/>
      </w:r>
      <w:r w:rsidRPr="00622CF5">
        <w:rPr>
          <w:noProof/>
        </w:rPr>
        <w:t>(</w:t>
      </w:r>
      <w:hyperlink w:anchor="_ENREF_95" w:tooltip="Teeter, 2018 #9046" w:history="1">
        <w:r w:rsidR="006260A9" w:rsidRPr="00622CF5">
          <w:rPr>
            <w:rStyle w:val="Hyperlink"/>
          </w:rPr>
          <w:t>Teeter et al., 2018</w:t>
        </w:r>
      </w:hyperlink>
      <w:r w:rsidRPr="00622CF5">
        <w:rPr>
          <w:noProof/>
        </w:rPr>
        <w:t>)</w:t>
      </w:r>
      <w:r w:rsidRPr="00622CF5">
        <w:fldChar w:fldCharType="end"/>
      </w:r>
      <w:r w:rsidRPr="00622CF5">
        <w:t xml:space="preserve"> </w:t>
      </w:r>
      <w:r w:rsidR="003A5BA2" w:rsidRPr="00622CF5">
        <w:t>since such coastal water parcels exhibit a larger magnitude of short-term variations in productivity and are subject to strong vertical fluxes that can alter surface O</w:t>
      </w:r>
      <w:r w:rsidR="003A5BA2" w:rsidRPr="00622CF5">
        <w:rPr>
          <w:vertAlign w:val="subscript"/>
        </w:rPr>
        <w:t>2</w:t>
      </w:r>
      <w:r w:rsidR="003A5BA2" w:rsidRPr="00622CF5">
        <w:t xml:space="preserve">/Ar. </w:t>
      </w:r>
      <w:r w:rsidRPr="00622CF5">
        <w:t xml:space="preserve">Nonetheless, recent work has shown that NCP can be applied on shorter timescales </w:t>
      </w:r>
      <w:r w:rsidRPr="00622CF5">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622CF5">
        <w:instrText xml:space="preserve"> ADDIN EN.CITE </w:instrText>
      </w:r>
      <w:r w:rsidR="00C31950" w:rsidRPr="00622CF5">
        <w:fldChar w:fldCharType="begin">
          <w:fldData xml:space="preserve">PEVuZE5vdGU+PENpdGU+PEF1dGhvcj5IYW1tZTwvQXV0aG9yPjxZZWFyPjIwMTI8L1llYXI+PFJl
Y051bT44NzU3PC9SZWNOdW0+PERpc3BsYXlUZXh0PihIYW1tZSBldCBhbC4sIDIwMTIpPC9EaXNw
bGF5VGV4dD48cmVjb3JkPjxyZWMtbnVtYmVyPjg3NTc8L3JlYy1udW1iZXI+PGZvcmVpZ24ta2V5
cz48a2V5IGFwcD0iRU4iIGRiLWlkPSJlOWRwenRzOW16YXY5NWUwcnM4cHJ3djlleHR6dzl4dnhl
ZnciIHRpbWVzdGFtcD0iMTU1NzMyNjE0NyI+ODc1Nzwva2V5PjwvZm9yZWlnbi1rZXlzPjxyZWYt
dHlwZSBuYW1lPSJKb3VybmFsIEFydGljbGUiPjE3PC9yZWYtdHlwZT48Y29udHJpYnV0b3JzPjxh
dXRob3JzPjxhdXRob3I+SGFtbWUsIFIuIEMuPC9hdXRob3I+PGF1dGhvcj5DYXNzYXIsIE4uPC9h
dXRob3I+PGF1dGhvcj5MYW5jZSwgVi4gUC48L2F1dGhvcj48YXV0aG9yPlZhaWxsYW5jb3VydCwg
Ui4gRC48L2F1dGhvcj48YXV0aG9yPkJlbmRlciwgTS4gTC48L2F1dGhvcj48YXV0aG9yPlN0cnV0
dG9uLCBQLiBHLjwvYXV0aG9yPjxhdXRob3I+TW9vcmUsIFQuIFMuPC9hdXRob3I+PGF1dGhvcj5E
ZUdyYW5kcHJlLCBNLiBELjwvYXV0aG9yPjxhdXRob3I+U2FiaW5lLCBDLiBMLjwvYXV0aG9yPjxh
dXRob3I+SG8sIEQuIFQuPC9hdXRob3I+PGF1dGhvcj5IYXJncmVhdmVzLCBCLiBSLjwvYXV0aG9y
PjwvYXV0aG9ycz48L2NvbnRyaWJ1dG9ycz48YXV0aC1hZGRyZXNzPlVuaXYgVmljdG9yaWEsIFNj
aCBFYXJ0aCAmYW1wOyBPY2VhbiBTY2ksIFZpY3RvcmlhLCBCQyBWOFcgM1Y2LCBDYW5hZGEmI3hE
O0R1a2UgVW5pdiwgTmljaG9sYXMgU2NoIEVudmlyb25tLCBEaXYgRWFydGggJmFtcDsgT2NlYW4g
U2NpLCBEdXJoYW0sIE5DIDI3NzA4IFVTQSYjeEQ7Q29sdW1iaWEgVW5pdiwgTGFtb250IERvaGVy
dHkgRWFydGggT2JzZXJ2LCBQYWxpc2FkZXMsIE5ZIFVTQSYjeEQ7TWlsbGVyc3ZpbGxlIFVuaXYg
UGVubnN5bHZhbmlhLCBEZXB0IEVhcnRoIFNjaSwgTWlsbGVyc3ZpbGxlLCBQQSAxNzU1MSBVU0Em
I3hEO1ByaW5jZXRvbiBVbml2LCBEZXB0IEdlb3NjaSwgUHJpbmNldG9uLCBOSiAwODU0NCBVU0Em
I3hEO1VuaXYgVGFzbWFuaWEsIEluc3QgTWFyaW5lICZhbXA7IEFudGFyY3RpYyBTdHVkaWVzLCBI
b2JhcnQsIFRhcyA3MDA1LCBBdXN0cmFsaWEmI3hEO1VuaXYgTW9udGFuYSwgRGVwdCBDaGVtICZh
bXA7IEJpb2NoZW0sIE1pc3NvdWxhLCBNVCA1OTgxMiBVU0EmI3hEO0xlaGlnaCBVbml2LCBEZXB0
IEVhcnRoICZhbXA7IEVudmlyb25tIFNjaSwgQmV0aGxlaGVtLCBQQSAxODAxNSBVU0EmI3hEO1Vu
aXYgSGF3YWlpIE1hbm9hLCBEZXB0IE9jZWFub2csIEhvbm9sdWx1LCBISSA5NjgyMiBVU0EmI3hE
O05PQUEsIFBhY2lmaWMgTWFyaW5lIEVudmlyb25tIExhYiwgU2VhdHRsZSwgV0EgOTgxMTUgVVNB
PC9hdXRoLWFkZHJlc3M+PHRpdGxlcz48dGl0bGU+PHN0eWxlIGZhY2U9Im5vcm1hbCIgZm9udD0i
ZGVmYXVsdCIgc2l6ZT0iMTAwJSI+RGlzc29sdmVkIE88L3N0eWxlPjxzdHlsZSBmYWNlPSJzdWJz
Y3JpcHQiIGZvbnQ9ImRlZmF1bHQiIHNpemU9IjEwMCUiPjI8L3N0eWxlPjxzdHlsZSBmYWNlPSJu
b3JtYWwiIGZvbnQ9ImRlZmF1bHQiIHNpemU9IjEwMCUiPi9BciBhbmQgb3RoZXIgbWV0aG9kcyBy
ZXZlYWwgcmFwaWQgY2hhbmdlcyBpbiBwcm9kdWN0aXZpdHkgZHVyaW5nIGEgTGFncmFuZ2lhbiBl
eHBlcmltZW50IGluIHRoZSBTb3V0aGVybiBPY2Vhbjwvc3R5bGU+PC90aXRsZT48c2Vjb25kYXJ5
LXRpdGxlPkpvdXJuYWwgb2YgR2VvcGh5c2ljYWwgUmVzZWFyY2gtT2NlYW5zPC9zZWNvbmRhcnkt
dGl0bGU+PGFsdC10aXRsZT5KIEdlb3BoeXMgUmVzLU9jZWFuczwvYWx0LXRpdGxlPjwvdGl0bGVz
PjxwZXJpb2RpY2FsPjxmdWxsLXRpdGxlPkpvdXJuYWwgb2YgR2VvcGh5c2ljYWwgUmVzZWFyY2gt
T2NlYW5zPC9mdWxsLXRpdGxlPjxhYmJyLTE+SiBHZW9waHlzIFJlcy1PY2VhbnM8L2FiYnItMT48
L3BlcmlvZGljYWw+PGFsdC1wZXJpb2RpY2FsPjxmdWxsLXRpdGxlPkpvdXJuYWwgb2YgR2VvcGh5
c2ljYWwgUmVzZWFyY2gtT2NlYW5zPC9mdWxsLXRpdGxlPjxhYmJyLTE+SiBHZW9waHlzIFJlcy1P
Y2VhbnM8L2FiYnItMT48L2FsdC1wZXJpb2RpY2FsPjx2b2x1bWU+MTE3PC92b2x1bWU+PG51bWJl
cj5DNDwvbnVtYmVyPjxrZXl3b3Jkcz48a2V5d29yZD5uZXQgY29tbXVuaXR5IHByb2R1Y3Rpb248
L2tleXdvcmQ+PGtleXdvcmQ+aXNvdG9waWMgZnJhY3Rpb25hdGlvbjwva2V5d29yZD48a2V5d29y
ZD5iaW9sb2dpY2FsIHByb2R1Y3Rpb248L2tleXdvcmQ+PGtleXdvcmQ+bWFyaW5lLXBoeXRvcGxh
bmt0b248L2tleXdvcmQ+PGtleXdvcmQ+cGFjaWZpYyBzZWN0b3I8L2tleXdvcmQ+PGtleXdvcmQ+
ZnJvbnRhbCB6b25lczwva2V5d29yZD48a2V5d29yZD5pbi12aXRybzwva2V5d29yZD48a2V5d29y
ZD5veHlnZW48L2tleXdvcmQ+PGtleXdvcmQ+d2F0ZXI8L2tleXdvcmQ+PGtleXdvcmQ+cmVzcGly
YXRpb248L2tleXdvcmQ+PC9rZXl3b3Jkcz48ZGF0ZXM+PHllYXI+MjAxMjwveWVhcj48cHViLWRh
dGVzPjxkYXRlPkphbiAxNDwvZGF0ZT48L3B1Yi1kYXRlcz48L2RhdGVzPjxpc2JuPjIxNjktOTI3
NTwvaXNibj48YWNjZXNzaW9uLW51bT5XT1M6MDAwMjk5MTgyNDAwMDAxPC9hY2Nlc3Npb24tbnVt
Pjx1cmxzPjxyZWxhdGVkLXVybHM+PHVybD4mbHQ7R28gdG8gSVNJJmd0OzovL1dPUzowMDAyOTkx
ODI0MDAwMDE8L3VybD48dXJsPmh0dHBzOi8vYWd1cHVicy5vbmxpbmVsaWJyYXJ5LndpbGV5LmNv
bS9kb2kvZnVsbC8xMC4xMDI5LzIwMTFKQzAwNzA0NjwvdXJsPjwvcmVsYXRlZC11cmxzPjwvdXJs
cz48ZWxlY3Ryb25pYy1yZXNvdXJjZS1udW0+QXJ0biBDMDBmMTImI3hEOzEwLjEwMjkvMjAxMWpj
MDA3MDQ2PC9lbGVjdHJvbmljLXJlc291cmNlLW51bT48bGFuZ3VhZ2U+RW5nbGlzaDwvbGFuZ3Vh
Z2U+PC9yZWNvcmQ+PC9DaXRlPjwvRW5kTm90ZT4A
</w:fldData>
        </w:fldChar>
      </w:r>
      <w:r w:rsidR="00C31950" w:rsidRPr="00622CF5">
        <w:instrText xml:space="preserve"> ADDIN EN.CITE.DATA </w:instrText>
      </w:r>
      <w:r w:rsidR="00C31950" w:rsidRPr="00622CF5">
        <w:fldChar w:fldCharType="end"/>
      </w:r>
      <w:r w:rsidRPr="00622CF5">
        <w:fldChar w:fldCharType="separate"/>
      </w:r>
      <w:r w:rsidRPr="00622CF5">
        <w:rPr>
          <w:noProof/>
        </w:rPr>
        <w:t>(</w:t>
      </w:r>
      <w:hyperlink w:anchor="_ENREF_26" w:tooltip="Hamme, 2012 #8757" w:history="1">
        <w:r w:rsidR="006260A9" w:rsidRPr="00622CF5">
          <w:rPr>
            <w:rStyle w:val="Hyperlink"/>
          </w:rPr>
          <w:t>Hamme et al., 2012</w:t>
        </w:r>
      </w:hyperlink>
      <w:r w:rsidRPr="00622CF5">
        <w:rPr>
          <w:noProof/>
        </w:rPr>
        <w:t>)</w:t>
      </w:r>
      <w:r w:rsidRPr="00622CF5">
        <w:fldChar w:fldCharType="end"/>
      </w:r>
      <w:r w:rsidRPr="00622CF5">
        <w:t xml:space="preserve"> if the </w:t>
      </w:r>
      <w:r w:rsidR="00622CF5" w:rsidRPr="00622CF5">
        <w:t>measurements</w:t>
      </w:r>
      <w:r w:rsidRPr="00622CF5">
        <w:t xml:space="preserve"> are conducted in a Lagrangian reference framework. Shortcomings of and improvements on this method, which is used in our CCE method comparison, are discussed in detail in a companion paper by </w:t>
      </w:r>
      <w:r w:rsidR="003A5BA2" w:rsidRPr="00622CF5">
        <w:fldChar w:fldCharType="begin"/>
      </w:r>
      <w:r w:rsidR="003A5BA2" w:rsidRPr="00622CF5">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3A5BA2" w:rsidRPr="00622CF5">
        <w:fldChar w:fldCharType="separate"/>
      </w:r>
      <w:r w:rsidR="003A5BA2" w:rsidRPr="00622CF5">
        <w:rPr>
          <w:noProof/>
        </w:rPr>
        <w:t>(</w:t>
      </w:r>
      <w:hyperlink w:anchor="_ENREF_100" w:tooltip="Wang, submitted #9267" w:history="1">
        <w:r w:rsidR="006260A9" w:rsidRPr="00622CF5">
          <w:rPr>
            <w:rStyle w:val="Hyperlink"/>
          </w:rPr>
          <w:t>Wang et al., submitted</w:t>
        </w:r>
      </w:hyperlink>
      <w:r w:rsidR="003A5BA2" w:rsidRPr="00622CF5">
        <w:rPr>
          <w:noProof/>
        </w:rPr>
        <w:t>)</w:t>
      </w:r>
      <w:r w:rsidR="003A5BA2" w:rsidRPr="00622CF5">
        <w:fldChar w:fldCharType="end"/>
      </w:r>
      <w:r w:rsidRPr="00622CF5">
        <w:t xml:space="preserve">. </w:t>
      </w:r>
    </w:p>
    <w:p w14:paraId="0E4072DD" w14:textId="09C4AD3D" w:rsidR="00B73D59" w:rsidRPr="00622CF5" w:rsidRDefault="00B73D59" w:rsidP="00B73D59">
      <w:pPr>
        <w:spacing w:before="120" w:line="360" w:lineRule="auto"/>
        <w:ind w:firstLine="360"/>
      </w:pPr>
      <w:r w:rsidRPr="00622CF5">
        <w:t>Short-term measurements by the O</w:t>
      </w:r>
      <w:r w:rsidRPr="00622CF5">
        <w:rPr>
          <w:vertAlign w:val="subscript"/>
        </w:rPr>
        <w:t>2</w:t>
      </w:r>
      <w:r w:rsidRPr="00622CF5">
        <w:t>/Ar method can also be used to estimate GPP if done in the same Lagrangian-tracked water mass during the day (production + respiration) and night (respiration) and assuming that nighttime respiration rate applies to the day. G</w:t>
      </w:r>
      <w:ins w:id="63" w:author="Sven Kranz" w:date="2020-02-18T20:47:00Z">
        <w:r w:rsidR="00DB135D">
          <w:t>P</w:t>
        </w:r>
      </w:ins>
      <w:r w:rsidRPr="00622CF5">
        <w:t>P is more rigorously determined using isotopically labelled water (H</w:t>
      </w:r>
      <w:r w:rsidRPr="00622CF5">
        <w:rPr>
          <w:vertAlign w:val="subscript"/>
        </w:rPr>
        <w:t>2</w:t>
      </w:r>
      <w:r w:rsidRPr="00622CF5">
        <w:rPr>
          <w:vertAlign w:val="superscript"/>
        </w:rPr>
        <w:t>18</w:t>
      </w:r>
      <w:r w:rsidRPr="00622CF5">
        <w:t xml:space="preserve">O) </w:t>
      </w:r>
      <w:r w:rsidRPr="00622CF5">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622CF5">
        <w:instrText xml:space="preserve"> ADDIN EN.CITE </w:instrText>
      </w:r>
      <w:r w:rsidRPr="00622CF5">
        <w:fldChar w:fldCharType="begin">
          <w:fldData xml:space="preserve">PEVuZE5vdGU+PENpdGU+PEF1dGhvcj5Hb2xkbWFuPC9BdXRob3I+PFllYXI+MjAxNTwvWWVhcj48
UmVjTnVtPjQ2ODc8L1JlY051bT48RGlzcGxheVRleHQ+KEdvbGRtYW4gZXQgYWwuLCAyMDE1KTwv
RGlzcGxheVRleHQ+PHJlY29yZD48cmVjLW51bWJlcj40Njg3PC9yZWMtbnVtYmVyPjxmb3JlaWdu
LWtleXM+PGtleSBhcHA9IkVOIiBkYi1pZD0iZTlkcHp0czltemF2OTVlMHJzOHByd3Y5ZXh0enc5
eHZ4ZWZ3IiB0aW1lc3RhbXA9IjE0MjQ4Mjc2OTMiPjQ2ODc8L2tleT48L2ZvcmVpZ24ta2V5cz48
cmVmLXR5cGUgbmFtZT0iSm91cm5hbCBBcnRpY2xlIj4xNzwvcmVmLXR5cGU+PGNvbnRyaWJ1dG9y
cz48YXV0aG9ycz48YXV0aG9yPkdvbGRtYW4sIEouIEEuIEwuPC9hdXRob3I+PGF1dGhvcj5LcmFu
eiwgUy4gQS48L2F1dGhvcj48YXV0aG9yPllvdW5nLCBKLiBOLjwvYXV0aG9yPjxhdXRob3I+VG9y
dGVsbCwgUC4gRC48L2F1dGhvcj48YXV0aG9yPlN0YW5sZXksIFIuIEguIFIuPC9hdXRob3I+PGF1
dGhvcj5CZW5kZXIsIE0uIEwuPC9hdXRob3I+PGF1dGhvcj5Nb3JlbCwgRi4gTS4gTS48L2F1dGhv
cj48L2F1dGhvcnM+PC9jb250cmlidXRvcnM+PGF1dGgtYWRkcmVzcz5Hb2xkbWFuLCBKQUwmI3hE
O1ByaW5jZXRvbiBVbml2LCBEZXB0IEdlb3NjaSwgUHJpbmNldG9uLCBOSiAwODU0NCBVU0EmI3hE
O1ByaW5jZXRvbiBVbml2LCBEZXB0IEdlb3NjaSwgUHJpbmNldG9uLCBOSiAwODU0NCBVU0EmI3hE
O1ByaW5jZXRvbiBVbml2LCBEZXB0IEdlb3NjaSwgUHJpbmNldG9uLCBOSiAwODU0NCBVU0EmI3hE
O1VuaXYgQnJpdGlzaCBDb2x1bWJpYSwgRGVwdCBFYXJ0aCBPY2VhbiAmYW1wOyBBdG1vc3BoZXIg
U2NpLCBEZXB0IEJvdCwgVmFuY291dmVyLCBCQyBWNlQgMVo0LCBDYW5hZGEmI3hEO1dvb2RzIEhv
bGUgT2NlYW5vZyBJbnN0LCBEZXB0IE1hcmluZSBDaGVtICZhbXA7IEdlb2NoZW0sIFdvb2RzIEhv
bGUsIE1BIDAyNTQzIFVTQTwvYXV0aC1hZGRyZXNzPjx0aXRsZXM+PHRpdGxlPkdyb3NzIGFuZCBu
ZXQgcHJvZHVjdGlvbiBkdXJpbmcgdGhlIHNwcmluZyBibG9vbSBhbG9uZyB0aGUgV2VzdGVybiBB
bnRhcmN0aWMgUGVuaW5zdWxhPC90aXRsZT48c2Vjb25kYXJ5LXRpdGxlPk5ldyBQaHl0b2xvZ2lz
dDwvc2Vjb25kYXJ5LXRpdGxlPjxhbHQtdGl0bGU+TmV3IFBoeXRvbDwvYWx0LXRpdGxlPjwvdGl0
bGVzPjxwZXJpb2RpY2FsPjxmdWxsLXRpdGxlPk5ldyBQaHl0b2xvZ2lzdDwvZnVsbC10aXRsZT48
L3BlcmlvZGljYWw+PGFsdC1wZXJpb2RpY2FsPjxmdWxsLXRpdGxlPk5ldyBQaHl0b2w8L2Z1bGwt
dGl0bGU+PC9hbHQtcGVyaW9kaWNhbD48cGFnZXM+MTgyLTE5MTwvcGFnZXM+PHZvbHVtZT4yMDU8
L3ZvbHVtZT48bnVtYmVyPjE8L251bWJlcj48a2V5d29yZHM+PGtleXdvcmQ+Y29sZCBhZGFwdGF0
aW9uPC9rZXl3b3JkPjxrZXl3b3JkPmN5Y2xpYyBlbGVjdHJvbiBmbG93IChjZWYpPC9rZXl3b3Jk
PjxrZXl3b3JkPmZyYWdpbGFyaW9wc2lzIGN5bGluZHJ1czwva2V5d29yZD48a2V5d29yZD5ncm9z
cyBwcm9kdWN0aW9uPC9rZXl3b3JkPjxrZXl3b3JkPm5ldCBjb21tdW5pdHkgcHJvZHVjdGlvbjwv
a2V5d29yZD48a2V5d29yZD5yZXNwaXJhdGlvbjwva2V5d29yZD48a2V5d29yZD53ZXN0ZXJuIGFu
dGFyY3RpYyBwZW5pbnN1bGE8L2tleXdvcmQ+PGtleXdvcmQ+dHJpcGxlLWlzb3RvcGUgY29tcG9z
aXRpb248L2tleXdvcmQ+PGtleXdvcmQ+ZGlzc29sdmVkLW94eWdlbjwva2V5d29yZD48a2V5d29y
ZD50ZW1wZXJhdHVyZS1hY2NsaW1hdGlvbjwva2V5d29yZD48a2V5d29yZD5iaW9sb2dpY2FsIHBy
b2R1Y3Rpb248L2tleXdvcmQ+PGtleXdvcmQ+YmFjdGVyaWFsIHByb2R1Y3Rpb248L2tleXdvcmQ+
PGtleXdvcmQ+cGFjaWZpYy1vY2Vhbjwva2V5d29yZD48a2V5d29yZD5pbi12aXRybzwva2V5d29y
ZD48a2V5d29yZD5waHl0b3BsYW5rdG9uPC9rZXl3b3JkPjxrZXl3b3JkPnBob3Rvc3ludGhlc2lz
PC9rZXl3b3JkPjxrZXl3b3JkPnJlc3BpcmF0aW9uPC9rZXl3b3JkPjwva2V5d29yZHM+PGRhdGVz
Pjx5ZWFyPjIwMTU8L3llYXI+PHB1Yi1kYXRlcz48ZGF0ZT5KYW48L2RhdGU+PC9wdWItZGF0ZXM+
PC9kYXRlcz48aXNibj4wMDI4LTY0Nlg8L2lzYm4+PGFjY2Vzc2lvbi1udW0+V09TOjAwMDM0NTU5
NjcwMDAyMTwvYWNjZXNzaW9uLW51bT48dXJscz48cmVsYXRlZC11cmxzPjx1cmw+Jmx0O0dvIHRv
IElTSSZndDs6Ly9XT1M6MDAwMzQ1NTk2NzAwMDIxPC91cmw+PC9yZWxhdGVkLXVybHM+PC91cmxz
PjxlbGVjdHJvbmljLXJlc291cmNlLW51bT4gMTAuMTExMS9OcGguMTMxMjU8L2VsZWN0cm9uaWMt
cmVzb3VyY2UtbnVtPjxsYW5ndWFnZT5FbmdsaXNoPC9sYW5ndWFnZT48L3JlY29yZD48L0NpdGU+
PC9FbmROb3RlPn==
</w:fldData>
        </w:fldChar>
      </w:r>
      <w:r w:rsidRPr="00622CF5">
        <w:instrText xml:space="preserve"> ADDIN EN.CITE.DATA </w:instrText>
      </w:r>
      <w:r w:rsidRPr="00622CF5">
        <w:fldChar w:fldCharType="end"/>
      </w:r>
      <w:r w:rsidRPr="00622CF5">
        <w:fldChar w:fldCharType="separate"/>
      </w:r>
      <w:r w:rsidRPr="00622CF5">
        <w:rPr>
          <w:noProof/>
        </w:rPr>
        <w:t>(</w:t>
      </w:r>
      <w:hyperlink w:anchor="_ENREF_24" w:tooltip="Goldman, 2015 #4687" w:history="1">
        <w:r w:rsidR="006260A9" w:rsidRPr="00622CF5">
          <w:rPr>
            <w:rStyle w:val="Hyperlink"/>
          </w:rPr>
          <w:t>Goldman et al., 2015</w:t>
        </w:r>
      </w:hyperlink>
      <w:r w:rsidRPr="00622CF5">
        <w:rPr>
          <w:noProof/>
        </w:rPr>
        <w:t>)</w:t>
      </w:r>
      <w:r w:rsidRPr="00622CF5">
        <w:fldChar w:fldCharType="end"/>
      </w:r>
      <w:r w:rsidRPr="00622CF5">
        <w:t xml:space="preserve"> or oxygen (</w:t>
      </w:r>
      <w:r w:rsidRPr="00622CF5">
        <w:rPr>
          <w:vertAlign w:val="superscript"/>
        </w:rPr>
        <w:t>18</w:t>
      </w:r>
      <w:r w:rsidRPr="00622CF5">
        <w:t>O</w:t>
      </w:r>
      <w:r w:rsidRPr="00622CF5">
        <w:rPr>
          <w:vertAlign w:val="subscript"/>
        </w:rPr>
        <w:t>2</w:t>
      </w:r>
      <w:r w:rsidRPr="00622CF5">
        <w:t xml:space="preserve">) </w:t>
      </w:r>
      <w:r w:rsidRPr="00622CF5">
        <w:fldChar w:fldCharType="begin"/>
      </w:r>
      <w:r w:rsidR="00C31950" w:rsidRPr="00622CF5">
        <w:instrText xml:space="preserve"> ADDIN EN.CITE &lt;EndNote&gt;&lt;Cite&gt;&lt;Author&gt;Kranz&lt;/Author&gt;&lt;Year&gt;2010&lt;/Year&gt;&lt;RecNum&gt;507&lt;/RecNum&gt;&lt;DisplayText&gt;(Kranz et al., 2010)&lt;/DisplayText&gt;&lt;record&gt;&lt;rec-number&gt;507&lt;/rec-number&gt;&lt;foreign-keys&gt;&lt;key app="EN" db-id="e9dpzts9mzav95e0rs8prwv9extzw9xvxefw" timestamp="1575159792"&gt;507&lt;/key&gt;&lt;/foreign-keys&gt;&lt;ref-type name="Journal Article"&gt;17&lt;/ref-type&gt;&lt;contributors&gt;&lt;authors&gt;&lt;author&gt;Kranz, S. A.&lt;/author&gt;&lt;author&gt;Levitan, O.&lt;/author&gt;&lt;author&gt;Richter, K.-U.&lt;/author&gt;&lt;author&gt;Prasil, O.&lt;/author&gt;&lt;author&gt;Berman-Frank, I.&lt;/author&gt;&lt;author&gt;Rost, B.&lt;/author&gt;&lt;/authors&gt;&lt;/contributors&gt;&lt;titles&gt;&lt;title&gt;&lt;style face="normal" font="default" size="100%"&gt;Combined effects of CO&lt;/style&gt;&lt;style face="subscript" font="default" size="100%"&gt;2&lt;/style&gt;&lt;style face="normal" font="default" size="100%"&gt; and light on the N&lt;/style&gt;&lt;style face="subscript" font="default" size="100%"&gt;2&lt;/style&gt;&lt;style face="normal" font="default" size="100%"&gt;-fixing cyanobacterium &lt;/style&gt;&lt;style face="italic" font="default" size="100%"&gt;Trichodesmium &lt;/style&gt;&lt;style face="normal" font="default" size="100%"&gt;IMS101: Physiological responses&lt;/style&gt;&lt;/title&gt;&lt;secondary-title&gt;Plant Physiology &lt;/secondary-title&gt;&lt;/titles&gt;&lt;pages&gt;334-345&lt;/pages&gt;&lt;volume&gt;154&lt;/volume&gt;&lt;number&gt;1&lt;/number&gt;&lt;dates&gt;&lt;year&gt;2010&lt;/year&gt;&lt;pub-dates&gt;&lt;date&gt;September 1, 2010&lt;/date&gt;&lt;/pub-dates&gt;&lt;/dates&gt;&lt;urls&gt;&lt;related-urls&gt;&lt;url&gt;http://www.plantphysiol.org/cgi/content/abstract/154/1/334&lt;/url&gt;&lt;/related-urls&gt;&lt;/urls&gt;&lt;electronic-resource-num&gt;10.1104/pp.110.159145&lt;/electronic-resource-num&gt;&lt;/record&gt;&lt;/Cite&gt;&lt;/EndNote&gt;</w:instrText>
      </w:r>
      <w:r w:rsidRPr="00622CF5">
        <w:fldChar w:fldCharType="separate"/>
      </w:r>
      <w:r w:rsidRPr="00622CF5">
        <w:rPr>
          <w:noProof/>
        </w:rPr>
        <w:t>(</w:t>
      </w:r>
      <w:hyperlink w:anchor="_ENREF_37" w:tooltip="Kranz, 2010 #507" w:history="1">
        <w:r w:rsidR="006260A9" w:rsidRPr="00622CF5">
          <w:rPr>
            <w:rStyle w:val="Hyperlink"/>
          </w:rPr>
          <w:t>Kranz et al., 2010</w:t>
        </w:r>
      </w:hyperlink>
      <w:r w:rsidRPr="00622CF5">
        <w:rPr>
          <w:noProof/>
        </w:rPr>
        <w:t>)</w:t>
      </w:r>
      <w:r w:rsidRPr="00622CF5">
        <w:fldChar w:fldCharType="end"/>
      </w:r>
      <w:r w:rsidRPr="00622CF5">
        <w:t xml:space="preserve"> or from the natural isotopic composition of oxygen by the </w:t>
      </w:r>
      <w:r w:rsidRPr="00622CF5">
        <w:rPr>
          <w:vertAlign w:val="superscript"/>
        </w:rPr>
        <w:t>17</w:t>
      </w:r>
      <w:r w:rsidRPr="00622CF5">
        <w:sym w:font="Symbol" w:char="F044"/>
      </w:r>
      <w:r w:rsidRPr="00622CF5">
        <w:t>O</w:t>
      </w:r>
      <w:r w:rsidRPr="00622CF5">
        <w:rPr>
          <w:vertAlign w:val="subscript"/>
        </w:rPr>
        <w:t>2</w:t>
      </w:r>
      <w:r w:rsidRPr="00622CF5">
        <w:t xml:space="preserve"> triple O</w:t>
      </w:r>
      <w:r w:rsidRPr="00622CF5">
        <w:rPr>
          <w:vertAlign w:val="subscript"/>
        </w:rPr>
        <w:t>2</w:t>
      </w:r>
      <w:r w:rsidRPr="00622CF5">
        <w:t xml:space="preserve"> isotope method </w:t>
      </w:r>
      <w:r w:rsidRPr="00622CF5">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622CF5">
        <w:instrText xml:space="preserve"> ADDIN EN.CITE </w:instrText>
      </w:r>
      <w:r w:rsidR="00C31950" w:rsidRPr="00622CF5">
        <w:fldChar w:fldCharType="begin">
          <w:fldData xml:space="preserve">PEVuZE5vdGU+PENpdGU+PEF1dGhvcj5MdXo8L0F1dGhvcj48WWVhcj4yMDA1PC9ZZWFyPjxSZWNO
dW0+OTAxNDwvUmVjTnVtPjxEaXNwbGF5VGV4dD4oTHV6ICZhbXA7IEJhcmthbiwgMjAwNSk8L0Rp
c3BsYXlUZXh0PjxyZWNvcmQ+PHJlYy1udW1iZXI+OTAxNDwvcmVjLW51bWJlcj48Zm9yZWlnbi1r
ZXlzPjxrZXkgYXBwPSJFTiIgZGItaWQ9ImU5ZHB6dHM5bXphdjk1ZTByczhwcnd2OWV4dHp3OXh2
eGVmdyIgdGltZXN0YW1wPSIxNTY1MDE2MjI1Ij45MDE0PC9rZXk+PC9mb3JlaWduLWtleXM+PHJl
Zi10eXBlIG5hbWU9IkpvdXJuYWwgQXJ0aWNsZSI+MTc8L3JlZi10eXBlPjxjb250cmlidXRvcnM+
PGF1dGhvcnM+PGF1dGhvcj5MdXosIEIuPC9hdXRob3I+PGF1dGhvcj5CYXJrYW4sIEUuPC9hdXRo
b3I+PC9hdXRob3JzPjwvY29udHJpYnV0b3JzPjxhdXRoLWFkZHJlc3M+SGVicmV3IFVuaXYgSmVy
dXNhbGVtLCBJbnN0IEVhcnRoIFNjaSwgSUwtOTE5MDQgSmVydXNhbGVtLCBJc3JhZWw8L2F1dGgt
YWRkcmVzcz48dGl0bGVzPjx0aXRsZT48c3R5bGUgZmFjZT0ibm9ybWFsIiBmb250PSJkZWZhdWx0
IiBzaXplPSIxMDAlIj5UaGUgaXNvdG9waWMgcmF0aW9zIDwvc3R5bGU+PHN0eWxlIGZhY2U9InN1
cGVyc2NyaXB0IiBmb250PSJkZWZhdWx0IiBzaXplPSIxMDAlIj4xNzwvc3R5bGU+PHN0eWxlIGZh
Y2U9Im5vcm1hbCIgZm9udD0iZGVmYXVsdCIgc2l6ZT0iMTAwJSI+Ty88L3N0eWxlPjxzdHlsZSBm
YWNlPSJzdXBlcnNjcmlwdCIgZm9udD0iZGVmYXVsdCIgc2l6ZT0iMTAwJSI+MTY8L3N0eWxlPjxz
dHlsZSBmYWNlPSJub3JtYWwiIGZvbnQ9ImRlZmF1bHQiIHNpemU9IjEwMCUiPk8gYW5kIDwvc3R5
bGU+PHN0eWxlIGZhY2U9InN1cGVyc2NyaXB0IiBmb250PSJkZWZhdWx0IiBzaXplPSIxMDAlIj4x
ODwvc3R5bGU+PHN0eWxlIGZhY2U9Im5vcm1hbCIgZm9udD0iZGVmYXVsdCIgc2l6ZT0iMTAwJSI+
Ty88L3N0eWxlPjxzdHlsZSBmYWNlPSJzdXBlcnNjcmlwdCIgZm9udD0iZGVmYXVsdCIgc2l6ZT0i
MTAwJSI+MTY8L3N0eWxlPjxzdHlsZSBmYWNlPSJub3JtYWwiIGZvbnQ9ImRlZmF1bHQiIHNpemU9
IjEwMCUiPk8gaW4gbW9sZWN1bGFyIG94eWdlbiBhbmQgdGhlaXIgc2lnbmlmaWNhbmNlIGluIGJp
b2dlb2NoZW1pc3RyeTwvc3R5bGU+PC90aXRsZT48c2Vjb25kYXJ5LXRpdGxlPkdlb2NoaW1pY2Eg
RXQgQ29zbW9jaGltaWNhIEFjdGE8L3NlY29uZGFyeS10aXRsZT48YWx0LXRpdGxlPkdlb2NoaW0g
Q29zbW9jaGltIEFjPC9hbHQtdGl0bGU+PC90aXRsZXM+PHBlcmlvZGljYWw+PGZ1bGwtdGl0bGU+
R2VvY2hpbWljYSBldCBDb3Ntb2NoaW1pY2EgQWN0YTwvZnVsbC10aXRsZT48L3BlcmlvZGljYWw+
PHBhZ2VzPjEwOTktMTExMDwvcGFnZXM+PHZvbHVtZT42OTwvdm9sdW1lPjxudW1iZXI+NTwvbnVt
YmVyPjxrZXl3b3Jkcz48a2V5d29yZD5kaXNzb2x2ZWQtb3h5Z2VuPC9rZXl3b3JkPjxrZXl3b3Jk
Pmxha2Uga2lubmVyZXQ8L2tleXdvcmQ+PGtleXdvcmQ+ZnJhY3Rpb25hdGlvbjwva2V5d29yZD48
a2V5d29yZD5wcm9kdWN0aXZpdHk8L2tleXdvcmQ+PGtleXdvcmQ+cGhvdG9yZWR1Y3Rpb248L2tl
eXdvcmQ+PGtleXdvcmQ+ZGVsdGEtby0xODwva2V5d29yZD48a2V5d29yZD50cmFjZXI8L2tleXdv
cmQ+PGtleXdvcmQ+Y2FyYm9uPC9rZXl3b3JkPjxrZXl3b3JkPnBsYW50czwva2V5d29yZD48a2V5
d29yZD53YXRlcjwva2V5d29yZD48L2tleXdvcmRzPjxkYXRlcz48eWVhcj4yMDA1PC95ZWFyPjxw
dWItZGF0ZXM+PGRhdGU+TWFyIDE8L2RhdGU+PC9wdWItZGF0ZXM+PC9kYXRlcz48aXNibj4wMDE2
LTcwMzc8L2lzYm4+PGFjY2Vzc2lvbi1udW0+V09TOjAwMDIyNzYzODkwMDAwMTwvYWNjZXNzaW9u
LW51bT48dXJscz48cmVsYXRlZC11cmxzPjx1cmw+Jmx0O0dvIHRvIElTSSZndDs6Ly9XT1M6MDAw
MjI3NjM4OTAwMDAxPC91cmw+PHVybD5odHRwczovL3BkZi5zY2llbmNlZGlyZWN0YXNzZXRzLmNv
bS8yNzE4NjUvMS1zMi4wLVMwMDE2NzAzNzAwWDA3NjM2LzEtczIuMC1TMDAxNjcwMzcwNDAwNjYw
WC9tYWluLnBkZj9YLUFtei1TZWN1cml0eS1Ub2tlbj1JUW9KYjNKcFoybHVYMlZqRU1QJTJGJTJG
JTJGJTJGJTJGJTJGJTJGJTJGJTJGJTJGd0VhQ1hWekxXVmhjM1F0TVNKSE1FVUNJQkVQSU1NSGJF
MjVuOGlqZnBlOVRqbjdUaSUyRlpmM29HZ2dNYjhUT0YzWDNDQWlFQW1NZGNuQUFHTlBsY0JQaEcz
UmhlTEV2MDVVTFlqZXJvRkFsMWprVkVTS0VxendJSUhCQUNHZ3d3TlRrd01ETTFORFk0TmpVaURQ
alBWUGY3NWlpS1Y0WWFZeXFzQXQyUzZ3b0IlMkJEOG5lSXJzY3g2T3hLb0dyYzFkTzZnOEFQJTJC
ZGYzdFpYbmIxWDk3Tlhia210NWVvRUJwU1NqMTdSb3o2bFdSb01pbUVzYW1LbGt5d0MxNTRUTGp4
dW95anJ3MzdMMHVFQ05uWUxlWHZXOE91TVBDWDl1dFJpTURIOTNUdDl3S2pSeHdBSE50d2NYeVo4
QXgxa3l4OGZiR1Qwc3hZU2VEN2dNUUQwWks4SGNhY1EyRjlqRDE3JTJGbURoYWZpJTJGSndmNTNU
VHg5NFAlMkY4TFVqeUpuR1NrajFMMUl5NkJvVmZPWXRZc2JJOTg5NjlzNVJ6eTczZGNscGpQZlFr
TWhiZCUyRkhobHhmem5hVmoybk9Cc3Q1aTdRTE15ODMxNEZBJTJGRFpZMFp6UTVEZnhxQ2w4MFFy
eWtKOGh2WiUyRmlROTRZOVMzQVVEemE2c0Y5R2lDZ2Nsb2t2REtVa2RuRmh0Y1AyJTJGSGkyVGNj
bVFOJTJGZGM5YVolMkYxOThaRGIwcVIyazJNbEhUU2Rqd3ZaR3NuTDBNRERTbThydkJUclFBZ0M0
eUpieTZpVmxLODcwNDNZb2ZHZDluWjBNRlNkajRXNzJJTWNHSmpycXNHRHpVeHdUOGJqT1YxYm5t
VHh2R2NKbTBMSHFkVFEwVnFJSzJiSUZlc1duNDFwUTR5ejlrSFVrTm9PVkI1WkdTaCUyRnlkUTNp
aDA4THE4RFZ3SG9WSzhBNzJ5TjRkSFVnVGlxcjV5JTJGSGV1dG1DSmtOdXEweGdyN1lqV0NvSUVu
dkx1OEZqUHBQSXVsck9PMzhzZSUyRnhPYWxMYW96YTFLMWdScTMzWEJTV2ZPN3JrT1NycXB5aEZq
NnJVYiUyQkVPQUVDTUdpb0gzaWZkUVplZUMlMkJHJTJGd1F6RHZBS1ZyM0NDdWhJMG5iZmNjRHN6
bU8xRWh4cGx2dUhiWnBOeThpZERUcFpqZ05pQW5FTmJ6UXRnckZQZnIlMkJpTlZ0NGtwcThPWVpa
Z2RBN2VLb3dQJTJGSE1TZVdZMnM2ODBSaVhTS084UWl0UHlCNSUyRmU0M0VEM3RmdWllN3hWWUVK
MkN3Y2VCJTJCUCUyQlhuZnFzZXA2MUhQMllnMlRGYTdjTnZRWVVoUko0Z09EMyUyRkozdU5XTGs0
ZlVlMERDMXJ6UTd6c3clM0QlM0QmYW1wO1gtQW16LUFsZ29yaXRobT1BV1M0LUhNQUMtU0hBMjU2
JmFtcDtYLUFtei1EYXRlPTIwMTkxMjEyVDIwMDA0NVomYW1wO1gtQW16LVNpZ25lZEhlYWRlcnM9
aG9zdCZhbXA7WC1BbXotRXhwaXJlcz0zMDAmYW1wO1gtQW16LUNyZWRlbnRpYWw9QVNJQVEzUEhD
VlRZVzdDUjVINEklMkYyMDE5MTIxMiUyRnVzLWVhc3QtMSUyRnMzJTJGYXdzNF9yZXF1ZXN0JmFt
cDtYLUFtei1TaWduYXR1cmU9MWQ5ZjJiYTQyNGY3M2M5NzE1YjNlZGM1Yzg4NmM1NmUyMWJhOGZm
MTc5YjAyNWJjMzVmNmI4OGFjMjFhZDZiNyZhbXA7aGFzaD00NTlhYmZiMTI1NjlkZTFkNTcxOTQ3
ZGQ5ZTVmZjdlNGU0MjM0MWZlOGE3ZTg0ZDEwYTBiM2UwZTZmOGRkY2Q4JmFtcDtob3N0PTY4MDQy
Yzk0MzU5MTAxM2FjMmIyNDMwYTg5YjI3MGY2YWYyYzc2ZDhkZmQwODZhMDcxNzZhZmU3Yzc2YzJj
NjEmYW1wO3BpaT1TMDAxNjcwMzcwNDAwNjYwWCZhbXA7dGlkPXNwZGYtNGY4MmQ3NDQtYzRjMi00
MWVhLWE2YjctZTAzYjgyZWU0ZGU2JmFtcDtzaWQ9ZmQ0ODA4Nzg3MTU0ZDM0MWI1MGE1NTk5MTBk
NDY5OTZlMTE1Z3hycWEmYW1wO3R5cGU9Y2xpZW50PC91cmw+PC9yZWxhdGVkLXVybHM+PC91cmxz
PjxlbGVjdHJvbmljLXJlc291cmNlLW51bT4xMC4xMDE2L2ouZ2NhLjIwMDQuMDkuMDAxPC9lbGVj
dHJvbmljLXJlc291cmNlLW51bT48bGFuZ3VhZ2U+RW5nbGlzaDwvbGFuZ3VhZ2U+PC9yZWNvcmQ+
PC9DaXRlPjwvRW5kTm90ZT5=
</w:fldData>
        </w:fldChar>
      </w:r>
      <w:r w:rsidR="00C31950" w:rsidRPr="00622CF5">
        <w:instrText xml:space="preserve"> ADDIN EN.CITE.DATA </w:instrText>
      </w:r>
      <w:r w:rsidR="00C31950" w:rsidRPr="00622CF5">
        <w:fldChar w:fldCharType="end"/>
      </w:r>
      <w:r w:rsidRPr="00622CF5">
        <w:fldChar w:fldCharType="separate"/>
      </w:r>
      <w:r w:rsidRPr="00622CF5">
        <w:rPr>
          <w:noProof/>
        </w:rPr>
        <w:t>(</w:t>
      </w:r>
      <w:hyperlink w:anchor="_ENREF_55" w:tooltip="Luz, 2005 #9014" w:history="1">
        <w:r w:rsidR="006260A9" w:rsidRPr="00622CF5">
          <w:rPr>
            <w:rStyle w:val="Hyperlink"/>
          </w:rPr>
          <w:t>Luz &amp; Barkan, 2005</w:t>
        </w:r>
      </w:hyperlink>
      <w:r w:rsidRPr="00622CF5">
        <w:rPr>
          <w:noProof/>
        </w:rPr>
        <w:t>)</w:t>
      </w:r>
      <w:r w:rsidRPr="00622CF5">
        <w:fldChar w:fldCharType="end"/>
      </w:r>
      <w:r w:rsidRPr="00622CF5">
        <w:t xml:space="preserve">. However, these methods do not allow for high-resolution spatiotemporal sampling and were not used here.  Alternatively, the conversion of sunlight into a biological redox potential in phytoplankton (i.e. electron generation at photosystem II; PSII) can be assessed indirectly by variable fluorometry to provide another </w:t>
      </w:r>
      <w:r w:rsidRPr="00622CF5">
        <w:lastRenderedPageBreak/>
        <w:t xml:space="preserve">nonintrusive PSII photochemical approach for estimating GPP at fine spatiotemporal scales. Using the Single Turnover Method (STM) </w:t>
      </w:r>
      <w:r w:rsidRPr="00622CF5">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622CF5">
        <w:instrText xml:space="preserve"> ADDIN EN.CITE </w:instrText>
      </w:r>
      <w:r w:rsidR="000D66FA" w:rsidRPr="00622CF5">
        <w:fldChar w:fldCharType="begin">
          <w:fldData xml:space="preserve">PEVuZE5vdGU+PENpdGU+PEF1dGhvcj5GYWxrb3dza2k8L0F1dGhvcj48WWVhcj4xOTkzPC9ZZWFy
PjxSZWNOdW0+ODcyMDwvUmVjTnVtPjxEaXNwbGF5VGV4dD4oRmFsa293c2tpICZhbXA7IEtvbGJl
ciwgMTk5MzsgS29sYmVyICZhbXA7IEZhbGtvd3NraSwgMTk5MzsgTW9vcmUgZXQgYWwuLCAyMDA2
OyBPeGJvcm91Z2ggZXQgYWwuLCAyMDEyOyBTdWdnZXR0IGV0IGFsLiwgMjAwMSk8L0Rpc3BsYXlU
ZXh0PjxyZWNvcmQ+PHJlYy1udW1iZXI+ODcyMDwvcmVjLW51bWJlcj48Zm9yZWlnbi1rZXlzPjxr
ZXkgYXBwPSJFTiIgZGItaWQ9ImU5ZHB6dHM5bXphdjk1ZTByczhwcnd2OWV4dHp3OXh2eGVmdyIg
dGltZXN0YW1wPSIxNTU1NjA5OTI2Ij44NzIwPC9rZXk+PC9mb3JlaWduLWtleXM+PHJlZi10eXBl
IG5hbWU9IkNvbmZlcmVuY2UgUHJvY2VlZGluZ3MiPjEwPC9yZWYtdHlwZT48Y29udHJpYnV0b3Jz
PjxhdXRob3JzPjxhdXRob3I+RmFsa293c2tpLCBQLiBHLjwvYXV0aG9yPjxhdXRob3I+S29sYmVy
LCBaLjwvYXV0aG9yPjwvYXV0aG9ycz48L2NvbnRyaWJ1dG9ycz48dGl0bGVzPjx0aXRsZT5Fc3Rp
bWF0aW9uIG9mIFBoeXRvcGxhbmt0b24gUGhvdG9zeW50aGVzaXMgYnkgQWN0aXZlIEZsdW9yZXNj
ZW5jZTwvdGl0bGU+PHNlY29uZGFyeS10aXRsZT5NZWFzdXJlbWVudCBvZiBQcmltYXJ5IFByb2R1
Y3Rpb24gZnJvbSB0aGUgTW9sZWN1bGFyIHRvIHRoZSBHbG9iYWwgU2NhbGU8L3NlY29uZGFyeS10
aXRsZT48YWx0LXRpdGxlPkljZXMgTWFyIFNjPC9hbHQtdGl0bGU+PC90aXRsZXM+PHBlcmlvZGlj
YWw+PGZ1bGwtdGl0bGU+TWVhc3VyZW1lbnQgb2YgUHJpbWFyeSBQcm9kdWN0aW9uIGZyb20gdGhl
IE1vbGVjdWxhciB0byB0aGUgR2xvYmFsIFNjYWxlPC9mdWxsLXRpdGxlPjxhYmJyLTE+SWNlcyBN
YXIgU2M8L2FiYnItMT48L3BlcmlvZGljYWw+PGFsdC1wZXJpb2RpY2FsPjxmdWxsLXRpdGxlPk1l
YXN1cmVtZW50IG9mIFByaW1hcnkgUHJvZHVjdGlvbiBmcm9tIHRoZSBNb2xlY3VsYXIgdG8gdGhl
IEdsb2JhbCBTY2FsZTwvZnVsbC10aXRsZT48YWJici0xPkljZXMgTWFyIFNjPC9hYmJyLTE+PC9h
bHQtcGVyaW9kaWNhbD48cGFnZXM+OTItMTAzPC9wYWdlcz48dm9sdW1lPjE5Nzwvdm9sdW1lPjxk
YXRlcz48eWVhcj4xOTkzPC95ZWFyPjwvZGF0ZXM+PGlzYm4+MDkwNi0wNjB4PC9pc2JuPjxhY2Nl
c3Npb24tbnVtPldPUzpBMTk5M0JaMDdHMDAwMTE8L2FjY2Vzc2lvbi1udW0+PHVybHM+PHJlbGF0
ZWQtdXJscz48dXJsPiZsdDtHbyB0byBJU0kmZ3Q7Oi8vV09TOkExOTkzQlowN0cwMDAxMTwvdXJs
PjwvcmVsYXRlZC11cmxzPjwvdXJscz48bGFuZ3VhZ2U+RW5nbGlzaDwvbGFuZ3VhZ2U+PC9yZWNv
cmQ+PC9DaXRlPjxDaXRlPjxBdXRob3I+S29sYmVyPC9BdXRob3I+PFllYXI+MTk5MzwvWWVhcj48
UmVjTnVtPjg3MTk8L1JlY051bT48cmVjb3JkPjxyZWMtbnVtYmVyPjg3MTk8L3JlYy1udW1iZXI+
PGZvcmVpZ24ta2V5cz48a2V5IGFwcD0iRU4iIGRiLWlkPSJlOWRwenRzOW16YXY5NWUwcnM4cHJ3
djlleHR6dzl4dnhlZnciIHRpbWVzdGFtcD0iMTU1NTYwOTkwOCI+ODcxOTwva2V5PjwvZm9yZWln
bi1rZXlzPjxyZWYtdHlwZSBuYW1lPSJKb3VybmFsIEFydGljbGUiPjE3PC9yZWYtdHlwZT48Y29u
dHJpYnV0b3JzPjxhdXRob3JzPjxhdXRob3I+S29sYmVyLCBaLjwvYXV0aG9yPjxhdXRob3I+RmFs
a293c2tpLCBQLiBHLjwvYXV0aG9yPjwvYXV0aG9ycz48L2NvbnRyaWJ1dG9ycz48dGl0bGVzPjx0
aXRsZT5Vc2Ugb2YgQWN0aXZlIEZsdW9yZXNjZW5jZSB0byBFc3RpbWF0ZSBQaHl0b3BsYW5rdG9u
IFBob3Rvc3ludGhlc2lzIGluLVNpdHU8L3RpdGxlPjxzZWNvbmRhcnktdGl0bGU+TGltbm9sb2d5
IGFuZCBPY2Vhbm9ncmFwaHk8L3NlY29uZGFyeS10aXRsZT48YWx0LXRpdGxlPkxpbW5vbCBPY2Vh
bm9ncjwvYWx0LXRpdGxlPjwvdGl0bGVzPjxwZXJpb2RpY2FsPjxmdWxsLXRpdGxlPkxpbW5vbG9n
eSBhbmQgT2NlYW5vZ3JhcGh5PC9mdWxsLXRpdGxlPjwvcGVyaW9kaWNhbD48YWx0LXBlcmlvZGlj
YWw+PGZ1bGwtdGl0bGU+TGltbm9sIE9jZWFub2dyPC9mdWxsLXRpdGxlPjwvYWx0LXBlcmlvZGlj
YWw+PHBhZ2VzPjE2NDYtMTY2NTwvcGFnZXM+PHZvbHVtZT4zODwvdm9sdW1lPjxudW1iZXI+ODwv
bnVtYmVyPjxrZXl3b3Jkcz48a2V5d29yZD5zdGVhZHktc3RhdGUgcGhvdG9zeW50aGVzaXM8L2tl
eXdvcmQ+PGtleXdvcmQ+cGhvdG9zeXN0ZW0taWk8L2tleXdvcmQ+PGtleXdvcmQ+Y2hsb3JvcGh5
bGwgZmx1b3Jlc2NlbmNlPC9rZXl3b3JkPjxrZXl3b3JkPmVuZXJneS1jb252ZXJzaW9uPC9rZXl3
b3JkPjxrZXl3b3JkPmdyb3d0aC1pcnJhZGlhbmNlPC9rZXl3b3JkPjxrZXl3b3JkPm1hcmluZSBw
aG90b3N5bnRoZXNpczwva2V5d29yZD48a2V5d29yZD5uYXR1cmFsIGZsdW9yZXNjZW5jZTwva2V5
d29yZD48a2V5d29yZD5wcmltYXJ5IHByb2R1Y3Rpdml0eTwva2V5d29yZD48a2V5d29yZD5jb21t
dW5pdHkgcHJvZHVjdGlvbjwva2V5d29yZD48a2V5d29yZD5uaXRyb2dlbiBsaW1pdGF0aW9uPC9r
ZXl3b3JkPjwva2V5d29yZHM+PGRhdGVzPjx5ZWFyPjE5OTM8L3llYXI+PHB1Yi1kYXRlcz48ZGF0
ZT5EZWM8L2RhdGU+PC9wdWItZGF0ZXM+PC9kYXRlcz48aXNibj4wMDI0LTM1OTA8L2lzYm4+PGFj
Y2Vzc2lvbi1udW0+V09TOkExOTkzTVo0NTkwMDAwNjwvYWNjZXNzaW9uLW51bT48dXJscz48cmVs
YXRlZC11cmxzPjx1cmw+Jmx0O0dvIHRvIElTSSZndDs6Ly9XT1M6QTE5OTNNWjQ1OTAwMDA2PC91
cmw+PC9yZWxhdGVkLXVybHM+PC91cmxzPjxlbGVjdHJvbmljLXJlc291cmNlLW51bT5ET0kgMTAu
NDMxOS9sby4xOTkzLjM4LjguMTY0NjwvZWxlY3Ryb25pYy1yZXNvdXJjZS1udW0+PGxhbmd1YWdl
PkVuZ2xpc2g8L2xhbmd1YWdlPjwvcmVjb3JkPjwvQ2l0ZT48Q2l0ZT48QXV0aG9yPk1vb3JlPC9B
dXRob3I+PFllYXI+MjAwNjwvWWVhcj48UmVjTnVtPjg3MjM8L1JlY051bT48cmVjb3JkPjxyZWMt
bnVtYmVyPjg3MjM8L3JlYy1udW1iZXI+PGZvcmVpZ24ta2V5cz48a2V5IGFwcD0iRU4iIGRiLWlk
PSJlOWRwenRzOW16YXY5NWUwcnM4cHJ3djlleHR6dzl4dnhlZnciIHRpbWVzdGFtcD0iMTU1NTYx
MDQ3OSI+ODcyMzwva2V5PjwvZm9yZWlnbi1rZXlzPjxyZWYtdHlwZSBuYW1lPSJKb3VybmFsIEFy
dGljbGUiPjE3PC9yZWYtdHlwZT48Y29udHJpYnV0b3JzPjxhdXRob3JzPjxhdXRob3I+TW9vcmUs
IEMuIE0uPC9hdXRob3I+PGF1dGhvcj5TdWdnZXR0LCBELiBKLjwvYXV0aG9yPjxhdXRob3I+SGlj
a21hbiwgQS4gRS48L2F1dGhvcj48YXV0aG9yPktpbSwgWS4gTi48L2F1dGhvcj48YXV0aG9yPlR3
ZWRkbGUsIEouIEYuPC9hdXRob3I+PGF1dGhvcj5TaGFycGxlcywgSi48L2F1dGhvcj48YXV0aG9y
PkdlaWRlciwgUi4gSi48L2F1dGhvcj48YXV0aG9yPkhvbGxpZ2FuLCBQLiBNLjwvYXV0aG9yPjwv
YXV0aG9ycz48L2NvbnRyaWJ1dG9ycz48YXV0aC1hZGRyZXNzPlVuaXYgRXNzZXgsIERlcHQgQmlv
bCBTY2ksIENvbGNoZXN0ZXIgQ080IDNTUSwgRXNzZXgsIEVuZ2xhbmQmI3hEO05hdGwgT2NlYW5v
ZyBDdHIsIFNvdXRoYW1wdG9uIFNPMTQgM1pILCBIYW50cywgRW5nbGFuZCYjeEQ7Qmlkc3RvbiBP
YnNlcnYsIFByb3VkbWFuIE9jZWFub2cgTGFiLCBCaXJrZW5oZWFkIENINDMgN1JBLCBNZXJzZXlz
aWRlLCBFbmdsYW5kPC9hdXRoLWFkZHJlc3M+PHRpdGxlcz48dGl0bGU+UGh5dG9wbGFua3RvbiBw
aG90b2FjY2xpbWF0aW9uIGFuZCBwaG90b2FkYXB0YXRpb24gaW4gcmVzcG9uc2UgdG8gZW52aXJv
bm1lbnRhbCBncmFkaWVudHMgaW4gYSBzaGVsZiBzZWE8L3RpdGxlPjxzZWNvbmRhcnktdGl0bGU+
TGltbm9sb2d5IGFuZCBPY2Vhbm9ncmFwaHk8L3NlY29uZGFyeS10aXRsZT48YWx0LXRpdGxlPkxp
bW5vbCBPY2Vhbm9ncjwvYWx0LXRpdGxlPjwvdGl0bGVzPjxwZXJpb2RpY2FsPjxmdWxsLXRpdGxl
PkxpbW5vbG9neSBhbmQgT2NlYW5vZ3JhcGh5PC9mdWxsLXRpdGxlPjwvcGVyaW9kaWNhbD48YWx0
LXBlcmlvZGljYWw+PGZ1bGwtdGl0bGU+TGltbm9sIE9jZWFub2dyPC9mdWxsLXRpdGxlPjwvYWx0
LXBlcmlvZGljYWw+PHBhZ2VzPjkzNi05NDk8L3BhZ2VzPjx2b2x1bWU+NTE8L3ZvbHVtZT48bnVt
YmVyPjI8L251bWJlcj48a2V5d29yZHM+PGtleXdvcmQ+cGhvdG9zeW50aGV0aWMgZW5lcmd5LWNv
bnZlcnNpb248L2tleXdvcmQ+PGtleXdvcmQ+bGlnaHQtc2F0dXJhdGVkIHBob3Rvc3ludGhlc2lz
PC9rZXl3b3JkPjxrZXl3b3JkPnJlcGV0aXRpb24tcmF0ZSBmbHVvcm9tZXRlcjwva2V5d29yZD48
a2V5d29yZD5waG90b3N5c3RlbS1paTwva2V5d29yZD48a2V5d29yZD5jaGxvcm9waHlsbCBmbHVv
cmVzY2VuY2U8L2tleXdvcmQ+PGtleXdvcmQ+YW50ZW5uYSBzaXplPC9rZXl3b3JkPjxrZXl3b3Jk
PmluLXNpdHU8L2tleXdvcmQ+PGtleXdvcmQ+aXJyYWRpYW5jZTwva2V5d29yZD48a2V5d29yZD5i
bG9vbTwva2V5d29yZD48a2V5d29yZD5waG90b2luaGliaXRpb248L2tleXdvcmQ+PC9rZXl3b3Jk
cz48ZGF0ZXM+PHllYXI+MjAwNjwveWVhcj48cHViLWRhdGVzPjxkYXRlPk1hcjwvZGF0ZT48L3B1
Yi1kYXRlcz48L2RhdGVzPjxpc2JuPjAwMjQtMzU5MDwvaXNibj48YWNjZXNzaW9uLW51bT5XT1M6
MDAwMjM2MzQzNjAwMDE0PC9hY2Nlc3Npb24tbnVtPjx1cmxzPjxyZWxhdGVkLXVybHM+PHVybD4m
bHQ7R28gdG8gSVNJJmd0OzovL1dPUzowMDAyMzYzNDM2MDAwMTQ8L3VybD48L3JlbGF0ZWQtdXJs
cz48L3VybHM+PGVsZWN0cm9uaWMtcmVzb3VyY2UtbnVtPkRPSSAxMC40MzE5L2xvLjIwMDYuNTEu
Mi4wOTM2PC9lbGVjdHJvbmljLXJlc291cmNlLW51bT48bGFuZ3VhZ2U+RW5nbGlzaDwvbGFuZ3Vh
Z2U+PC9yZWNvcmQ+PC9DaXRlPjxDaXRlPjxBdXRob3I+U3VnZ2V0dDwvQXV0aG9yPjxZZWFyPjIw
MDE8L1llYXI+PFJlY051bT44NzI0PC9SZWNOdW0+PHJlY29yZD48cmVjLW51bWJlcj44NzI0PC9y
ZWMtbnVtYmVyPjxmb3JlaWduLWtleXM+PGtleSBhcHA9IkVOIiBkYi1pZD0iZTlkcHp0czltemF2
OTVlMHJzOHByd3Y5ZXh0enc5eHZ4ZWZ3IiB0aW1lc3RhbXA9IjE1NTU2MTA3MTAiPjg3MjQ8L2tl
eT48L2ZvcmVpZ24ta2V5cz48cmVmLXR5cGUgbmFtZT0iSm91cm5hbCBBcnRpY2xlIj4xNzwvcmVm
LXR5cGU+PGNvbnRyaWJ1dG9ycz48YXV0aG9ycz48YXV0aG9yPlN1Z2dldHQsIEQuPC9hdXRob3I+
PGF1dGhvcj5LcmFheSwgRy48L2F1dGhvcj48YXV0aG9yPkhvbGxpZ2FuLCBQLjwvYXV0aG9yPjxh
dXRob3I+RGF2ZXksIE0uPC9hdXRob3I+PGF1dGhvcj5BaWtlbiwgSi48L2F1dGhvcj48YXV0aG9y
PkdlaWRlciwgUi48L2F1dGhvcj48L2F1dGhvcnM+PC9jb250cmlidXRvcnM+PGF1dGgtYWRkcmVz
cz5NYXJpbmUgQmlvbCBBc3NvYyBVbml0ZWQgS2luZ2RvbSBMYWIsIFBseW1vdXRoIFBMMSAyUEIs
IERldm9uLCBFbmdsYW5kJiN4RDtVbml2IEVzc2V4LCBEZXB0IEJpb2wgU2NpLCBDb2xjaGVzdGVy
IENPNCAzU1EsIEVzc2V4LCBFbmdsYW5kJiN4RDtVbml2IFNvdXRoYW1wdG9uLCBTb3V0aGFtcHRv
biBPY2Vhbm9nIEN0ciwgU291dGhhbXB0b24gU08xNCAzWkgsIEhhbnRzLCBFbmdsYW5kJiN4RDtO
SU9aLCBOTC0xNzk3IFNaIEhvcm50amUsIFRleGVsLCBOZXRoZXJsYW5kcyYjeEQ7VW5pdiBTb3V0
aGFtcHRvbiwgU291dGhhbXB0b24gT2NlYW5vZyBDdHIsIFNvdXRoYW1wdG9uIFNPMTQgM1pILCBI
YW50cywgRW5nbGFuZCYjeEQ7UGx5bW91dGggTWFyaW5lIExhYiwgUGx5bW91dGggUEwxIDNESCwg
RGV2b24sIEVuZ2xhbmQ8L2F1dGgtYWRkcmVzcz48dGl0bGVzPjx0aXRsZT5Bc3Nlc3NtZW50IG9m
IHBob3Rvc3ludGhlc2lzIGluIGEgc3ByaW5nIGN5YW5vYmFjdGVyaWFsIGJsb29tIGJ5IHVzZSBv
ZiBhIGZhc3QgcmVwZXRpdGlvbiByYXRlIGZsdW9yb21ldGVyPC90aXRsZT48c2Vjb25kYXJ5LXRp
dGxlPkxpbW5vbG9neSBhbmQgT2NlYW5vZ3JhcGh5PC9zZWNvbmRhcnktdGl0bGU+PGFsdC10aXRs
ZT5MaW1ub2wgT2NlYW5vZ3I8L2FsdC10aXRsZT48L3RpdGxlcz48cGVyaW9kaWNhbD48ZnVsbC10
aXRsZT5MaW1ub2xvZ3kgYW5kIE9jZWFub2dyYXBoeTwvZnVsbC10aXRsZT48L3BlcmlvZGljYWw+
PGFsdC1wZXJpb2RpY2FsPjxmdWxsLXRpdGxlPkxpbW5vbCBPY2Vhbm9ncjwvZnVsbC10aXRsZT48
L2FsdC1wZXJpb2RpY2FsPjxwYWdlcz44MDItODEwPC9wYWdlcz48dm9sdW1lPjQ2PC92b2x1bWU+
PG51bWJlcj40PC9udW1iZXI+PGtleXdvcmRzPjxrZXl3b3JkPnBoeXRvcGxhbmt0b248L2tleXdv
cmQ+PGtleXdvcmQ+Zmx1b3Jlc2NlbmNlPC9rZXl3b3JkPjxrZXl3b3JkPnN5bmVjaG9jb2NjdXM8
L2tleXdvcmQ+PGtleXdvcmQ+aXJyYWRpYW5jZTwva2V5d29yZD48a2V5d29yZD5veHlnZW48L2tl
eXdvcmQ+PGtleXdvcmQ+b2NlYW48L2tleXdvcmQ+PGtleXdvcmQ+Yy0xNDwva2V5d29yZD48L2tl
eXdvcmRzPjxkYXRlcz48eWVhcj4yMDAxPC95ZWFyPjxwdWItZGF0ZXM+PGRhdGU+SnVuPC9kYXRl
PjwvcHViLWRhdGVzPjwvZGF0ZXM+PGlzYm4+MDAyNC0zNTkwPC9pc2JuPjxhY2Nlc3Npb24tbnVt
PldPUzowMDAxNjkyMTQ2MDAwMDY8L2FjY2Vzc2lvbi1udW0+PHVybHM+PHJlbGF0ZWQtdXJscz48
dXJsPiZsdDtHbyB0byBJU0kmZ3Q7Oi8vV09TOjAwMDE2OTIxNDYwMDAwNjwvdXJsPjwvcmVsYXRl
ZC11cmxzPjwvdXJscz48ZWxlY3Ryb25pYy1yZXNvdXJjZS1udW0+RE9JIDEwLjQzMTkvbG8uMjAw
MS40Ni40LjA4MDI8L2VsZWN0cm9uaWMtcmVzb3VyY2UtbnVtPjxsYW5ndWFnZT5FbmdsaXNoPC9s
YW5ndWFnZT48L3JlY29yZD48L0NpdGU+PENpdGU+PEF1dGhvcj5PeGJvcm91Z2g8L0F1dGhvcj48
WWVhcj4yMDEyPC9ZZWFyPjxSZWNOdW0+NDQ3NDwvUmVjTnVtPjxyZWNvcmQ+PHJlYy1udW1iZXI+
NDQ3NDwvcmVjLW51bWJlcj48Zm9yZWlnbi1rZXlzPjxrZXkgYXBwPSJFTiIgZGItaWQ9ImU5ZHB6
dHM5bXphdjk1ZTByczhwcnd2OWV4dHp3OXh2eGVmdyIgdGltZXN0YW1wPSIxNDI0NzEzOTA4Ij40
NDc0PC9rZXk+PC9mb3JlaWduLWtleXM+PHJlZi10eXBlIG5hbWU9IkpvdXJuYWwgQXJ0aWNsZSI+
MTc8L3JlZi10eXBlPjxjb250cmlidXRvcnM+PGF1dGhvcnM+PGF1dGhvcj5PeGJvcm91Z2gsIEsu
PC9hdXRob3I+PGF1dGhvcj5Nb29yZSwgQy4gTS48L2F1dGhvcj48YXV0aG9yPlN1Z2dldHQsIEQu
IEouPC9hdXRob3I+PGF1dGhvcj5MYXdzb24sIFQuPC9hdXRob3I+PGF1dGhvcj5DaGFuLCBILiBH
LjwvYXV0aG9yPjxhdXRob3I+R2VpZGVyLCBSLiBKLjwvYXV0aG9yPjwvYXV0aG9ycz48L2NvbnRy
aWJ1dG9ycz48YXV0aC1hZGRyZXNzPk94Ym9yb3VnaCwgSyYjeEQ7Q1RHIEx0ZCwgNTUgQ2VudCBB
dmUsIFcgTW9sZXNleSBLVDggMlFaLCBFbmdsYW5kJiN4RDtDVEcgTHRkLCA1NSBDZW50IEF2ZSwg
VyBNb2xlc2V5IEtUOCAyUVosIEVuZ2xhbmQmI3hEO1VuaXYgU291dGhhbXB0b24sIE5hdGwgT2Nl
YW5vZyBDdHIsIFNvdXRoYW1wdG9uIFNPMTQgM1pILCBIYW50cywgRW5nbGFuZCYjeEQ7Q1RHIEx0
ZCwgVyBNb2xlc2V5IEtUOCAyUVosIEVuZ2xhbmQmI3hEO1VuaXYgRXNzZXgsIFNjaCBCaW9sIFNj
aSwgQ29sY2hlc3RlciBDTzQgM1NRLCBFc3NleCwgRW5nbGFuZDwvYXV0aC1hZGRyZXNzPjx0aXRs
ZXM+PHRpdGxlPkRpcmVjdCBlc3RpbWF0aW9uIG9mIGZ1bmN0aW9uYWwgUFNJSSByZWFjdGlvbiBj
ZW50ZXIgY29uY2VudHJhdGlvbiBhbmQgUFNJSSBlbGVjdHJvbiBmbHV4IG9uIGEgdm9sdW1lIGJh
c2lzOiBhIG5ldyBhcHByb2FjaCB0byB0aGUgYW5hbHlzaXMgb2YgRmFzdCBSZXBldGl0aW9uIFJh
dGUgZmx1b3JvbWV0cnkgKEZSUmYpIGRhdGE8L3RpdGxlPjxzZWNvbmRhcnktdGl0bGU+TGltbm9s
b2d5IGFuZCBPY2Vhbm9ncmFwaHktTWV0aG9kczwvc2Vjb25kYXJ5LXRpdGxlPjxhbHQtdGl0bGU+
TGltIE9jZS1NZXRoPC9hbHQtdGl0bGU+PC90aXRsZXM+PHBlcmlvZGljYWw+PGZ1bGwtdGl0bGU+
TGltbm9sb2d5IGFuZCBPY2Vhbm9ncmFwaHktTWV0aG9kczwvZnVsbC10aXRsZT48YWJici0xPkxp
bW5vbCBPY2Vhbm9nci1NZXRoPC9hYmJyLTE+PC9wZXJpb2RpY2FsPjxwYWdlcz4xNDItMTU0PC9w
YWdlcz48dm9sdW1lPjEwPC92b2x1bWU+PGtleXdvcmRzPjxrZXl3b3JkPmNobG9yb3BoeWxsLWEg
Zmx1b3Jlc2NlbmNlPC9rZXl3b3JkPjxrZXl3b3JkPnBob3Rvc3lzdGVtLWlpPC9rZXl3b3JkPjxr
ZXl3b3JkPnBoeXRvcGxhbmt0b24gcGhvdG9zeW50aGVzaXM8L2tleXdvcmQ+PGtleXdvcmQ+aXJv
biBsaW1pdGF0aW9uPC9rZXl3b3JkPjxrZXl3b3JkPnBhY2lmaWMtb2NlYW48L2tleXdvcmQ+PGtl
eXdvcmQ+c2hlbGYgc2VhPC9rZXl3b3JkPjxrZXl3b3JkPnByb2R1Y3Rpdml0eTwva2V5d29yZD48
a2V5d29yZD50cmFuc3BvcnQ8L2tleXdvcmQ+PGtleXdvcmQ+Ymxvb208L2tleXdvcmQ+PGtleXdv
cmQ+aW5kdWN0aW9uPC9rZXl3b3JkPjwva2V5d29yZHM+PGRhdGVzPjx5ZWFyPjIwMTI8L3llYXI+
PHB1Yi1kYXRlcz48ZGF0ZT5NYXI8L2RhdGU+PC9wdWItZGF0ZXM+PC9kYXRlcz48aXNibj4xNTQx
LTU4NTY8L2lzYm4+PGFjY2Vzc2lvbi1udW0+V09TOjAwMDMwOTUyNjcwMDAwMTwvYWNjZXNzaW9u
LW51bT48dXJscz48cmVsYXRlZC11cmxzPjx1cmw+Jmx0O0dvIHRvIElTSSZndDs6Ly9XT1M6MDAw
MzA5NTI2NzAwMDAxPC91cmw+PHVybD5odHRwczovL2FzbG9wdWJzLm9ubGluZWxpYnJhcnkud2ls
ZXkuY29tL2RvaS9hYnMvMTAuNDMxOS9sb20uMjAxMi4xMC4xNDI8L3VybD48L3JlbGF0ZWQtdXJs
cz48L3VybHM+PGVsZWN0cm9uaWMtcmVzb3VyY2UtbnVtPiAxMC40MzE5L0xvbS4yMDEyLjEwLjE0
MjwvZWxlY3Ryb25pYy1yZXNvdXJjZS1udW0+PGxhbmd1YWdlPkVuZ2xpc2g8L2xhbmd1YWdlPjwv
cmVjb3JkPjwvQ2l0ZT48L0VuZE5vdGU+AG==
</w:fldData>
        </w:fldChar>
      </w:r>
      <w:r w:rsidR="000D66FA" w:rsidRPr="00622CF5">
        <w:instrText xml:space="preserve"> ADDIN EN.CITE.DATA </w:instrText>
      </w:r>
      <w:r w:rsidR="000D66FA" w:rsidRPr="00622CF5">
        <w:fldChar w:fldCharType="end"/>
      </w:r>
      <w:r w:rsidRPr="00622CF5">
        <w:fldChar w:fldCharType="separate"/>
      </w:r>
      <w:r w:rsidR="000D66FA" w:rsidRPr="00622CF5">
        <w:rPr>
          <w:noProof/>
        </w:rPr>
        <w:t>(</w:t>
      </w:r>
      <w:hyperlink w:anchor="_ENREF_23" w:tooltip="Falkowski, 1993 #8720" w:history="1">
        <w:r w:rsidR="006260A9" w:rsidRPr="00622CF5">
          <w:rPr>
            <w:rStyle w:val="Hyperlink"/>
          </w:rPr>
          <w:t>Falkowski &amp; Kolber, 1993</w:t>
        </w:r>
      </w:hyperlink>
      <w:r w:rsidR="000D66FA" w:rsidRPr="00622CF5">
        <w:rPr>
          <w:noProof/>
        </w:rPr>
        <w:t xml:space="preserve">; </w:t>
      </w:r>
      <w:hyperlink w:anchor="_ENREF_35" w:tooltip="Kolber, 1993 #8719" w:history="1">
        <w:r w:rsidR="006260A9" w:rsidRPr="00622CF5">
          <w:rPr>
            <w:rStyle w:val="Hyperlink"/>
          </w:rPr>
          <w:t>Kolber &amp; Falkowski, 1993</w:t>
        </w:r>
      </w:hyperlink>
      <w:r w:rsidR="000D66FA" w:rsidRPr="00622CF5">
        <w:rPr>
          <w:noProof/>
        </w:rPr>
        <w:t xml:space="preserve">; </w:t>
      </w:r>
      <w:hyperlink w:anchor="_ENREF_58" w:tooltip="Moore, 2006 #8723" w:history="1">
        <w:r w:rsidR="006260A9" w:rsidRPr="00622CF5">
          <w:rPr>
            <w:rStyle w:val="Hyperlink"/>
          </w:rPr>
          <w:t>Moore et al., 2006</w:t>
        </w:r>
      </w:hyperlink>
      <w:r w:rsidR="000D66FA" w:rsidRPr="00622CF5">
        <w:rPr>
          <w:noProof/>
        </w:rPr>
        <w:t xml:space="preserve">; </w:t>
      </w:r>
      <w:hyperlink w:anchor="_ENREF_68" w:tooltip="Oxborough, 2012 #4474" w:history="1">
        <w:r w:rsidR="006260A9" w:rsidRPr="00622CF5">
          <w:rPr>
            <w:rStyle w:val="Hyperlink"/>
          </w:rPr>
          <w:t>Oxborough et al., 2012</w:t>
        </w:r>
      </w:hyperlink>
      <w:r w:rsidR="000D66FA" w:rsidRPr="00622CF5">
        <w:rPr>
          <w:noProof/>
        </w:rPr>
        <w:t xml:space="preserve">; </w:t>
      </w:r>
      <w:hyperlink w:anchor="_ENREF_94" w:tooltip="Suggett, 2001 #8724" w:history="1">
        <w:r w:rsidR="006260A9" w:rsidRPr="00622CF5">
          <w:rPr>
            <w:rStyle w:val="Hyperlink"/>
          </w:rPr>
          <w:t>Suggett et al., 2001</w:t>
        </w:r>
      </w:hyperlink>
      <w:r w:rsidR="000D66FA" w:rsidRPr="00622CF5">
        <w:rPr>
          <w:noProof/>
        </w:rPr>
        <w:t>)</w:t>
      </w:r>
      <w:r w:rsidRPr="00622CF5">
        <w:fldChar w:fldCharType="end"/>
      </w:r>
      <w:r w:rsidRPr="00622CF5">
        <w:t xml:space="preserve"> cellular energy allocation between photochemical (energy generation and fixation of inorganic nutrients) and non-photochemical (energy dissipation if excitation exceeds photochemical quenching) processes can be quantified. However, the interpretation of the fluorescence signal is affected by environmental conditions such as nutrient limitation, signal quenching under high-light intensities, as well as other methodological sensitivities. Recent studies have recommended multiple improvements to reduce uncertainties of the STM method </w:t>
      </w:r>
      <w:r w:rsidRPr="00622CF5">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622CF5">
        <w:instrText xml:space="preserve"> ADDIN EN.CITE </w:instrText>
      </w:r>
      <w:r w:rsidR="00617264" w:rsidRPr="00622CF5">
        <w:fldChar w:fldCharType="begin">
          <w:fldData xml:space="preserve">PEVuZE5vdGU+PENpdGU+PEF1dGhvcj5TY2h1YmFjazwvQXV0aG9yPjxZZWFyPjIwMTk8L1llYXI+
PFJlY051bT44NzQ0PC9SZWNOdW0+PERpc3BsYXlUZXh0PihCb2F0bWFuIGV0IGFsLiwgMjAxOTsg
T3hib3JvdWdoIGV0IGFsLiwgMjAxMjsgU2NodWJhY2sgJmFtcDsgVG9ydGVsbCwgMjAxOSk8L0Rp
c3BsYXlUZXh0PjxyZWNvcmQ+PHJlYy1udW1iZXI+ODc0NDwvcmVjLW51bWJlcj48Zm9yZWlnbi1r
ZXlzPjxrZXkgYXBwPSJFTiIgZGItaWQ9ImU5ZHB6dHM5bXphdjk1ZTByczhwcnd2OWV4dHp3OXh2
eGVmdyIgdGltZXN0YW1wPSIxNTU3MzI1MTk2Ij44NzQ0PC9rZXk+PC9mb3JlaWduLWtleXM+PHJl
Zi10eXBlIG5hbWU9IkpvdXJuYWwgQXJ0aWNsZSI+MTc8L3JlZi10eXBlPjxjb250cmlidXRvcnM+
PGF1dGhvcnM+PGF1dGhvcj5TY2h1YmFjaywgTi48L2F1dGhvcj48YXV0aG9yPlRvcnRlbGwsIFAu
IEQuPC9hdXRob3I+PC9hdXRob3JzPjwvY29udHJpYnV0b3JzPjxhdXRoLWFkZHJlc3M+RWNvbGUg
UG9seXRlY2ggRmVkIExhdXNhbm5lLCBTd2lzcyBQb2xhciBJbnN0LCBMYXVzYW5uZSwgU3dpdHpl
cmxhbmQmI3hEO1VuaXYgQnJpdGlzaCBDb2x1bWJpYSwgRGVwdCBFYXJ0aCBPY2VhbiAmYW1wOyBB
dG1vc3BoZXIgU2NpLCBWYW5jb3V2ZXIsIEJDLCBDYW5hZGEmI3hEO1VuaXYgQnJpdGlzaCBDb2x1
bWJpYSwgRGVwdCBCb3QsIFZhbmNvdXZlciwgQkMsIENhbmFkYTwvYXV0aC1hZGRyZXNzPjx0aXRs
ZXM+PHRpdGxlPkRpdXJuYWwgcmVndWxhdGlvbiBvZiBwaG90b3N5bnRoZXRpYyBsaWdodCBhYnNv
cnB0aW9uLCBlbGVjdHJvbiB0cmFuc3BvcnQgYW5kIGNhcmJvbiBmaXhhdGlvbiBpbiB0d28gY29u
dHJhc3Rpbmcgb2NlYW5pYyBlbnZpcm9ubWVudHM8L3RpdGxlPjxzZWNvbmRhcnktdGl0bGU+Qmlv
Z2Vvc2NpZW5jZXM8L3NlY29uZGFyeS10aXRsZT48YWx0LXRpdGxlPkJpb2dlb3NjaWVuY2VzPC9h
bHQtdGl0bGU+PC90aXRsZXM+PHBlcmlvZGljYWw+PGZ1bGwtdGl0bGU+QmlvZ2Vvc2NpZW5jZXM8
L2Z1bGwtdGl0bGU+PGFiYnItMT5CaW9nZW9zY2llbmNlczwvYWJici0xPjwvcGVyaW9kaWNhbD48
YWx0LXBlcmlvZGljYWw+PGZ1bGwtdGl0bGU+QmlvZ2Vvc2NpZW5jZXM8L2Z1bGwtdGl0bGU+PGFi
YnItMT5CaW9nZW9zY2llbmNlczwvYWJici0xPjwvYWx0LXBlcmlvZGljYWw+PHBhZ2VzPjEzODEt
MTM5OTwvcGFnZXM+PHZvbHVtZT4xNjwvdm9sdW1lPjxudW1iZXI+NzwvbnVtYmVyPjxrZXl3b3Jk
cz48a2V5d29yZD5waG90b2NoZW1pY2FsIHJlZmxlY3RhbmNlIGluZGV4PC9rZXl3b3JkPjxrZXl3
b3JkPnJlcGV0aXRpb24gcmF0ZSBmbHVvcm9tZXRyeTwva2V5d29yZD48a2V5d29yZD5tYXhpbXVt
IHF1YW50dW0geWllbGQ8L2tleXdvcmQ+PGtleXdvcmQ+cHJpbWFyeSBwcm9kdWN0aXZpdHk8L2tl
eXdvcmQ+PGtleXdvcmQ+aXJvbiBsaW1pdGF0aW9uPC9rZXl3b3JkPjxrZXl3b3JkPnBob3Rvc3lz
dGVtLWlpPC9rZXl3b3JkPjxrZXl3b3JkPnBoeXRvcGxhbmt0b24gcGhvdG9zeW50aGVzaXM8L2tl
eXdvcmQ+PGtleXdvcmQ+cGlnbWVudCBhYnNvcnB0aW9uPC9rZXl3b3JkPjxrZXl3b3JkPnRyb3Bo
aWMgc3RhdHVzPC9rZXl3b3JkPjxrZXl3b3JkPmZsdW9yZXNjZW5jZTwva2V5d29yZD48L2tleXdv
cmRzPjxkYXRlcz48eWVhcj4yMDE5PC95ZWFyPjxwdWItZGF0ZXM+PGRhdGU+QXByIDQ8L2RhdGU+
PC9wdWItZGF0ZXM+PC9kYXRlcz48aXNibj4xNzI2LTQxNzA8L2lzYm4+PGFjY2Vzc2lvbi1udW0+
V09TOjAwMDQ2MzM4MDYwMDAwMTwvYWNjZXNzaW9uLW51bT48dXJscz48cmVsYXRlZC11cmxzPjx1
cmw+Jmx0O0dvIHRvIElTSSZndDs6Ly9XT1M6MDAwNDYzMzgwNjAwMDAxPC91cmw+PHVybD5odHRw
czovL3d3dy5iaW9nZW9zY2llbmNlcy5uZXQvMTYvMTM4MS8yMDE5L2JnLTE2LTEzODEtMjAxOS5w
ZGY8L3VybD48L3JlbGF0ZWQtdXJscz48L3VybHM+PGVsZWN0cm9uaWMtcmVzb3VyY2UtbnVtPjEw
LjUxOTQvYmctMTYtMTM4MS0yMDE5PC9lbGVjdHJvbmljLXJlc291cmNlLW51bT48bGFuZ3VhZ2U+
RW5nbGlzaDwvbGFuZ3VhZ2U+PC9yZWNvcmQ+PC9DaXRlPjxDaXRlPjxBdXRob3I+T3hib3JvdWdo
PC9BdXRob3I+PFllYXI+MjAxMjwvWWVhcj48UmVjTnVtPjQ0NzQ8L1JlY051bT48cmVjb3JkPjxy
ZWMtbnVtYmVyPjQ0NzQ8L3JlYy1udW1iZXI+PGZvcmVpZ24ta2V5cz48a2V5IGFwcD0iRU4iIGRi
LWlkPSJlOWRwenRzOW16YXY5NWUwcnM4cHJ3djlleHR6dzl4dnhlZnciIHRpbWVzdGFtcD0iMTQy
NDcxMzkwOCI+NDQ3NDwva2V5PjwvZm9yZWlnbi1rZXlzPjxyZWYtdHlwZSBuYW1lPSJKb3VybmFs
IEFydGljbGUiPjE3PC9yZWYtdHlwZT48Y29udHJpYnV0b3JzPjxhdXRob3JzPjxhdXRob3I+T3hi
b3JvdWdoLCBLLjwvYXV0aG9yPjxhdXRob3I+TW9vcmUsIEMuIE0uPC9hdXRob3I+PGF1dGhvcj5T
dWdnZXR0LCBELiBKLjwvYXV0aG9yPjxhdXRob3I+TGF3c29uLCBULjwvYXV0aG9yPjxhdXRob3I+
Q2hhbiwgSC4gRy48L2F1dGhvcj48YXV0aG9yPkdlaWRlciwgUi4gSi48L2F1dGhvcj48L2F1dGhv
cnM+PC9jb250cmlidXRvcnM+PGF1dGgtYWRkcmVzcz5PeGJvcm91Z2gsIEsmI3hEO0NURyBMdGQs
IDU1IENlbnQgQXZlLCBXIE1vbGVzZXkgS1Q4IDJRWiwgRW5nbGFuZCYjeEQ7Q1RHIEx0ZCwgNTUg
Q2VudCBBdmUsIFcgTW9sZXNleSBLVDggMlFaLCBFbmdsYW5kJiN4RDtVbml2IFNvdXRoYW1wdG9u
LCBOYXRsIE9jZWFub2cgQ3RyLCBTb3V0aGFtcHRvbiBTTzE0IDNaSCwgSGFudHMsIEVuZ2xhbmQm
I3hEO0NURyBMdGQsIFcgTW9sZXNleSBLVDggMlFaLCBFbmdsYW5kJiN4RDtVbml2IEVzc2V4LCBT
Y2ggQmlvbCBTY2ksIENvbGNoZXN0ZXIgQ080IDNTUSwgRXNzZXgsIEVuZ2xhbmQ8L2F1dGgtYWRk
cmVzcz48dGl0bGVzPjx0aXRsZT5EaXJlY3QgZXN0aW1hdGlvbiBvZiBmdW5jdGlvbmFsIFBTSUkg
cmVhY3Rpb24gY2VudGVyIGNvbmNlbnRyYXRpb24gYW5kIFBTSUkgZWxlY3Ryb24gZmx1eCBvbiBh
IHZvbHVtZSBiYXNpczogYSBuZXcgYXBwcm9hY2ggdG8gdGhlIGFuYWx5c2lzIG9mIEZhc3QgUmVw
ZXRpdGlvbiBSYXRlIGZsdW9yb21ldHJ5IChGUlJmKSBkYXRhPC90aXRsZT48c2Vjb25kYXJ5LXRp
dGxlPkxpbW5vbG9neSBhbmQgT2NlYW5vZ3JhcGh5LU1ldGhvZHM8L3NlY29uZGFyeS10aXRsZT48
YWx0LXRpdGxlPkxpbSBPY2UtTWV0aDwvYWx0LXRpdGxlPjwvdGl0bGVzPjxwZXJpb2RpY2FsPjxm
dWxsLXRpdGxlPkxpbW5vbG9neSBhbmQgT2NlYW5vZ3JhcGh5LU1ldGhvZHM8L2Z1bGwtdGl0bGU+
PGFiYnItMT5MaW1ub2wgT2NlYW5vZ3ItTWV0aDwvYWJici0xPjwvcGVyaW9kaWNhbD48cGFnZXM+
MTQyLTE1NDwvcGFnZXM+PHZvbHVtZT4xMDwvdm9sdW1lPjxrZXl3b3Jkcz48a2V5d29yZD5jaGxv
cm9waHlsbC1hIGZsdW9yZXNjZW5jZTwva2V5d29yZD48a2V5d29yZD5waG90b3N5c3RlbS1paTwv
a2V5d29yZD48a2V5d29yZD5waHl0b3BsYW5rdG9uIHBob3Rvc3ludGhlc2lzPC9rZXl3b3JkPjxr
ZXl3b3JkPmlyb24gbGltaXRhdGlvbjwva2V5d29yZD48a2V5d29yZD5wYWNpZmljLW9jZWFuPC9r
ZXl3b3JkPjxrZXl3b3JkPnNoZWxmIHNlYTwva2V5d29yZD48a2V5d29yZD5wcm9kdWN0aXZpdHk8
L2tleXdvcmQ+PGtleXdvcmQ+dHJhbnNwb3J0PC9rZXl3b3JkPjxrZXl3b3JkPmJsb29tPC9rZXl3
b3JkPjxrZXl3b3JkPmluZHVjdGlvbjwva2V5d29yZD48L2tleXdvcmRzPjxkYXRlcz48eWVhcj4y
MDEyPC95ZWFyPjxwdWItZGF0ZXM+PGRhdGU+TWFyPC9kYXRlPjwvcHViLWRhdGVzPjwvZGF0ZXM+
PGlzYm4+MTU0MS01ODU2PC9pc2JuPjxhY2Nlc3Npb24tbnVtPldPUzowMDAzMDk1MjY3MDAwMDE8
L2FjY2Vzc2lvbi1udW0+PHVybHM+PHJlbGF0ZWQtdXJscz48dXJsPiZsdDtHbyB0byBJU0kmZ3Q7
Oi8vV09TOjAwMDMwOTUyNjcwMDAwMTwvdXJsPjx1cmw+aHR0cHM6Ly9hc2xvcHVicy5vbmxpbmVs
aWJyYXJ5LndpbGV5LmNvbS9kb2kvYWJzLzEwLjQzMTkvbG9tLjIwMTIuMTAuMTQyPC91cmw+PC9y
ZWxhdGVkLXVybHM+PC91cmxzPjxlbGVjdHJvbmljLXJlc291cmNlLW51bT4gMTAuNDMxOS9Mb20u
MjAxMi4xMC4xNDI8L2VsZWN0cm9uaWMtcmVzb3VyY2UtbnVtPjxsYW5ndWFnZT5FbmdsaXNoPC9s
YW5ndWFnZT48L3JlY29yZD48L0NpdGU+PENpdGU+PEF1dGhvcj5Cb2F0bWFuPC9BdXRob3I+PFll
YXI+MjAxOTwvWWVhcj48UmVjTnVtPjg3NTI8L1JlY051bT48cmVjb3JkPjxyZWMtbnVtYmVyPjg3
NTI8L3JlYy1udW1iZXI+PGZvcmVpZ24ta2V5cz48a2V5IGFwcD0iRU4iIGRiLWlkPSJlOWRwenRz
OW16YXY5NWUwcnM4cHJ3djlleHR6dzl4dnhlZnciIHRpbWVzdGFtcD0iMTU1NzMyNTUzNiI+ODc1
Mjwva2V5PjwvZm9yZWlnbi1rZXlzPjxyZWYtdHlwZSBuYW1lPSJKb3VybmFsIEFydGljbGUiPjE3
PC9yZWYtdHlwZT48Y29udHJpYnV0b3JzPjxhdXRob3JzPjxhdXRob3I+Qm9hdG1hbiwgVG9iaWFz
IEcuPC9hdXRob3I+PGF1dGhvcj5HZWlkZXIsIFJpY2hhcmQgSi48L2F1dGhvcj48YXV0aG9yPk94
Ym9yb3VnaCwgS2V2aW48L2F1dGhvcj48L2F1dGhvcnM+PC9jb250cmlidXRvcnM+PHRpdGxlcz48
dGl0bGU+SW1wcm92aW5nIHRoZSBhY2N1cmFjeSBvZiBzaW5nbGUgdHVybm92ZXIgYWN0aXZlIGZs
dW9yb21ldHJ5IChTVEFGKSBmb3IgdGhlIGVzdGltYXRpb24gb2YgcGh5dG9wbGFua3RvbiBwcmlt
YXJ5IHByb2R1Y3Rpdml0eSAoUGh5dG9QUCk8L3RpdGxlPjxzZWNvbmRhcnktdGl0bGU+YmlvUnhp
djwvc2Vjb25kYXJ5LXRpdGxlPjwvdGl0bGVzPjxwZXJpb2RpY2FsPjxmdWxsLXRpdGxlPmJpb1J4
aXY8L2Z1bGwtdGl0bGU+PC9wZXJpb2RpY2FsPjxwYWdlcz41ODM1OTE8L3BhZ2VzPjxkYXRlcz48
eWVhcj4yMDE5PC95ZWFyPjwvZGF0ZXM+PHVybHM+PHJlbGF0ZWQtdXJscz48dXJsPmh0dHBzOi8v
d3d3LmJpb3J4aXYub3JnL2NvbnRlbnQvYmlvcnhpdi9lYXJseS8yMDE5LzA0LzA3LzU4MzU5MS5m
dWxsLnBkZjwvdXJsPjwvcmVsYXRlZC11cmxzPjwvdXJscz48ZWxlY3Ryb25pYy1yZXNvdXJjZS1u
dW0+MTAuMTEwMS81ODM1OTE8L2VsZWN0cm9uaWMtcmVzb3VyY2UtbnVtPjwvcmVjb3JkPjwvQ2l0
ZT48L0VuZE5vdGU+
</w:fldData>
        </w:fldChar>
      </w:r>
      <w:r w:rsidR="00617264" w:rsidRPr="00622CF5">
        <w:instrText xml:space="preserve"> ADDIN EN.CITE.DATA </w:instrText>
      </w:r>
      <w:r w:rsidR="00617264" w:rsidRPr="00622CF5">
        <w:fldChar w:fldCharType="end"/>
      </w:r>
      <w:r w:rsidRPr="00622CF5">
        <w:fldChar w:fldCharType="separate"/>
      </w:r>
      <w:r w:rsidR="00617264" w:rsidRPr="00622CF5">
        <w:rPr>
          <w:noProof/>
        </w:rPr>
        <w:t>(</w:t>
      </w:r>
      <w:hyperlink w:anchor="_ENREF_5" w:tooltip="Boatman, 2019 #8752" w:history="1">
        <w:r w:rsidR="006260A9" w:rsidRPr="00622CF5">
          <w:rPr>
            <w:rStyle w:val="Hyperlink"/>
          </w:rPr>
          <w:t>Boatman et al., 2019</w:t>
        </w:r>
      </w:hyperlink>
      <w:r w:rsidR="00617264" w:rsidRPr="00622CF5">
        <w:rPr>
          <w:noProof/>
        </w:rPr>
        <w:t xml:space="preserve">; </w:t>
      </w:r>
      <w:hyperlink w:anchor="_ENREF_68" w:tooltip="Oxborough, 2012 #4474" w:history="1">
        <w:r w:rsidR="006260A9" w:rsidRPr="00622CF5">
          <w:rPr>
            <w:rStyle w:val="Hyperlink"/>
          </w:rPr>
          <w:t>Oxborough et al., 2012</w:t>
        </w:r>
      </w:hyperlink>
      <w:r w:rsidR="00617264" w:rsidRPr="00622CF5">
        <w:rPr>
          <w:noProof/>
        </w:rPr>
        <w:t xml:space="preserve">; </w:t>
      </w:r>
      <w:hyperlink w:anchor="_ENREF_81" w:tooltip="Schuback, 2019 #8744" w:history="1">
        <w:r w:rsidR="006260A9" w:rsidRPr="00622CF5">
          <w:rPr>
            <w:rStyle w:val="Hyperlink"/>
          </w:rPr>
          <w:t>Schuback &amp; Tortell, 2019</w:t>
        </w:r>
      </w:hyperlink>
      <w:r w:rsidR="00617264" w:rsidRPr="00622CF5">
        <w:rPr>
          <w:noProof/>
        </w:rPr>
        <w:t>)</w:t>
      </w:r>
      <w:r w:rsidRPr="00622CF5">
        <w:fldChar w:fldCharType="end"/>
      </w:r>
      <w:r w:rsidRPr="00622CF5">
        <w:t>, some of which we have applied in the present study. Most notably, however, O</w:t>
      </w:r>
      <w:r w:rsidRPr="00622CF5">
        <w:rPr>
          <w:vertAlign w:val="subscript"/>
        </w:rPr>
        <w:t>2</w:t>
      </w:r>
      <w:r w:rsidRPr="00622CF5">
        <w:t xml:space="preserve">:Ar-based NCP and GPP and variable fluorescence-based GPP approaches are incubation-independent production measurements free from “bottle effects” and amenable to flow-through applications that enable high spatiotemporal resolution sampling. </w:t>
      </w:r>
    </w:p>
    <w:p w14:paraId="24FE1E14" w14:textId="77777777" w:rsidR="006A3E23" w:rsidRPr="00622CF5" w:rsidRDefault="006A3E23" w:rsidP="002334BB">
      <w:pPr>
        <w:spacing w:line="360" w:lineRule="auto"/>
        <w:rPr>
          <w:b/>
          <w:sz w:val="28"/>
        </w:rPr>
      </w:pPr>
    </w:p>
    <w:p w14:paraId="6A10DD9A" w14:textId="2E98485C" w:rsidR="00371D0C" w:rsidRPr="00622CF5" w:rsidRDefault="006A3E23" w:rsidP="002334BB">
      <w:pPr>
        <w:spacing w:line="360" w:lineRule="auto"/>
        <w:rPr>
          <w:b/>
          <w:sz w:val="28"/>
        </w:rPr>
      </w:pPr>
      <w:r w:rsidRPr="00622CF5">
        <w:rPr>
          <w:b/>
          <w:sz w:val="28"/>
        </w:rPr>
        <w:t>3</w:t>
      </w:r>
      <w:r w:rsidR="009021FB" w:rsidRPr="00622CF5">
        <w:rPr>
          <w:b/>
          <w:sz w:val="28"/>
        </w:rPr>
        <w:t xml:space="preserve">. </w:t>
      </w:r>
      <w:r w:rsidR="0032413E" w:rsidRPr="00622CF5">
        <w:rPr>
          <w:b/>
          <w:sz w:val="28"/>
        </w:rPr>
        <w:t xml:space="preserve">Material and </w:t>
      </w:r>
      <w:r w:rsidR="009021FB" w:rsidRPr="00622CF5">
        <w:rPr>
          <w:b/>
          <w:sz w:val="28"/>
        </w:rPr>
        <w:t>Methods</w:t>
      </w:r>
    </w:p>
    <w:p w14:paraId="13F7CE1F" w14:textId="231CCC89" w:rsidR="0032413E" w:rsidRPr="00622CF5" w:rsidRDefault="006A3E23" w:rsidP="0032413E">
      <w:pPr>
        <w:spacing w:line="360" w:lineRule="auto"/>
        <w:rPr>
          <w:b/>
        </w:rPr>
      </w:pPr>
      <w:r w:rsidRPr="00622CF5">
        <w:rPr>
          <w:b/>
        </w:rPr>
        <w:t>3</w:t>
      </w:r>
      <w:r w:rsidR="0032413E" w:rsidRPr="00622CF5">
        <w:rPr>
          <w:b/>
        </w:rPr>
        <w:t>.1 Cruise Background</w:t>
      </w:r>
    </w:p>
    <w:p w14:paraId="24AB28F8" w14:textId="5C05C020" w:rsidR="0032413E" w:rsidRPr="00622CF5" w:rsidRDefault="0032413E" w:rsidP="0032413E">
      <w:pPr>
        <w:spacing w:before="120" w:line="360" w:lineRule="auto"/>
        <w:ind w:firstLine="360"/>
        <w:rPr>
          <w:color w:val="000000"/>
        </w:rPr>
      </w:pPr>
      <w:r w:rsidRPr="00622CF5">
        <w:t xml:space="preserve">Production measurements were made during quasi-Lagrangian experiments conducted on two Process cruises of the CCE LTER Program (Figure 1). The first cruise (RAPID CCE-LTER cruise P1604, 19 April to 12 May 201, </w:t>
      </w:r>
      <w:r w:rsidRPr="00622CF5">
        <w:rPr>
          <w:i/>
        </w:rPr>
        <w:t>R/V Sikuliaq</w:t>
      </w:r>
      <w:r w:rsidRPr="00622CF5">
        <w:t xml:space="preserve">) investigated ecosystem responses </w:t>
      </w:r>
      <w:del w:id="64" w:author="Landry, Michael" w:date="2020-03-02T10:33:00Z">
        <w:r w:rsidRPr="00622CF5" w:rsidDel="00EA74DF">
          <w:delText xml:space="preserve"> </w:delText>
        </w:r>
      </w:del>
      <w:r w:rsidRPr="00622CF5">
        <w:t xml:space="preserve">during the 2015-2016 El Niño </w:t>
      </w:r>
      <w:r w:rsidRPr="00622CF5">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622CF5">
        <w:instrText xml:space="preserve"> ADDIN EN.CITE </w:instrText>
      </w:r>
      <w:r w:rsidR="00617264" w:rsidRPr="00622CF5">
        <w:fldChar w:fldCharType="begin">
          <w:fldData xml:space="preserve">PEVuZE5vdGU+PENpdGU+PEF1dGhvcj5KYWNveDwvQXV0aG9yPjxZZWFyPjIwMTY8L1llYXI+PFJl
Y051bT45MTIzPC9SZWNOdW0+PERpc3BsYXlUZXh0PihKYWNveCBldCBhbC4sIDIwMTYpPC9EaXNw
bGF5VGV4dD48cmVjb3JkPjxyZWMtbnVtYmVyPjkxMjM8L3JlYy1udW1iZXI+PGZvcmVpZ24ta2V5
cz48a2V5IGFwcD0iRU4iIGRiLWlkPSJlOWRwenRzOW16YXY5NWUwcnM4cHJ3djlleHR6dzl4dnhl
ZnciIHRpbWVzdGFtcD0iMTU3MDAzMzQ3NSI+OTEyMzwva2V5PjwvZm9yZWlnbi1rZXlzPjxyZWYt
dHlwZSBuYW1lPSJKb3VybmFsIEFydGljbGUiPjE3PC9yZWYtdHlwZT48Y29udHJpYnV0b3JzPjxh
dXRob3JzPjxhdXRob3I+SmFjb3gsIE0uIEcuPC9hdXRob3I+PGF1dGhvcj5IYXplbiwgRS4gTC48
L2F1dGhvcj48YXV0aG9yPlphYmEsIEsuIEQuPC9hdXRob3I+PGF1dGhvcj5SdWRuaWNrLCBELiBM
LjwvYXV0aG9yPjxhdXRob3I+RWR3YXJkcywgQy4gQS48L2F1dGhvcj48YXV0aG9yPk1vb3JlLCBB
LiBNLjwvYXV0aG9yPjxhdXRob3I+Qm9ncmFkLCBTLiBKLjwvYXV0aG9yPjwvYXV0aG9ycz48L2Nv
bnRyaWJ1dG9ycz48YXV0aC1hZGRyZXNzPlVuaXYgQ2FsaWYgU2FudGEgQ3J1eiwgSW5zdCBNYXJp
bmUgU2NpLCBTYW50YSBDcnV6LCBDQSA5NTA2NCBVU0EmI3hEO05PQUEsIERpdiBFbnZpcm9ubSBS
ZXMsIFNvdXRod2VzdCBGaXNoZXJpZXMgU2NpIEN0ciwgTW9udGVyZXksIENBIDkzOTQwIFVTQSYj
eEQ7U2NyaXBwcyBJbnN0IE9jZWFub2csIExhIEpvbGxhLCBDQSBVU0EmI3hEO1VuaXYgQ2FsaWYg
U2FudGEgQ3J1eiwgT2NlYW4gU2NpIERlcHQsIFNhbnRhIENydXosIENBIDk1MDY0IFVTQTwvYXV0
aC1hZGRyZXNzPjx0aXRsZXM+PHRpdGxlPkltcGFjdHMgb2YgdGhlIDIwMTUtMjAxNiBFbCBOaW5v
IG9uIHRoZSBDYWxpZm9ybmlhIEN1cnJlbnQgU3lzdGVtOiBFYXJseSBhc3Nlc3NtZW50IGFuZCBj
b21wYXJpc29uIHRvIHBhc3QgZXZlbnRzPC90aXRsZT48c2Vjb25kYXJ5LXRpdGxlPkdlb3BoeXNp
Y2FsIFJlc2VhcmNoIExldHRlcnM8L3NlY29uZGFyeS10aXRsZT48YWx0LXRpdGxlPkdlb3BoeXMg
UmVzIExldHQ8L2FsdC10aXRsZT48L3RpdGxlcz48cGVyaW9kaWNhbD48ZnVsbC10aXRsZT5HZW9w
aHlzaWNhbCBSZXNlYXJjaCBMZXR0ZXJzPC9mdWxsLXRpdGxlPjxhYmJyLTE+R2VvcGh5cyBSZXMg
TGV0dDwvYWJici0xPjwvcGVyaW9kaWNhbD48YWx0LXBlcmlvZGljYWw+PGZ1bGwtdGl0bGU+R2Vv
cGh5c2ljYWwgUmVzZWFyY2ggTGV0dGVyczwvZnVsbC10aXRsZT48YWJici0xPkdlb3BoeXMgUmVz
IExldHQ8L2FiYnItMT48L2FsdC1wZXJpb2RpY2FsPjxwYWdlcz43MDcyLTcwODA8L3BhZ2VzPjx2
b2x1bWU+NDM8L3ZvbHVtZT48bnVtYmVyPjEzPC9udW1iZXI+PGtleXdvcmRzPjxrZXl3b3JkPmVs
IG5pbm88L2tleXdvcmQ+PGtleXdvcmQ+ZW5zbzwva2V5d29yZD48a2V5d29yZD5nbGlkZXI8L2tl
eXdvcmQ+PGtleXdvcmQ+cm9tczwva2V5d29yZD48a2V5d29yZD50aGUgYmxvYjwva2V5d29yZD48
a2V5d29yZD4xOTk3LTE5OTg8L2tleXdvcmQ+PGtleXdvcmQ+c3VyZmFjZSBjaGxvcm9waHlsbDwv
a2V5d29yZD48a2V5d29yZD51bmRlcndhdGVyIGdsaWRlcnM8L2tleXdvcmQ+PGtleXdvcmQ+bm9y
dGhlYXN0IHBhY2lmaWM8L2tleXdvcmQ+PGtleXdvcmQ+cmVhbmFseXNpczwva2V5d29yZD48a2V5
d29yZD5ldm9sdXRpb248L2tleXdvcmQ+PGtleXdvcmQ+Y29hc3Q8L2tleXdvcmQ+PGtleXdvcmQ+
Y29uZmlndXJhdGlvbjwva2V5d29yZD48a2V5d29yZD50ZW1wZXJhdHVyZTwva2V5d29yZD48a2V5
d29yZD5hbm9tYWxpZXM8L2tleXdvcmQ+PGtleXdvcmQ+YW1lcmljYTwva2V5d29yZD48L2tleXdv
cmRzPjxkYXRlcz48eWVhcj4yMDE2PC95ZWFyPjxwdWItZGF0ZXM+PGRhdGU+SnVsIDE2PC9kYXRl
PjwvcHViLWRhdGVzPjwvZGF0ZXM+PGlzYm4+MDA5NC04Mjc2PC9pc2JuPjxhY2Nlc3Npb24tbnVt
PldPUzowMDAzODA5MDE2MDAwNDg8L2FjY2Vzc2lvbi1udW0+PHVybHM+PHJlbGF0ZWQtdXJscz48
dXJsPiZsdDtHbyB0byBJU0kmZ3Q7Oi8vV09TOjAwMDM4MDkwMTYwMDA0ODwvdXJsPjx1cmw+aHR0
cHM6Ly9hZ3VwdWJzLm9ubGluZWxpYnJhcnkud2lsZXkuY29tL2RvaS9mdWxsLzEwLjEwMDIvMjAx
NkdMMDY5NzE2PC91cmw+PC9yZWxhdGVkLXVybHM+PC91cmxzPjxlbGVjdHJvbmljLXJlc291cmNl
LW51bT4xMC4xMDAyLzIwMTZnbDA2OTcxNjwvZWxlY3Ryb25pYy1yZXNvdXJjZS1udW0+PGxhbmd1
YWdlPkVuZ2xpc2g8L2xhbmd1YWdlPjwvcmVjb3JkPjwvQ2l0ZT48L0VuZE5vdGU+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29" w:tooltip="Jacox, 2016 #9123" w:history="1">
        <w:r w:rsidR="006260A9" w:rsidRPr="00622CF5">
          <w:rPr>
            <w:rStyle w:val="Hyperlink"/>
          </w:rPr>
          <w:t>Jacox et al., 2016</w:t>
        </w:r>
      </w:hyperlink>
      <w:r w:rsidR="005452EC" w:rsidRPr="00622CF5">
        <w:rPr>
          <w:noProof/>
        </w:rPr>
        <w:t>)</w:t>
      </w:r>
      <w:r w:rsidRPr="00622CF5">
        <w:fldChar w:fldCharType="end"/>
      </w:r>
      <w:r w:rsidRPr="00622CF5">
        <w:t xml:space="preserve"> and had a wide geographic focus ranging from coastal upwelling to oligotrophic offshore conditions </w:t>
      </w:r>
      <w:r w:rsidRPr="00622CF5">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622CF5">
        <w:instrText xml:space="preserve"> ADDIN EN.CITE </w:instrText>
      </w:r>
      <w:r w:rsidR="00CB305C" w:rsidRPr="00622CF5">
        <w:fldChar w:fldCharType="begin">
          <w:fldData xml:space="preserve">PEVuZE5vdGU+PENpdGU+PEF1dGhvcj5Nb3Jyb3c8L0F1dGhvcj48WWVhcj4yMDE4PC9ZZWFyPjxS
ZWNOdW0+OTA5NDwvUmVjTnVtPjxEaXNwbGF5VGV4dD4oTW9ycm93IGV0IGFsLiwgMjAxODsgTmlj
a2VscyAmYW1wOyBPaG1hbiwgMjAxOCk8L0Rpc3BsYXlUZXh0PjxyZWNvcmQ+PHJlYy1udW1iZXI+
OTA5NDwvcmVjLW51bWJlcj48Zm9yZWlnbi1rZXlzPjxrZXkgYXBwPSJFTiIgZGItaWQ9ImU5ZHB6
dHM5bXphdjk1ZTByczhwcnd2OWV4dHp3OXh2eGVmdyIgdGltZXN0YW1wPSIxNTY4MTQyMzg0Ij45
MDk0PC9rZXk+PC9mb3JlaWduLWtleXM+PHJlZi10eXBlIG5hbWU9IkpvdXJuYWwgQXJ0aWNsZSI+
MTc8L3JlZi10eXBlPjxjb250cmlidXRvcnM+PGF1dGhvcnM+PGF1dGhvcj5Nb3Jyb3csIFIuIE0u
PC9hdXRob3I+PGF1dGhvcj5PaG1hbiwgTS4gRC48L2F1dGhvcj48YXV0aG9yPkdvZXJpY2tlLCBS
LjwvYXV0aG9yPjxhdXRob3I+S2VsbHksIFQuIEIuPC9hdXRob3I+PGF1dGhvcj5TdGVwaGVucywg
Qi4gTS48L2F1dGhvcj48YXV0aG9yPlN0dWtlbCwgTS4gUi48L2F1dGhvcj48L2F1dGhvcnM+PC9j
b250cmlidXRvcnM+PGF1dGgtYWRkcmVzcz5GbG9yaWRhIFN0YXRlIFVuaXYsIERlcHQgRWFydGgg
T2NlYW4gJmFtcDsgQXRtb3NwaGVyIFNjaSwgMTE3TiBXb29kd2FyZCBBdmUsT1NCIDMyMywgVGFs
bGFoYXNzZWUsIEZMIDMyMzA4IFVTQSYjeEQ7VW5pdiBDYWxpZiBTYW4gRGllZ28sIFNjcmlwcHMg
SW5zdCBPY2Vhbm9nLCBTYW4gRGllZ28sIENBIDkyMDkzIFVTQSYjeEQ7RmxvcmlkYSBTdGF0ZSBV
bml2LCBDdHIgT2NlYW4gQXRtb3NwaGVyIFByZWRpY3QgU3R1ZGllcywgVGFsbGFoYXNzZWUsIEZM
IDMyMzA4IFVTQTwvYXV0aC1hZGRyZXNzPjx0aXRsZXM+PHRpdGxlPkNDRSBWOiBQcmltYXJ5IHBy
b2R1Y3Rpb24sIG1lc296b29wbGFua3RvbiBncmF6aW5nLCBhbmQgdGhlIGJpb2xvZ2ljYWwgcHVt
cCBpbiB0aGUgQ2FsaWZvcm5pYSBDdXJyZW50IEVjb3N5c3RlbTogVmFyaWFiaWxpdHkgYW5kIHJl
c3BvbnNlIHRvIEVsIE5pbm88L3RpdGxlPjxzZWNvbmRhcnktdGl0bGU+RGVlcC1TZWEgUmVzZWFy
Y2ggSSA8L3NlY29uZGFyeS10aXRsZT48YWx0LXRpdGxlPkRlZXAtU2VhIFJlcyBQdCBJPC9hbHQt
dGl0bGU+PC90aXRsZXM+PGFsdC1wZXJpb2RpY2FsPjxmdWxsLXRpdGxlPkRlZXAtU2VhIFJlc2Vh
cmNoIFBhcnQgSS1PY2Vhbm9ncmFwaGljIFJlc2VhcmNoIFBhcGVyczwvZnVsbC10aXRsZT48YWJi
ci0xPkRlZXAtU2VhIFJlcyBQdCBJPC9hYmJyLTE+PC9hbHQtcGVyaW9kaWNhbD48cGFnZXM+NTIt
NjI8L3BhZ2VzPjx2b2x1bWU+MTQwPC92b2x1bWU+PGtleXdvcmRzPjxrZXl3b3JkPmNhcmJvbiBl
eHBvcnQ8L2tleXdvcmQ+PGtleXdvcmQ+ZmVjYWwgcGVsbGV0czwva2V5d29yZD48a2V5d29yZD5z
aW5raW5nIHBhcnRpY2xlczwva2V5d29yZD48a2V5d29yZD5pbnRlcmFubnVhbCB2YXJpYWJpbGl0
eTwva2V5d29yZD48a2V5d29yZD5uZXQgcHJpbWFyeSBwcm9kdWN0aXZpdHk8L2tleXdvcmQ+PGtl
eXdvcmQ+ZWFzdGVybiBib3VuZGFyeSB1cHdlbGxpbmcgc3lzdGVtPC9rZXl3b3JkPjxrZXl3b3Jk
Pnpvb3BsYW5rdG9uIGZlY2FsIHBlbGxldHM8L2tleXdvcmQ+PGtleXdvcmQ+Y3VycmVudCBzeXN0
ZW08L2tleXdvcmQ+PGtleXdvcmQ+c291dGhlcm4gY2FsaWZvcm5pYTwva2V5d29yZD48a2V5d29y
ZD5jYXJib24gZXhwb3J0PC9rZXl3b3JkPjxrZXl3b3JkPnpvbmU8L2tleXdvcmQ+PGtleXdvcmQ+
Y2hsb3JvcGh5bGw8L2tleXdvcmQ+PGtleXdvcmQ+cGFydGljbGVzPC9rZXl3b3JkPjxrZXl3b3Jk
PnN0YWJpbGl0eTwva2V5d29yZD48a2V5d29yZD5lcXVhdGlvbnM8L2tleXdvcmQ+PGtleXdvcmQ+
cmF0aW9zPC9rZXl3b3JkPjwva2V5d29yZHM+PGRhdGVzPjx5ZWFyPjIwMTg8L3llYXI+PHB1Yi1k
YXRlcz48ZGF0ZT5PY3Q8L2RhdGU+PC9wdWItZGF0ZXM+PC9kYXRlcz48aXNibj4wOTY3LTA2Mzc8
L2lzYm4+PGFjY2Vzc2lvbi1udW0+V09TOjAwMDQ0OTEzMzcwMDAwNjwvYWNjZXNzaW9uLW51bT48
dXJscz48cmVsYXRlZC11cmxzPjx1cmw+Jmx0O0dvIHRvIElTSSZndDs6Ly9XT1M6MDAwNDQ5MTMz
NzAwMDA2PC91cmw+PHVybD5odHRwczovL3BkZi5zY2llbmNlZGlyZWN0YXNzZXRzLmNvbS8yNzE3
MTUvMS1zMi4wLVMwOTY3MDYzNzE4WDAwMTE5LzEtczIuMC1TMDk2NzA2MzcxODMwMDEzWC9tYWlu
LnBkZj9YLUFtei1TZWN1cml0eS1Ub2tlbj1JUW9KYjNKcFoybHVYMlZqRUwzJTJGJTJGJTJGJTJG
JTJGJTJGJTJGJTJGJTJGJTJGd0VhQ1hWekxXVmhjM1F0TVNKSE1FVUNJUUNhbWdSejhFZ1cwaURY
enFrT0JCNkNUbGk4aVBkQ0l1YkNQWjB1cmNQS25nSWdDRUhQZmlrNGpqVUJwbENyWnI5Z0N0MW9z
ZVdQcXhrUlRGZndqb2QlMkJUSkFxendJSUZSQUNHZ3d3TlRrd01ETTFORFk0TmpVaUROTkVieG1H
TUQybVprQUY2U3FzQXZHNiUyRjZaJTJGVldTTDJ1OTY4b3h5WHAyWGo1R0pNNTMweDZWbUQ3bWg3
aVdXQjQyaWJySWRJWnRkMjMxUEViNjhoMGhGdHNzWVlLcElaanpzJTJGZHpQT0ZkNjdXTnF6ZkYl
MkIlMkJlVDNxTDB5eWxsZjJ1dWdKUG9zaWhyOUYlMkJYME94eGFPYzBmbDdRNWNmaFBZdHNiaTBT
M3NNdlpzOXdjNWpGZEtpVnlES1FUeHlybiUyRk5ySXFjcCUyRklsbVhoSXJQSm56MzBtOE41QXVD
V2NqaG43THVGVDJnclVmSmdEdTE5R2E5SFglMkZlMVhrOFVaeTR5MCUyRkpDTEdPN2tSZnRqQVhG
cE9LUDBNWUVRNE9pQkZkb1RsamsxckRSMGhBVENzNEcwaWpWbnkzUHB2ZXlvVmNOU1hvRW1XZUh6
MTZVJTJCQ1V6MGlWZVV6ZWpWOE5vTmE5OHlPVHRFTlVxbEthMWJSWVU3TEIzZzVUNUhXJTJGWncl
MkZiNkZvUGt6a21RTDgxM3Zqd3g0Qm8xZGdlUHZCJTJCcWF3ZjU1azJwVEQ4M01qdkJUclFBbmRj
VXZsQ1FZVEpqM0wlMkZnMWhtWUJYMUQlMkJuQjRQeVU0JTJGcFVEdHQ0aEc0NTIlMkYwY0JSOFN5
ZDhSRk1rMElTQWxVRFFDTVBTb0E4dmY3UENsOXdtb3BzUTRlekUxQnlKREUlMkZQJTJGYnI1aE1B
bEklMkYxZ1FrT28zVFFadHRqOGpnMXFRcFBnQnB3eiUyRjVFdlJNWkZnOGpDNnFsdU5KbWNyckJo
dVM3Ung2SCUyQlJzNVB3QmhQbnpzQVUzZDNDZHRVSnglMkZWYmpDc0VJNFdpUFRld1VoRTV3ZzFz
dm9YYkwxVE1FckcyUDdBS2d1ejZ1MGYzUnZFdmxBa0dJdFhmME1SZWtCc2h2OHFXQSUyQk4ydEhU
dGVHRzRnWFZkQWJxN2tmR05SRnYlMkJ5b2NFeG9ZNFgyM3AwcVolMkIlMkZTMzNqbXowa1VFR05G
SnVYNW5CR1lMNGxVYU9hWmdyU0l1bVBtNEJxYWRSQm4lMkJyekUzdDI3eER1JTJCdVBrWU80QkZp
Q1dnNHZkOXl4YVklMkJGTnNyVGk5WG0lMkZOMzdXMmRBZFhaendjTW8zdEE5VU10ckdQR1VUOTVM
YVFMaXpJRjZFayUyRlBITnY5VVZnRnBPcmNlQSUzRCUzRCZhbXA7WC1BbXotQWxnb3JpdGhtPUFX
UzQtSE1BQy1TSEEyNTYmYW1wO1gtQW16LURhdGU9MjAxOTEyMTJUMTMzMzI5WiZhbXA7WC1BbXot
U2lnbmVkSGVhZGVycz1ob3N0JmFtcDtYLUFtei1FeHBpcmVzPTMwMCZhbXA7WC1BbXotQ3JlZGVu
dGlhbD1BU0lBUTNQSENWVFlWS0NaWE1IWiUyRjIwMTkxMjEyJTJGdXMtZWFzdC0xJTJGczMlMkZh
d3M0X3JlcXVlc3QmYW1wO1gtQW16LVNpZ25hdHVyZT01NWYxNGZlNzUxOWI5ZDcwMWYwODliMjc4
NzExMTFmNDQwZTdmOWM2ZDI1MTgyYjIxYjUxZWE5MGQ5NDZhMjg1JmFtcDtoYXNoPThkYTRmNDVm
MGIzNDUwOTY5ZmM4MzAwNDJmNWU3NWMxOGI4MWEyMzk3Y2EzZjM5NGQ0ODdmZmI4MDQ0MGJmMDAm
YW1wO2hvc3Q9NjgwNDJjOTQzNTkxMDEzYWMyYjI0MzBhODliMjcwZjZhZjJjNzZkOGRmZDA4NmEw
NzE3NmFmZTdjNzZjMmM2MSZhbXA7cGlpPVMwOTY3MDYzNzE4MzAwMTNYJmFtcDt0aWQ9c3BkZi1i
ODlkYjE5Yi1mODYzLTQ2MmItYmRhNS1jZmFmMDUyZDhjODYmYW1wO3NpZD1mZDQ4MDg3ODcxNTRk
MzQxYjUwYTU1OTkxMGQ0Njk5NmUxMTVneHJxYSZhbXA7dHlwZT1jbGllbnQ8L3VybD48L3JlbGF0
ZWQtdXJscz48L3VybHM+PGVsZWN0cm9uaWMtcmVzb3VyY2UtbnVtPjEwLjEwMTYvai5kc3IuMjAx
OC4wNy4wMTI8L2VsZWN0cm9uaWMtcmVzb3VyY2UtbnVtPjxsYW5ndWFnZT5FbmdsaXNoPC9sYW5n
dWFnZT48L3JlY29yZD48L0NpdGU+PENpdGU+PEF1dGhvcj5OaWNrZWxzPC9BdXRob3I+PFllYXI+
MjAxODwvWWVhcj48UmVjTnVtPjkwODc8L1JlY051bT48cmVjb3JkPjxyZWMtbnVtYmVyPjkwODc8
L3JlYy1udW1iZXI+PGZvcmVpZ24ta2V5cz48a2V5IGFwcD0iRU4iIGRiLWlkPSJlOWRwenRzOW16
YXY5NWUwcnM4cHJ3djlleHR6dzl4dnhlZnciIHRpbWVzdGFtcD0iMTU2ODE0MjE4NCI+OTA4Nzwv
a2V5PjwvZm9yZWlnbi1rZXlzPjxyZWYtdHlwZSBuYW1lPSJKb3VybmFsIEFydGljbGUiPjE3PC9y
ZWYtdHlwZT48Y29udHJpYnV0b3JzPjxhdXRob3JzPjxhdXRob3I+Tmlja2VscywgQy4gRi48L2F1
dGhvcj48YXV0aG9yPk9obWFuLCBNLiBELjwvYXV0aG9yPjwvYXV0aG9ycz48L2NvbnRyaWJ1dG9y
cz48YXV0aC1hZGRyZXNzPlVuaXYgQ2FsaWYgU2FuIERpZWdvLCBTY3JpcHBzIEluc3QgT2NlYW5v
ZywgTGEgSm9sbGEsIENBIDkyMDkzIFVTQTwvYXV0aC1hZGRyZXNzPjx0aXRsZXM+PHRpdGxlPkND
RUlJSTogUGVyc2lzdGVudCBmdW5jdGlvbmFsIHJlbGF0aW9uc2hpcHMgYmV0d2VlbiBjb3BlcG9k
IGVnZyBwcm9kdWN0aW9uIHJhdGVzIGFuZCBmb29kIGNvbmNlbnRyYXRpb24gdGhyb3VnaCBhbm9t
YWxvdXNseSB3YXJtIGNvbmRpdGlvbnMgaW4gdGhlIENhbGlmb3JuaWEgQ3VycmVudCBFY29zeXN0
ZW08L3RpdGxlPjxzZWNvbmRhcnktdGl0bGU+RGVlcC1TZWEgUmVzZWFyY2ggSSA8L3NlY29uZGFy
eS10aXRsZT48YWx0LXRpdGxlPkRlZXAtU2VhIFJlcyBQdCBJPC9hbHQtdGl0bGU+PC90aXRsZXM+
PGFsdC1wZXJpb2RpY2FsPjxmdWxsLXRpdGxlPkRlZXAtU2VhIFJlc2VhcmNoIFBhcnQgSS1PY2Vh
bm9ncmFwaGljIFJlc2VhcmNoIFBhcGVyczwvZnVsbC10aXRsZT48YWJici0xPkRlZXAtU2VhIFJl
cyBQdCBJPC9hYmJyLTE+PC9hbHQtcGVyaW9kaWNhbD48cGFnZXM+MjYtMzU8L3BhZ2VzPjx2b2x1
bWU+MTQwPC92b2x1bWU+PGtleXdvcmRzPjxrZXl3b3JkPmNvcGVwb2RhPC9rZXl3b3JkPjxrZXl3
b3JkPmVnZyBwcm9kdWN0aW9uIHJhdGU8L2tleXdvcmQ+PGtleXdvcmQ+ZWwgbmlubzwva2V5d29y
ZD48a2V5d29yZD5jYWxpZm9ybmlhIGN1cnJlbnQgc3lzdGVtPC9rZXl3b3JkPjxrZXl3b3JkPmZy
b250czwva2V5d29yZD48a2V5d29yZD5tYXJpbmUgcGxhbmt0b25pYyBjb3BlcG9kczwva2V5d29y
ZD48a2V5d29yZD5jYWxhbnVzLXBhY2lmaWN1czwva2V5d29yZD48a2V5d29yZD5zb3V0aGVybiBj
YWxpZm9ybmlhPC9rZXl3b3JkPjxrZXl3b3JkPmN1cnJlbnQgc3lzdGVtPC9rZXl3b3JkPjxrZXl3
b3JkPmZyb250YWwgem9uZTwva2V5d29yZD48a2V5d29yZD5zZWNvbmRhcnkgcHJvZHVjdGlvbjwv
a2V5d29yZD48a2V5d29yZD5mZWVkaW5nLWJlaGF2aW9yPC9rZXl3b3JkPjxrZXl3b3JkPmNhcmJv
biBleHBvcnQ8L2tleXdvcmQ+PGtleXdvcmQ+Ym9keS1zaXplPC9rZXl3b3JkPjxrZXl3b3JkPmRh
Ym9iIGJheTwva2V5d29yZD48L2tleXdvcmRzPjxkYXRlcz48eWVhcj4yMDE4PC95ZWFyPjxwdWIt
ZGF0ZXM+PGRhdGU+T2N0PC9kYXRlPjwvcHViLWRhdGVzPjwvZGF0ZXM+PGlzYm4+MDk2Ny0wNjM3
PC9pc2JuPjxhY2Nlc3Npb24tbnVtPldPUzowMDA0NDkxMzM3MDAwMDQ8L2FjY2Vzc2lvbi1udW0+
PHVybHM+PHJlbGF0ZWQtdXJscz48dXJsPiZsdDtHbyB0byBJU0kmZ3Q7Oi8vV09TOjAwMDQ0OTEz
MzcwMDAwNDwvdXJsPjx1cmw+aHR0cHM6Ly9wZGYuc2NpZW5jZWRpcmVjdGFzc2V0cy5jb20vMjcx
NzE1LzEtczIuMC1TMDk2NzA2MzcxOFgwMDExOS8xLXMyLjAtUzA5NjcwNjM3MTgzMDAxODkvbWFp
bi5wZGY/WC1BbXotU2VjdXJpdHktVG9rZW49SVFvSmIzSnBaMmx1WDJWakVMMyUyRiUyRiUyRiUy
RiUyRiUyRiUyRiUyRiUyRiUyRndFYUNYVnpMV1ZoYzNRdE1TSkhNRVVDSVFDYW1nUno4RWdXMGlE
WHpxa09CQjZDVGxpOGlQZENJdWJDUFowdXJjUEtuZ0lnQ0VIUGZpazRqalVCcGxDclpyOWdDdDFv
c2VXUHF4a1JURmZ3am9kJTJCVEpBcXp3SUlGUkFDR2d3d05Ua3dNRE0xTkRZNE5qVWlETk5FYnht
R01EMm1aa0FGNlNxc0F2RzYlMkY2WiUyRlZXU0wydTk2OG94eVhwMlhqNUdKTTUzMHg2Vm1EN21o
N2lXV0I0MmlicklkSVp0ZDIzMVBFYjY4aDBoRnRzc1lZS3BJWmp6cyUyRmR6UE9GZDY3V05xemZG
JTJCJTJCZVQzcUwweXlsbGYydXVnSlBvc2locjlGJTJCWDBPeHhhT2MwZmw3UTVjZmhQWXRzYmkw
UzNzTXZaczl3YzVqRmRLaVZ5REtRVHh5cm4lMkZOcklxY3AlMkZJbG1YaElyUEpuejMwbThONUF1
Q1djamhuN0x1RlQyZ3JVZkpnRHUxOUdhOUhYJTJGZTFYazhVWnk0eTAlMkZKQ0xHTzdrUmZ0akFY
RnBPS1AwTVlFUTRPaUJGZG9UbGprMXJEUjBoQVRDczRHMGlqVm55M1BwdmV5b1ZjTlNYb0VtV2VI
ejE2VSUyQkNVejBpVmVVemVqVjhOb05hOTh5T1R0RU5VcWxLYTFiUllVN0xCM2c1VDVIVyUyRlp3
JTJGYjZGb1BremttUUw4MTN2and4NEJvMWRnZVB2QiUyQnFhd2Y1NWsycFREODNNanZCVHJRQW5k
Y1V2bENRWVRKajNMJTJGZzFobVlCWDFEJTJCbkI0UHlVNCUyRnBVRHR0NGhHNDUyJTJGMGNCUjhT
eWQ4UkZNazBJU0FsVURRQ01QU29BOHZmN1BDbDl3bW9wc1E0ZXpFMUJ5SkRFJTJGUCUyRmJyNWhN
QWxJJTJGMWdRa09vM1RRWnR0ajhqZzFxUXBQZ0Jwd3olMkY1RXZSTVpGZzhqQzZxbHVOSm1jcnJC
aHVTN1J4NkglMkJSczVQd0JoUG56c0FVM2QzQ2R0VUp4JTJGVmJqQ3NFSTRXaVBUZXdVaEU1d2cx
c3ZvWGJMMVRNRXJHMlA3QUtndXo2dTBmM1J2RXZsQWtHSXRYZjBNUmVrQnNodjhxV0ElMkJOMnRI
VHRlR0c0Z1hWZEFicTdrZkdOUkZ2JTJCeW9jRXhvWTRYMjNwMHFaJTJCJTJGUzMzam16MGtVRUdO
Rkp1WDVuQkdZTDRsVWFPYVpnclNJdW1QbTRCcWFkUkJuJTJCcnpFM3QyN3hEdSUyQnVQa1lPNEJG
aUNXZzR2ZDl5eGFZJTJCRk5zclRpOVhtJTJGTjM3VzJkQWRYWnp3Y01vM3RBOVVNdHJHUEdVVDk1
TGFRTGl6SUY2RWslMkZQSE52OVVWZ0ZwT3JjZUElM0QlM0QmYW1wO1gtQW16LUFsZ29yaXRobT1B
V1M0LUhNQUMtU0hBMjU2JmFtcDtYLUFtei1EYXRlPTIwMTkxMjEyVDEzMzI1N1omYW1wO1gtQW16
LVNpZ25lZEhlYWRlcnM9aG9zdCZhbXA7WC1BbXotRXhwaXJlcz0zMDAmYW1wO1gtQW16LUNyZWRl
bnRpYWw9QVNJQVEzUEhDVlRZVktDWlhNSFolMkYyMDE5MTIxMiUyRnVzLWVhc3QtMSUyRnMzJTJG
YXdzNF9yZXF1ZXN0JmFtcDtYLUFtei1TaWduYXR1cmU9ZWM1NTExNmFjM2RiMDA5ODNkYWRhZjg5
MDRkOGQzNzNiNGRlODk0MmZkNWZhM2Y2N2QyNWEyNDAzNWEwOTNkNyZhbXA7aGFzaD1kNzcyYTcy
MmY4ZjllYzY1OGEzN2Q5YTIwZjEwN2E5YmU0M2M3NTU0MmZlNDY5NzYwMTFlNWQ2MzBhYTUyZjRi
JmFtcDtob3N0PTY4MDQyYzk0MzU5MTAxM2FjMmIyNDMwYTg5YjI3MGY2YWYyYzc2ZDhkZmQwODZh
MDcxNzZhZmU3Yzc2YzJjNjEmYW1wO3BpaT1TMDk2NzA2MzcxODMwMDE4OSZhbXA7dGlkPXNwZGYt
MTczMDNhYTItN2MxZC00NjExLWIzNzEtYjU5NmY5MDJmNDUwJmFtcDtzaWQ9ZmQ0ODA4Nzg3MTU0
ZDM0MWI1MGE1NTk5MTBkNDY5OTZlMTE1Z3hycWEmYW1wO3R5cGU9Y2xpZW50PC91cmw+PC9yZWxh
dGVkLXVybHM+PC91cmxzPjxlbGVjdHJvbmljLXJlc291cmNlLW51bT4xMC4xMDE2L2ouZHNyLjIw
MTguMDcuMDAxPC9lbGVjdHJvbmljLXJlc291cmNlLW51bT48bGFuZ3VhZ2U+RW5nbGlzaDwvbGFu
Z3VhZ2U+PC9yZWNvcmQ+PC9DaXRlPjwvRW5kTm90ZT4A
</w:fldData>
        </w:fldChar>
      </w:r>
      <w:r w:rsidR="00CB305C" w:rsidRPr="00622CF5">
        <w:instrText xml:space="preserve"> ADDIN EN.CITE.DATA </w:instrText>
      </w:r>
      <w:r w:rsidR="00CB305C" w:rsidRPr="00622CF5">
        <w:fldChar w:fldCharType="end"/>
      </w:r>
      <w:r w:rsidRPr="00622CF5">
        <w:fldChar w:fldCharType="separate"/>
      </w:r>
      <w:r w:rsidR="005452EC" w:rsidRPr="00622CF5">
        <w:rPr>
          <w:noProof/>
        </w:rPr>
        <w:t>(</w:t>
      </w:r>
      <w:hyperlink w:anchor="_ENREF_59" w:tooltip="Morrow, 2018 #9094" w:history="1">
        <w:r w:rsidR="006260A9" w:rsidRPr="00622CF5">
          <w:rPr>
            <w:rStyle w:val="Hyperlink"/>
          </w:rPr>
          <w:t>Morrow et al., 2018</w:t>
        </w:r>
      </w:hyperlink>
      <w:r w:rsidR="005452EC" w:rsidRPr="00622CF5">
        <w:rPr>
          <w:noProof/>
        </w:rPr>
        <w:t xml:space="preserve">; </w:t>
      </w:r>
      <w:hyperlink w:anchor="_ENREF_64" w:tooltip="Nickels, 2018 #9087" w:history="1">
        <w:r w:rsidR="006260A9" w:rsidRPr="00622CF5">
          <w:rPr>
            <w:rStyle w:val="Hyperlink"/>
          </w:rPr>
          <w:t>Nickels &amp; Ohman, 2018</w:t>
        </w:r>
      </w:hyperlink>
      <w:r w:rsidR="005452EC" w:rsidRPr="00622CF5">
        <w:rPr>
          <w:noProof/>
        </w:rPr>
        <w:t>)</w:t>
      </w:r>
      <w:r w:rsidRPr="00622CF5">
        <w:fldChar w:fldCharType="end"/>
      </w:r>
      <w:r w:rsidRPr="00622CF5">
        <w:t xml:space="preserve">.  The second cruise (P1706, 1 June to 2 July 2017, </w:t>
      </w:r>
      <w:del w:id="65" w:author="Landry, Michael" w:date="2020-03-02T10:33:00Z">
        <w:r w:rsidRPr="00622CF5" w:rsidDel="00EA74DF">
          <w:delText xml:space="preserve"> </w:delText>
        </w:r>
      </w:del>
      <w:r w:rsidRPr="00622CF5">
        <w:rPr>
          <w:i/>
        </w:rPr>
        <w:t>R/V Roger Revelle</w:t>
      </w:r>
      <w:r w:rsidRPr="00622CF5">
        <w:t>) followed community and biogeochemical changes along a mesoscale filament transporting coastal waters to the offshore domain. Experiments were thus conducted in a gradient ranging from newly upwelled water to aged waters with a declining phytoplankton bloom.</w:t>
      </w:r>
      <w:del w:id="66" w:author="Landry, Michael" w:date="2020-03-02T10:33:00Z">
        <w:r w:rsidRPr="00622CF5" w:rsidDel="00EA74DF">
          <w:delText xml:space="preserve"> </w:delText>
        </w:r>
      </w:del>
      <w:r w:rsidRPr="00622CF5">
        <w:t xml:space="preserve"> During both cruises, 3-4 quasi-Lagrangian experiments (hereafter ‘cycles’) were conducted, yielding 7 total cycles. Cycles averaged ~3.5 days during which the cruise track followed a satellite-tracked Lagrangian drifter (Figure 1). Deployment areas were first surveyed with a Moving Vessel Profiler (MVP) </w:t>
      </w:r>
      <w:r w:rsidRPr="00622CF5">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622CF5">
        <w:instrText xml:space="preserve"> ADDIN EN.CITE </w:instrText>
      </w:r>
      <w:r w:rsidR="00617264" w:rsidRPr="00622CF5">
        <w:fldChar w:fldCharType="begin">
          <w:fldData xml:space="preserve">PEVuZE5vdGU+PENpdGU+PEF1dGhvcj5PaG1hbjwvQXV0aG9yPjxZZWFyPjIwMTI8L1llYXI+PFJl
Y051bT44NzEwPC9SZWNOdW0+PERpc3BsYXlUZXh0PihPaG1hbiBldCBhbC4sIDIwMTIpPC9EaXNw
bGF5VGV4dD48cmVjb3JkPjxyZWMtbnVtYmVyPjg3MTA8L3JlYy1udW1iZXI+PGZvcmVpZ24ta2V5
cz48a2V5IGFwcD0iRU4iIGRiLWlkPSJlOWRwenRzOW16YXY5NWUwcnM4cHJ3djlleHR6dzl4dnhl
ZnciIHRpbWVzdGFtcD0iMTU1NTYwODUzNSI+ODcxMDwva2V5PjwvZm9yZWlnbi1rZXlzPjxyZWYt
dHlwZSBuYW1lPSJKb3VybmFsIEFydGljbGUiPjE3PC9yZWYtdHlwZT48Y29udHJpYnV0b3JzPjxh
dXRob3JzPjxhdXRob3I+T2htYW4sIE0uIEQuPC9hdXRob3I+PGF1dGhvcj5Qb3dlbGwsIEouIFIu
PC9hdXRob3I+PGF1dGhvcj5QaWNoZXJhbCwgTS48L2F1dGhvcj48YXV0aG9yPkplbnNlbiwgRC4g
Vy48L2F1dGhvcj48L2F1dGhvcnM+PC9jb250cmlidXRvcnM+PGF1dGgtYWRkcmVzcz5Vbml2IENh
bGlmIFNhbiBEaWVnbywgU2NyaXBwcyBJbnN0IE9jZWFub2csIExhIEpvbGxhLCBDQSA5MjA5MyBV
U0EmI3hEO1VuaXYgUGFyaXMgMDYsIEYtMDYyMzAgVmlsbGVmcmFuY2hlIFN1ciBNZXIsIEZyYW5j
ZSYjeEQ7Q05SUywgTGFiIE9jZWFub2cgVmlsbGVyZnJhbmNoZSwgRi0wNjIzMCBWaWxsZWZyYW5j
aGUgU3VyIE1lciwgRnJhbmNlPC9hdXRoLWFkZHJlc3M+PHRpdGxlcz48dGl0bGU+TWVzb3pvb3Bs
YW5rdG9uIGFuZCBwYXJ0aWN1bGF0ZSBtYXR0ZXIgcmVzcG9uc2VzIHRvIGEgZGVlcC13YXRlciBm
cm9udGFsIHN5c3RlbSBpbiB0aGUgc291dGhlcm4gQ2FsaWZvcm5pYSBDdXJyZW50IFN5c3RlbTwv
dGl0bGU+PHNlY29uZGFyeS10aXRsZT5Kb3VybmFsIG9mIFBsYW5rdG9uIFJlc2VhcmNoPC9zZWNv
bmRhcnktdGl0bGU+PGFsdC10aXRsZT5KIFBsYW5rdG9uIFJlczwvYWx0LXRpdGxlPjwvdGl0bGVz
PjxwZXJpb2RpY2FsPjxmdWxsLXRpdGxlPkpvdXJuYWwgb2YgUGxhbmt0b24gUmVzZWFyY2g8L2Z1
bGwtdGl0bGU+PGFiYnItMT5KIFBsYW5rdG9uIFJlczwvYWJici0xPjwvcGVyaW9kaWNhbD48YWx0
LXBlcmlvZGljYWw+PGZ1bGwtdGl0bGU+Sm91cm5hbCBvZiBQbGFua3RvbiBSZXNlYXJjaDwvZnVs
bC10aXRsZT48YWJici0xPkogUGxhbmt0b24gUmVzPC9hYmJyLTE+PC9hbHQtcGVyaW9kaWNhbD48
cGFnZXM+ODE1LTgyNzwvcGFnZXM+PHZvbHVtZT4zNDwvdm9sdW1lPjxudW1iZXI+OTwvbnVtYmVy
PjxrZXl3b3Jkcz48a2V5d29yZD5mcm9udHM8L2tleXdvcmQ+PGtleXdvcmQ+Y29wZXBvZHM8L2tl
eXdvcmQ+PGtleXdvcmQ+bWVzb3pvb3BsYW5rdG9uPC9rZXl3b3JkPjxrZXl3b3JkPnNlY29uZGFy
eSBwcm9kdWN0aW9uPC9rZXl3b3JkPjxrZXl3b3JkPnNpemUgc3BlY3RyYTwva2V5d29yZD48a2V5
d29yZD5vcHRpY2FsIHBsYW5rdG9uIGNvdW50ZXI8L2tleXdvcmQ+PGtleXdvcmQ+cGFydGljbGUt
c2l6ZSBzcGVjdHJhPC9rZXl3b3JkPjxrZXl3b3JkPmVuc2VuYWRhIGZyb250PC9rZXl3b3JkPjxr
ZXl3b3JkPm5vcnRoZXJuIGNhbGlmb3JuaWE8L2tleXdvcmQ+PGtleXdvcmQ+ZXVwaGF1c2lhLXBh
Y2lmaWNhPC9rZXl3b3JkPjxrZXl3b3JkPm1hcmluZSBlY29zeXN0ZW1zPC9rZXl3b3JkPjxrZXl3
b3JkPnNlcHRlbWJlciAxOTg4PC9rZXl3b3JkPjxrZXl3b3JkPnpvb3BsYW5rdG9uPC9rZXl3b3Jk
PjxrZXl3b3JkPnNoZWxmPC9rZXl3b3JkPjxrZXl3b3JkPnpvbmU8L2tleXdvcmQ+PC9rZXl3b3Jk
cz48ZGF0ZXM+PHllYXI+MjAxMjwveWVhcj48cHViLWRhdGVzPjxkYXRlPlNlcDwvZGF0ZT48L3B1
Yi1kYXRlcz48L2RhdGVzPjxpc2JuPjAxNDItNzg3MzwvaXNibj48YWNjZXNzaW9uLW51bT5XT1M6
MDAwMzA3MTc0NTAwMDA3PC9hY2Nlc3Npb24tbnVtPjx1cmxzPjxyZWxhdGVkLXVybHM+PHVybD4m
bHQ7R28gdG8gSVNJJmd0OzovL1dPUzowMDAzMDcxNzQ1MDAwMDc8L3VybD48dXJsPmh0dHBzOi8v
d2F0ZXJtYXJrLnNpbHZlcmNoYWlyLmNvbS9mYnMwMjgucGRmP3Rva2VuPUFRRUNBSGkyMDhCRTQ5
T29hbjlra2hXX0VyY3k3RG0zWkxfOUNmM3FmS0FjNDg1eXNnQUFBbzR3Z2dLS0Jna3Foa2lHOXcw
QkJ3YWdnZ0o3TUlJQ2R3SUJBRENDQW5BR0NTcUdTSWIzRFFFSEFUQWVCZ2xnaGtnQlpRTUVBUzR3
RVFRTWlsQ19HNEMtbkpYVlZuU2VBZ0VRZ0lJQ1FRX1k3allyZ0plZkhFejN1MllSb05GNk9YUlZl
SldHc1BHWUpkbVdZdFRseENuY2NtczJPRVBGOUltWTZTTVJ3OXh0VGptSEczZlJCdDlhMVRCU1p4
V3ZtQTM0dXVZODd2cC1PTTNialppSFByeGFMcjFDSFB4X0UxXzh0QUw0ZFd2bnl4dGVaUVA5VWto
NTNqMUxLOWVsUGRUaDhjd2Foa2d3YjBZX1VrTkJPbU5XU25RbE1sVU1sUDQ2X0JaOGI4b1NMSWVY
TG1LWV9rRWxNWnYzajF0VzFKd3dpWnN1N1pxZ1V4Y0tpSE9qV212amRKN1JXQVlselpucTg3UWJy
dDhRXzFzNWlrVEc2UGwxTjhGWk1pd1JmVzlpNThfUEZoM1pmN193ZHZwdGJSa3ktYl9INlFLazRV
NDNKcFZXV1dpcWljQmNCQl9KSzNXcWdRMHdreU9sYmExamR4WmZsbXJsMUQ4YUhVZl9tcUhCNzdw
YWM3Y3FYT21KZ3Q0T085LThFWmZTVk02NXE1Yy0xSVVrVEhzSTR4WnFBYjF5b2ZEVjZiVlZ6aE9X
QjNRejVTUXVfcDRzcGJzTjdJN2piX0xKdGl4eURMYVRxcE5rX1VMQTY4bTkwS3hudlQzalRtWVVS
ZDQta1lzVGlGamRCVE9aV0dlczI5c0ZhdmdqRjk5QmtOeWF5S3h4ZTlmZlhGTnlJOFVyM0FSRVRU
QnRnWEVFZWgwUEVfSXVwYkNqTFk4bDBfRk5FY1k5cGc2NlFiNE5vM0RLZjZHbG11bnFKZXZUOC1S
b1ZDSER1X0h2TldQa1BQOGJBUl9FUldBTkdsOVN0LS1BdTFVYVAwVENDMXNCbFJMUk9yT0Y3c29V
UU5EMTJubk8xNnVPem9GWFExbmRyM2RqaXd6dTlkMVk5TlY4elJrTk1RVnh6Tm1aZ1FQNTRJT3Bx
MHB4VnVWYUNSeXlfQmZPYlAzenoxUVpJLWE5R3JnVFdTb3F0Y0VBME5vMWwwLW9DQ3ZFT0c0YzBT
NDwvdXJsPjwvcmVsYXRlZC11cmxzPjwvdXJscz48ZWxlY3Ryb25pYy1yZXNvdXJjZS1udW0+MTAu
MTA5My9wbGFua3QvZmJzMDI4PC9lbGVjdHJvbmljLXJlc291cmNlLW51bT48bGFuZ3VhZ2U+RW5n
bGlzaDwvbGFuZ3VhZ2U+PC9yZWNvcmQ+PC9DaXRlPjwvRW5kTm90ZT4A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66" w:tooltip="Ohman, 2012 #8710" w:history="1">
        <w:r w:rsidR="006260A9" w:rsidRPr="00622CF5">
          <w:rPr>
            <w:rStyle w:val="Hyperlink"/>
          </w:rPr>
          <w:t>Ohman et al., 2012</w:t>
        </w:r>
      </w:hyperlink>
      <w:r w:rsidR="005452EC" w:rsidRPr="00622CF5">
        <w:rPr>
          <w:noProof/>
        </w:rPr>
        <w:t>)</w:t>
      </w:r>
      <w:r w:rsidRPr="00622CF5">
        <w:fldChar w:fldCharType="end"/>
      </w:r>
      <w:r w:rsidRPr="00622CF5">
        <w:t xml:space="preserve"> to ensure that they represented a cohesive water parcel free of strong frontal gradients. The cycle was then initiated by deploying a sediment trap array followed by an array used for in situ incubations </w:t>
      </w:r>
      <w:r w:rsidRPr="00622CF5">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622CF5">
        <w:rPr>
          <w:color w:val="000000"/>
        </w:rPr>
        <w:instrText xml:space="preserve"> ADDIN EN.CITE </w:instrText>
      </w:r>
      <w:r w:rsidR="00617264" w:rsidRPr="00622CF5">
        <w:rPr>
          <w:color w:val="000000"/>
        </w:rPr>
        <w:fldChar w:fldCharType="begin">
          <w:fldData xml:space="preserve">PEVuZE5vdGU+PENpdGU+PEF1dGhvcj5TdHVrZWw8L0F1dGhvcj48WWVhcj4yMDEzPC9ZZWFyPjxS
ZWNOdW0+ODcxNDwvUmVjTnVtPjxEaXNwbGF5VGV4dD4oTGFuZHJ5IGV0IGFsLiwgMjAxMjsgU3R1
a2VsIGV0IGFsLiwgMjAxMyk8L0Rpc3BsYXlUZXh0PjxyZWNvcmQ+PHJlYy1udW1iZXI+ODcxNDwv
cmVjLW51bWJlcj48Zm9yZWlnbi1rZXlzPjxrZXkgYXBwPSJFTiIgZGItaWQ9ImU5ZHB6dHM5bXph
djk1ZTByczhwcnd2OWV4dHp3OXh2eGVmdyIgdGltZXN0YW1wPSIxNTU1NjA4NjAwIj44NzE0PC9r
ZXk+PC9mb3JlaWduLWtleXM+PHJlZi10eXBlIG5hbWU9IkpvdXJuYWwgQXJ0aWNsZSI+MTc8L3Jl
Zi10eXBlPjxjb250cmlidXRvcnM+PGF1dGhvcnM+PGF1dGhvcj5TdHVrZWwsIE0uIFIuPC9hdXRo
b3I+PGF1dGhvcj5PaG1hbiwgTS4gRC48L2F1dGhvcj48YXV0aG9yPkJlbml0ZXotTmVsc29uLCBD
LiBSLjwvYXV0aG9yPjxhdXRob3I+TGFuZHJ5LCBNLiBSLjwvYXV0aG9yPjwvYXV0aG9ycz48L2Nv
bnRyaWJ1dG9ycz48YXV0aC1hZGRyZXNzPlVuaXYgQ2FsaWYgU2FuIERpZWdvLCBTY3JpcHBzIElu
c3QgT2NlYW5vZywgTGEgSm9sbGEsIENBIDkyMDkzIFVTQSYjeEQ7VW5pdiBTIENhcm9saW5hLCBN
YXJpbmUgU2NpIFByb2dyYW0sIENvbHVtYmlhLCBTQyAyOTIwOCBVU0EmI3hEO1VuaXYgUyBDYXJv
bGluYSwgRGVwdCBFYXJ0aCAmYW1wOyBPY2VhbiBTY2ksIENvbHVtYmlhLCBTQyAyOTIwOCBVU0E8
L2F1dGgtYWRkcmVzcz48dGl0bGVzPjx0aXRsZT5Db250cmlidXRpb25zIG9mIG1lc296b29wbGFu
a3RvbiB0byB2ZXJ0aWNhbCBjYXJib24gZXhwb3J0IGluIGEgY29hc3RhbCB1cHdlbGxpbmcgc3lz
dGVtPC90aXRsZT48c2Vjb25kYXJ5LXRpdGxlPk1hcmluZSBFY29sb2d5IFByb2dyZXNzIFNlcmll
czwvc2Vjb25kYXJ5LXRpdGxlPjxhbHQtdGl0bGU+TWFyIEVjb2wgUHJvZyBTZXI8L2FsdC10aXRs
ZT48L3RpdGxlcz48cGVyaW9kaWNhbD48ZnVsbC10aXRsZT5NYXJpbmUgRWNvbG9neSBQcm9ncmVz
cyBTZXJpZXM8L2Z1bGwtdGl0bGU+PGFiYnItMT5NYXIgRWNvbCBQcm9nIFNlcjwvYWJici0xPjwv
cGVyaW9kaWNhbD48YWx0LXBlcmlvZGljYWw+PGZ1bGwtdGl0bGU+TWFyaW5lIEVjb2xvZ3kgUHJv
Z3Jlc3MgU2VyaWVzPC9mdWxsLXRpdGxlPjxhYmJyLTE+TWFyIEVjb2wgUHJvZyBTZXI8L2FiYnIt
MT48L2FsdC1wZXJpb2RpY2FsPjxwYWdlcz40Ny0rPC9wYWdlcz48dm9sdW1lPjQ5MTwvdm9sdW1l
PjxrZXl3b3Jkcz48a2V5d29yZD5jYXJib24gZmx1eDwva2V5d29yZD48a2V5d29yZD5zZWRpbWVu
dGF0aW9uPC9rZXl3b3JkPjxrZXl3b3JkPmZlY2FsIHBlbGxldDwva2V5d29yZD48a2V5d29yZD5k
aWVsIHZlcnRpY2FsIG1pZ3JhdGlvbjwva2V5d29yZD48a2V5d29yZD5jb3BlcG9kPC9rZXl3b3Jk
PjxrZXl3b3JkPmV1cGhhdXNpaWQ8L2tleXdvcmQ+PGtleXdvcmQ+ZXhwb3J0IHByb2R1Y3Rpb248
L2tleXdvcmQ+PGtleXdvcmQ+ZGV0cml0dXM8L2tleXdvcmQ+PGtleXdvcmQ+Y2FsaWZvcm5pYSBj
dXJyZW50IGVjb3N5c3RlbTwva2V5d29yZD48a2V5d29yZD56b29wbGFua3RvbiBmZWNhbCBwZWxs
ZXRzPC9rZXl3b3JkPjxrZXl3b3JkPnNhbnRhLW1vbmljYS1iYXNpbjwva2V5d29yZD48a2V5d29y
ZD5zb3V0aGVybiBjYWxpZm9ybmlhPC9rZXl3b3JkPjxrZXl3b3JkPnNtYWxsLXZvbHVtZTwva2V5
d29yZD48a2V5d29yZD5wbGFua3RvbmljIGNvcGVwb2RzPC9rZXl3b3JkPjxrZXl3b3JkPmNvbW11
bml0eSBzdHJ1Y3R1cmU8L2tleXdvcmQ+PGtleXdvcmQ+Y2FsYW5vaWQgY29wZXBvZHM8L2tleXdv
cmQ+PGtleXdvcmQ+cGFydGljbGUgZmx1eGVzPC9rZXl3b3JkPjxrZXl3b3JkPm1ldGFib2xpYyBy
YXRlczwva2V5d29yZD48L2tleXdvcmRzPjxkYXRlcz48eWVhcj4yMDEzPC95ZWFyPjwvZGF0ZXM+
PGlzYm4+MDE3MS04NjMwPC9pc2JuPjxhY2Nlc3Npb24tbnVtPldPUzowMDAzMjUyODI1MDAwMDQ8
L2FjY2Vzc2lvbi1udW0+PHVybHM+PHJlbGF0ZWQtdXJscz48dXJsPiZsdDtHbyB0byBJU0kmZ3Q7
Oi8vV09TOjAwMDMyNTI4MjUwMDAwNDwvdXJsPjx1cmw+aHR0cHM6Ly93d3cuaW50LXJlcy5jb20v
YXJ0aWNsZXMvbWVwczIwMTMvNDkxL200OTFwMDQ3LnBkZjwvdXJsPjwvcmVsYXRlZC11cmxzPjwv
dXJscz48ZWxlY3Ryb25pYy1yZXNvdXJjZS1udW0+MTAuMzM1NC9tZXBzMTA0NTM8L2VsZWN0cm9u
aWMtcmVzb3VyY2UtbnVtPjxsYW5ndWFnZT5FbmdsaXNoPC9sYW5ndWFnZT48L3JlY29yZD48L0Np
dGU+PENpdGU+PEF1dGhvcj5MYW5kcnk8L0F1dGhvcj48WWVhcj4yMDEyPC9ZZWFyPjxSZWNOdW0+
ODgzMzwvUmVjTnVtPjxyZWNvcmQ+PHJlYy1udW1iZXI+ODgzMzwvcmVjLW51bWJlcj48Zm9yZWln
bi1rZXlzPjxrZXkgYXBwPSJFTiIgZGItaWQ9ImU5ZHB6dHM5bXphdjk1ZTByczhwcnd2OWV4dHp3
OXh2eGVmdyIgdGltZXN0YW1wPSIxNTU3MzMwMzkyIj44ODMzPC9rZXk+PC9mb3JlaWduLWtleXM+
PHJlZi10eXBlIG5hbWU9IkpvdXJuYWwgQXJ0aWNsZSI+MTc8L3JlZi10eXBlPjxjb250cmlidXRv
cnM+PGF1dGhvcnM+PGF1dGhvcj5MYW5kcnksIE0uIFIuPC9hdXRob3I+PGF1dGhvcj5PaG1hbiwg
TS4gRC48L2F1dGhvcj48YXV0aG9yPkdvZXJpY2tlLCBSLjwvYXV0aG9yPjxhdXRob3I+U3R1a2Vs
LCBNLiBSLjwvYXV0aG9yPjxhdXRob3I+QmFyYmVhdSwgSy4gQS48L2F1dGhvcj48YXV0aG9yPkJ1
bmR5LCBSLjwvYXV0aG9yPjxhdXRob3I+S2FocnUsIE0uPC9hdXRob3I+PC9hdXRob3JzPjwvY29u
dHJpYnV0b3JzPjxhdXRoLWFkZHJlc3M+VW5pdiBDYWxpZiBTYW4gRGllZ28sIFNjcmlwcHMgSW5z
dCBPY2Vhbm9nLCBMYSBKb2xsYSwgQ0EgOTIwOTMgVVNBJiN4RDtVbml2IE1hcnlsYW5kLCBDdHIg
RW52aXJvbm0gU2NpLCBIb3JuIFBvaW50IExhYiwgQ2FtYnJpZGdlLCBNRCBVU0E8L2F1dGgtYWRk
cmVzcz48dGl0bGVzPjx0aXRsZT5QZWxhZ2ljIGNvbW11bml0eSByZXNwb25zZXMgdG8gYSBkZWVw
LXdhdGVyIGZyb250IGluIHRoZSBDYWxpZm9ybmlhIEN1cnJlbnQgRWNvc3lzdGVtOiBvdmVydmll
dyBvZiB0aGUgQS1Gcm9udCBTdHVkeTwvdGl0bGU+PHNlY29uZGFyeS10aXRsZT5Kb3VybmFsIG9m
IFBsYW5rdG9uIFJlc2VhcmNoPC9zZWNvbmRhcnktdGl0bGU+PGFsdC10aXRsZT5KIFBsYW5rdG9u
IFJlczwvYWx0LXRpdGxlPjwvdGl0bGVzPjxwZXJpb2RpY2FsPjxmdWxsLXRpdGxlPkpvdXJuYWwg
b2YgUGxhbmt0b24gUmVzZWFyY2g8L2Z1bGwtdGl0bGU+PGFiYnItMT5KIFBsYW5rdG9uIFJlczwv
YWJici0xPjwvcGVyaW9kaWNhbD48YWx0LXBlcmlvZGljYWw+PGZ1bGwtdGl0bGU+Sm91cm5hbCBv
ZiBQbGFua3RvbiBSZXNlYXJjaDwvZnVsbC10aXRsZT48YWJici0xPkogUGxhbmt0b24gUmVzPC9h
YmJyLTE+PC9hbHQtcGVyaW9kaWNhbD48cGFnZXM+NzM5LTc0ODwvcGFnZXM+PHZvbHVtZT4zNDwv
dm9sdW1lPjxudW1iZXI+OTwvbnVtYmVyPjxrZXl3b3Jkcz48a2V5d29yZD5mcm9udHM8L2tleXdv
cmQ+PGtleXdvcmQ+cGh5dG9wbGFua3Rvbjwva2V5d29yZD48a2V5d29yZD56b29wbGFua3Rvbjwv
a2V5d29yZD48a2V5d29yZD5pcm9uPC9rZXl3b3JkPjxrZXl3b3JkPm51dHJpZW50czwva2V5d29y
ZD48a2V5d29yZD5jYWxpZm9ybmlhIGN1cnJlbnQ8L2tleXdvcmQ+PGtleXdvcmQ+Y29hc3RhbCB0
cmFuc2l0aW9uIHpvbmU8L2tleXdvcmQ+PGtleXdvcmQ+Y3VycmVudCBzeXN0ZW08L2tleXdvcmQ+
PGtleXdvcmQ+ZW5zZW5hZGEgZnJvbnQ8L2tleXdvcmQ+PGtleXdvcmQ+bWVzb3NjYWxlIGVkZHk8
L2tleXdvcmQ+PGtleXdvcmQ+c2VwdGVtYmVyIDE5ODg8L2tleXdvcmQ+PGtleXdvcmQ+cGh5dG9w
bGFua3Rvbjwva2V5d29yZD48a2V5d29yZD52YXJpYWJpbGl0eTwva2V5d29yZD48a2V5d29yZD5w
bGFua3Rvbjwva2V5d29yZD48a2V5d29yZD56b29wbGFua3Rvbjwva2V5d29yZD48a2V5d29yZD5j
aXJjdWxhdGlvbjwva2V5d29yZD48L2tleXdvcmRzPjxkYXRlcz48eWVhcj4yMDEyPC95ZWFyPjxw
dWItZGF0ZXM+PGRhdGU+U2VwPC9kYXRlPjwvcHViLWRhdGVzPjwvZGF0ZXM+PGlzYm4+MDE0Mi03
ODczPC9pc2JuPjxhY2Nlc3Npb24tbnVtPldPUzowMDAzMDcxNzQ1MDAwMDE8L2FjY2Vzc2lvbi1u
dW0+PHVybHM+PHJlbGF0ZWQtdXJscz48dXJsPiZsdDtHbyB0byBJU0kmZ3Q7Oi8vV09TOjAwMDMw
NzE3NDUwMDAwMTwvdXJsPjx1cmw+aHR0cHM6Ly93YXRlcm1hcmsuc2lsdmVyY2hhaXIuY29tL2Zi
czAyNS5wZGY/dG9rZW49QVFFQ0FIaTIwOEJFNDlPb2FuOWtraFdfRXJjeTdEbTNaTF85Q2YzcWZL
QWM0ODV5c2dBQUFvMHdnZ0tKQmdrcWhraUc5dzBCQndhZ2dnSjZNSUlDZGdJQkFEQ0NBbThHQ1Nx
R1NJYjNEUUVIQVRBZUJnbGdoa2dCWlFNRUFTNHdFUVFNQ0JSR2tjMHRFbThVTGZaTEFnRVFnSUlD
UUg5VGJCTUhrYkE4SUpfbjRTaGl4R2lBbThjQ0lZR2g5Y1hCVVh5MnhSbG5taFk2Y01oal9fRVg5
SmJGRWV6RlZxN1lmYmZYcXh2N2l3QWlVYWFjeUNXRVN6N3JUMi1RMWY3MS1MTE9MS0VLTFFtSzBk
Z0x1aXlJQjZMNUJZUDllN3F6Mnd1cFRJOWZoeExBMF9HRGhETmU5em92cUFCOXV0NFY0Zkp5eTFT
TE1LNVpTVmt5TzJScFUyb1Z4NVFLZ0p6OWpDcTRNMWhSam52U3U4NmdJSnJjNEY3MVg5RGV3TU9E
dXl2VHBhOWplQUNGZnFBZld3cGZYQTVHXzBfS1l1TW82UlRBaFg5ckJuckxIbXo1bXh4T1BNZ0Ut
MHc5OXZObDdoTHZTdFNpYjJ4TVdlYVAyQmN3Z0VYWVVYZG9VZEZ1OHRTelZhOUE5NGFlaTlMVTRW
cU1EWUxxaDZWeFQ5X0gxdzg0NlZuVXgtWFFBcTREN3NkbWJzYjVhWkdhcm1XaEc4X0lmU3BzOWVp
RlgwMkhkdWxWeDRZbWd0U1Nma2g3eUNOLWVDT1JJMVNJeUxpQkMwbGh1bXVwRmdlYWNSR3p0SHVB
WDJ1alIwb3pvaHBjaGFkSnRFWE5jeDdUYU10Zmo0bmpKTHVXZXhVTlV3RkxHNHlYTTBRdFBZLTVx
XzcxbDB4dmJsaWhpMnB5SmlnaHFmX1ZWb1d2Vk5ZQnNuVno3eUFFaFU1THdrNlJWRjQ2X1FudGZu
Ym5vNEhXZzdiVTcxSkVMb3NkYkpCbnE0MTY1bDRYV0JOUDdGNWtMRDlvQWlPeC1SN2tweXBOU1dP
MFJqeVpqRGVad1p1cUIzR2RsZ3hhNkdXYkhuUkZVNXFhZDJQaEpTZWxwYlhiT0FhemRPX1BTZ25K
V1ozTmhNYWktRXNoOWx6SDdFOGlWZGE3WUk4VVE0TmZDclZHV19UVFA1bGx3TkZScXRVNlRLbjNl
ZlRvLU5Ba2t0WGQzWV90Qm9aVFFpT0hxbGtKaWc8L3VybD48L3JlbGF0ZWQtdXJscz48L3VybHM+
PGVsZWN0cm9uaWMtcmVzb3VyY2UtbnVtPjEwLjEwOTMvcGxhbmt0L2ZiczAyNTwvZWxlY3Ryb25p
Yy1yZXNvdXJjZS1udW0+PGxhbmd1YWdlPkVuZ2xpc2g8L2xhbmd1YWdlPjwvcmVjb3JkPjwvQ2l0
ZT48L0VuZE5vdGU+
</w:fldData>
        </w:fldChar>
      </w:r>
      <w:r w:rsidR="00617264" w:rsidRPr="00622CF5">
        <w:rPr>
          <w:color w:val="000000"/>
        </w:rPr>
        <w:instrText xml:space="preserve"> ADDIN EN.CITE.DATA </w:instrText>
      </w:r>
      <w:r w:rsidR="00617264" w:rsidRPr="00622CF5">
        <w:rPr>
          <w:color w:val="000000"/>
        </w:rPr>
      </w:r>
      <w:r w:rsidR="00617264"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hyperlink w:anchor="_ENREF_43" w:tooltip="Landry, 2012 #8833" w:history="1">
        <w:r w:rsidR="006260A9" w:rsidRPr="00622CF5">
          <w:rPr>
            <w:rStyle w:val="Hyperlink"/>
          </w:rPr>
          <w:t>Landry et al., 2012</w:t>
        </w:r>
      </w:hyperlink>
      <w:r w:rsidR="005452EC" w:rsidRPr="00622CF5">
        <w:rPr>
          <w:noProof/>
          <w:color w:val="000000"/>
        </w:rPr>
        <w:t xml:space="preserve">; </w:t>
      </w:r>
      <w:hyperlink w:anchor="_ENREF_92" w:tooltip="Stukel, 2013 #8714" w:history="1">
        <w:r w:rsidR="006260A9" w:rsidRPr="00622CF5">
          <w:rPr>
            <w:rStyle w:val="Hyperlink"/>
          </w:rPr>
          <w:t>Stukel et al., 2013</w:t>
        </w:r>
      </w:hyperlink>
      <w:r w:rsidR="005452EC" w:rsidRPr="00622CF5">
        <w:rPr>
          <w:noProof/>
          <w:color w:val="000000"/>
        </w:rPr>
        <w:t>)</w:t>
      </w:r>
      <w:r w:rsidRPr="00622CF5">
        <w:rPr>
          <w:color w:val="000000"/>
        </w:rPr>
        <w:fldChar w:fldCharType="end"/>
      </w:r>
      <w:r w:rsidRPr="00622CF5">
        <w:t xml:space="preserve">. Both arrays had a 3×1-m holey sock drogue </w:t>
      </w:r>
      <w:r w:rsidRPr="00622CF5">
        <w:lastRenderedPageBreak/>
        <w:t>centered at 15-m depth in the surface mixed layer and followed similar drift paths during the cycles.</w:t>
      </w:r>
    </w:p>
    <w:p w14:paraId="0D0765AD" w14:textId="41731DCD" w:rsidR="0032413E" w:rsidRPr="00622CF5" w:rsidRDefault="006A3E23" w:rsidP="0032413E">
      <w:pPr>
        <w:pStyle w:val="NormalWeb"/>
        <w:spacing w:before="240" w:beforeAutospacing="0" w:after="0" w:afterAutospacing="0" w:line="360" w:lineRule="auto"/>
        <w:textAlignment w:val="baseline"/>
        <w:rPr>
          <w:color w:val="000000"/>
        </w:rPr>
      </w:pPr>
      <w:r w:rsidRPr="00622CF5">
        <w:rPr>
          <w:b/>
          <w:color w:val="000000"/>
        </w:rPr>
        <w:t>3</w:t>
      </w:r>
      <w:r w:rsidR="0032413E" w:rsidRPr="00622CF5">
        <w:rPr>
          <w:b/>
          <w:color w:val="000000"/>
        </w:rPr>
        <w:t>.2. Chlorophyll-a and Inorganic Nutrients</w:t>
      </w:r>
    </w:p>
    <w:p w14:paraId="6FD442C9" w14:textId="69C1F88C" w:rsidR="0032413E" w:rsidRPr="00622CF5" w:rsidRDefault="0032413E" w:rsidP="0032413E">
      <w:pPr>
        <w:pStyle w:val="NormalWeb"/>
        <w:spacing w:before="120" w:beforeAutospacing="0" w:after="0" w:afterAutospacing="0" w:line="360" w:lineRule="auto"/>
        <w:ind w:firstLine="360"/>
        <w:textAlignment w:val="baseline"/>
        <w:rPr>
          <w:color w:val="000000" w:themeColor="text1"/>
        </w:rPr>
      </w:pPr>
      <w:r w:rsidRPr="00622CF5">
        <w:rPr>
          <w:color w:val="000000" w:themeColor="text1"/>
        </w:rPr>
        <w:t>During each day of a cycle, samples for chlorophyll and nutrients were taken with CTD Niskin bottles at 8 depths spanning the photic zone. Chlorophyll-</w:t>
      </w:r>
      <w:r w:rsidRPr="00622CF5">
        <w:rPr>
          <w:i/>
          <w:color w:val="000000" w:themeColor="text1"/>
        </w:rPr>
        <w:t>a</w:t>
      </w:r>
      <w:r w:rsidRPr="00622CF5">
        <w:rPr>
          <w:color w:val="000000" w:themeColor="text1"/>
        </w:rPr>
        <w:t xml:space="preserve"> was extracted following </w:t>
      </w:r>
      <w:hyperlink w:anchor="_ENREF_85" w:tooltip="Strickland, 1972 #1415" w:history="1">
        <w:r w:rsidR="006260A9" w:rsidRPr="00622CF5">
          <w:rPr>
            <w:rStyle w:val="Hyperlink"/>
          </w:rPr>
          <w:fldChar w:fldCharType="begin"/>
        </w:r>
        <w:r w:rsidR="006260A9" w:rsidRPr="00622CF5">
          <w:rPr>
            <w:rStyle w:val="Hyperlink"/>
          </w:rPr>
          <w:instrText xml:space="preserve"> ADDIN EN.CITE &lt;EndNote&gt;&lt;Cite AuthorYear="1"&gt;&lt;Author&gt;Strickland&lt;/Author&gt;&lt;Year&gt;1972&lt;/Year&gt;&lt;RecNum&gt;1415&lt;/RecNum&gt;&lt;DisplayText&gt;Strickland and Parsons (1972)&lt;/DisplayText&gt;&lt;record&gt;&lt;rec-number&gt;1415&lt;/rec-number&gt;&lt;foreign-keys&gt;&lt;key app="EN" db-id="fpdw0ws2s50tzpeza9sp9591tsd2ttavwvz2"&gt;1415&lt;/key&gt;&lt;/foreign-keys&gt;&lt;ref-type name="Journal Article"&gt;17&lt;/ref-type&gt;&lt;contributors&gt;&lt;authors&gt;&lt;author&gt;Strickland, J. D.&lt;/author&gt;&lt;author&gt;Parsons, T. R.&lt;/author&gt;&lt;/authors&gt;&lt;/contributors&gt;&lt;titles&gt;&lt;title&gt;A practical handbook of seawater analysis, second ed.&lt;/title&gt;&lt;secondary-title&gt;Bulletin of the Fisheries Research Board of Canada&lt;/secondary-title&gt;&lt;short-title&gt;Bu.. Fis. Res. Bd. Can.&lt;/short-title&gt;&lt;/titles&gt;&lt;volume&gt;167&lt;/volume&gt;&lt;dates&gt;&lt;year&gt;1972&lt;/year&gt;&lt;/dates&gt;&lt;urls&gt;&lt;/urls&gt;&lt;/record&gt;&lt;/Cite&gt;&lt;/EndNote&gt;</w:instrText>
        </w:r>
        <w:r w:rsidR="006260A9" w:rsidRPr="00622CF5">
          <w:rPr>
            <w:rStyle w:val="Hyperlink"/>
          </w:rPr>
          <w:fldChar w:fldCharType="separate"/>
        </w:r>
        <w:r w:rsidR="006260A9" w:rsidRPr="00622CF5">
          <w:rPr>
            <w:rStyle w:val="Hyperlink"/>
          </w:rPr>
          <w:t>Strickland and Parsons (1972)</w:t>
        </w:r>
        <w:r w:rsidR="006260A9" w:rsidRPr="00622CF5">
          <w:rPr>
            <w:rStyle w:val="Hyperlink"/>
          </w:rPr>
          <w:fldChar w:fldCharType="end"/>
        </w:r>
      </w:hyperlink>
      <w:r w:rsidRPr="00622CF5">
        <w:rPr>
          <w:color w:val="000000" w:themeColor="text1"/>
        </w:rPr>
        <w:t xml:space="preserve">. A more detailed description of sample analysis can be found in the supplemental materials (S-M 1). </w:t>
      </w:r>
      <w:r w:rsidRPr="00622CF5">
        <w:rPr>
          <w:rFonts w:eastAsiaTheme="minorEastAsia"/>
        </w:rPr>
        <w:t xml:space="preserve">Nutrient </w:t>
      </w:r>
      <w:r w:rsidRPr="00622CF5">
        <w:rPr>
          <w:color w:val="000000" w:themeColor="text1"/>
        </w:rPr>
        <w:t xml:space="preserve">samples were filtered using a 0.1µm Acropak filter prior to freezing for shore-based analysis. Dissolved inorganic nutrients (nitrate, nitrite, silicate, phosphate and ammonium) were analyzed using an automated flow injection autoanalyzer </w:t>
      </w:r>
      <w:r w:rsidRPr="00622CF5">
        <w:rPr>
          <w:color w:val="2A2A2A"/>
        </w:rPr>
        <w:t xml:space="preserve">on a Lachat Instruments </w:t>
      </w:r>
      <w:r w:rsidRPr="00622CF5">
        <w:rPr>
          <w:color w:val="000000" w:themeColor="text1"/>
        </w:rPr>
        <w:t xml:space="preserve">QuikChem 8000 </w:t>
      </w:r>
      <w:r w:rsidRPr="00622CF5">
        <w:rPr>
          <w:color w:val="000000" w:themeColor="text1"/>
        </w:rPr>
        <w:fldChar w:fldCharType="begin"/>
      </w:r>
      <w:r w:rsidR="005452EC" w:rsidRPr="00622CF5">
        <w:rPr>
          <w:color w:val="000000" w:themeColor="text1"/>
        </w:rPr>
        <w:instrText xml:space="preserve"> ADDIN EN.CITE &lt;EndNote&gt;&lt;Cite&gt;&lt;Author&gt;Gordon&lt;/Author&gt;&lt;Year&gt;1992&lt;/Year&gt;&lt;RecNum&gt;8946&lt;/RecNum&gt;&lt;DisplayText&gt;(Gordon et al., 1992)&lt;/DisplayText&gt;&lt;record&gt;&lt;rec-number&gt;8946&lt;/rec-number&gt;&lt;foreign-keys&gt;&lt;key app="EN" db-id="e9dpzts9mzav95e0rs8prwv9extzw9xvxefw" timestamp="1559566016"&gt;8946&lt;/key&gt;&lt;/foreign-keys&gt;&lt;ref-type name="Journal Article"&gt;17&lt;/ref-type&gt;&lt;contributors&gt;&lt;authors&gt;&lt;author&gt;Gordon, L.I.&lt;/author&gt;&lt;author&gt;Jennings, J.C. &lt;/author&gt;&lt;author&gt;Ross, A.A.  &lt;/author&gt;&lt;author&gt;Krest, J.M. &lt;/author&gt;&lt;/authors&gt;&lt;/contributors&gt;&lt;titles&gt;&lt;title&gt;A suggested Protocol for Continuous Flow Automated Analysis of Seawater Nutrients in the WOCE Hydrographic Program and the Joint Global Ocean Fluxes Study &lt;/title&gt;&lt;secondary-title&gt;Grp. Tech Rpt  OSU College of Oceanography Descr. Chem Oc.&lt;/secondary-title&gt;&lt;/titles&gt;&lt;periodical&gt;&lt;full-title&gt;Grp. Tech Rpt  OSU College of Oceanography Descr. Chem Oc.&lt;/full-title&gt;&lt;/periodical&gt;&lt;volume&gt;92&lt;/volume&gt;&lt;number&gt;1&lt;/number&gt;&lt;dates&gt;&lt;year&gt;1992&lt;/year&gt;&lt;/dates&gt;&lt;urls&gt;&lt;/urls&gt;&lt;/record&gt;&lt;/Cite&gt;&lt;/EndNote&gt;</w:instrText>
      </w:r>
      <w:r w:rsidRPr="00622CF5">
        <w:rPr>
          <w:color w:val="000000" w:themeColor="text1"/>
        </w:rPr>
        <w:fldChar w:fldCharType="separate"/>
      </w:r>
      <w:r w:rsidR="005452EC" w:rsidRPr="00622CF5">
        <w:rPr>
          <w:noProof/>
          <w:color w:val="000000" w:themeColor="text1"/>
        </w:rPr>
        <w:t>(</w:t>
      </w:r>
      <w:hyperlink w:anchor="_ENREF_25" w:tooltip="Gordon, 1992 #8946" w:history="1">
        <w:r w:rsidR="006260A9" w:rsidRPr="00622CF5">
          <w:rPr>
            <w:rStyle w:val="Hyperlink"/>
          </w:rPr>
          <w:t>Gordon et al., 1992</w:t>
        </w:r>
      </w:hyperlink>
      <w:r w:rsidR="005452EC" w:rsidRPr="00622CF5">
        <w:rPr>
          <w:noProof/>
          <w:color w:val="000000" w:themeColor="text1"/>
        </w:rPr>
        <w:t>)</w:t>
      </w:r>
      <w:r w:rsidRPr="00622CF5">
        <w:rPr>
          <w:color w:val="000000" w:themeColor="text1"/>
        </w:rPr>
        <w:fldChar w:fldCharType="end"/>
      </w:r>
      <w:r w:rsidRPr="00622CF5">
        <w:rPr>
          <w:color w:val="000000" w:themeColor="text1"/>
        </w:rPr>
        <w:t xml:space="preserve">. The precision of these measurements was ± 5%, and the detection levels for nitrate + nitrite, nitrite, ammonium, phosphate and silicate were 0.2, 0.1, 0.1, 0.1 and 1.0 μM, respectively. </w:t>
      </w:r>
    </w:p>
    <w:p w14:paraId="4C28D869" w14:textId="1FF16D6A" w:rsidR="00BF37EB" w:rsidRPr="00622CF5" w:rsidRDefault="006A3E23" w:rsidP="000B4C73">
      <w:pPr>
        <w:spacing w:before="240" w:line="360" w:lineRule="auto"/>
        <w:rPr>
          <w:b/>
          <w:color w:val="000000" w:themeColor="text1"/>
        </w:rPr>
      </w:pPr>
      <w:r w:rsidRPr="00622CF5">
        <w:rPr>
          <w:b/>
          <w:color w:val="000000" w:themeColor="text1"/>
        </w:rPr>
        <w:t>3</w:t>
      </w:r>
      <w:r w:rsidR="00911A53" w:rsidRPr="00622CF5">
        <w:rPr>
          <w:b/>
          <w:color w:val="000000" w:themeColor="text1"/>
        </w:rPr>
        <w:t>.3.</w:t>
      </w:r>
      <w:r w:rsidR="00F05BFE" w:rsidRPr="00622CF5">
        <w:rPr>
          <w:b/>
          <w:color w:val="000000" w:themeColor="text1"/>
        </w:rPr>
        <w:t xml:space="preserve"> Bottle incubation</w:t>
      </w:r>
      <w:r w:rsidR="00AD1A19" w:rsidRPr="00622CF5">
        <w:rPr>
          <w:b/>
          <w:color w:val="000000" w:themeColor="text1"/>
        </w:rPr>
        <w:t>s:</w:t>
      </w:r>
      <w:r w:rsidR="00F05BFE" w:rsidRPr="00622CF5">
        <w:rPr>
          <w:b/>
          <w:color w:val="000000" w:themeColor="text1"/>
        </w:rPr>
        <w:t xml:space="preserve"> </w:t>
      </w:r>
      <w:r w:rsidR="00BF37EB" w:rsidRPr="00622CF5">
        <w:rPr>
          <w:b/>
          <w:color w:val="000000" w:themeColor="text1"/>
        </w:rPr>
        <w:t xml:space="preserve"> </w:t>
      </w:r>
      <w:r w:rsidR="00BF37EB" w:rsidRPr="00622CF5">
        <w:rPr>
          <w:b/>
          <w:color w:val="000000" w:themeColor="text1"/>
          <w:vertAlign w:val="superscript"/>
        </w:rPr>
        <w:t>14</w:t>
      </w:r>
      <w:r w:rsidR="00BF37EB" w:rsidRPr="00622CF5">
        <w:rPr>
          <w:b/>
          <w:color w:val="000000" w:themeColor="text1"/>
        </w:rPr>
        <w:t>C</w:t>
      </w:r>
      <w:r w:rsidR="00502191" w:rsidRPr="00622CF5">
        <w:rPr>
          <w:b/>
          <w:color w:val="000000" w:themeColor="text1"/>
        </w:rPr>
        <w:t xml:space="preserve"> </w:t>
      </w:r>
      <w:r w:rsidR="00BF37EB" w:rsidRPr="00622CF5">
        <w:rPr>
          <w:b/>
          <w:color w:val="000000" w:themeColor="text1"/>
        </w:rPr>
        <w:t>Net</w:t>
      </w:r>
      <w:r w:rsidR="00502191" w:rsidRPr="00622CF5">
        <w:rPr>
          <w:b/>
          <w:color w:val="000000" w:themeColor="text1"/>
        </w:rPr>
        <w:t xml:space="preserve"> Primary</w:t>
      </w:r>
      <w:r w:rsidR="00BF37EB" w:rsidRPr="00622CF5">
        <w:rPr>
          <w:b/>
          <w:color w:val="000000" w:themeColor="text1"/>
        </w:rPr>
        <w:t xml:space="preserve"> </w:t>
      </w:r>
      <w:r w:rsidR="00D15AE6" w:rsidRPr="00622CF5">
        <w:rPr>
          <w:b/>
          <w:color w:val="000000" w:themeColor="text1"/>
        </w:rPr>
        <w:t>Production</w:t>
      </w:r>
      <w:r w:rsidR="00BF37EB" w:rsidRPr="00622CF5">
        <w:rPr>
          <w:b/>
          <w:color w:val="000000" w:themeColor="text1"/>
        </w:rPr>
        <w:t xml:space="preserve"> (</w:t>
      </w:r>
      <w:r w:rsidR="00502191" w:rsidRPr="00622CF5">
        <w:rPr>
          <w:b/>
          <w:color w:val="000000" w:themeColor="text1"/>
        </w:rPr>
        <w:t>N</w:t>
      </w:r>
      <w:r w:rsidR="00414E02" w:rsidRPr="00622CF5">
        <w:rPr>
          <w:b/>
          <w:color w:val="000000" w:themeColor="text1"/>
        </w:rPr>
        <w:t>P</w:t>
      </w:r>
      <w:r w:rsidR="00BF37EB" w:rsidRPr="00622CF5">
        <w:rPr>
          <w:b/>
          <w:color w:val="000000" w:themeColor="text1"/>
        </w:rPr>
        <w:t>P</w:t>
      </w:r>
      <w:r w:rsidR="00414E02" w:rsidRPr="00622CF5">
        <w:rPr>
          <w:b/>
          <w:color w:val="000000" w:themeColor="text1"/>
          <w:vertAlign w:val="subscript"/>
        </w:rPr>
        <w:t>14C</w:t>
      </w:r>
      <w:r w:rsidR="00BF37EB" w:rsidRPr="00622CF5">
        <w:rPr>
          <w:b/>
          <w:color w:val="000000" w:themeColor="text1"/>
        </w:rPr>
        <w:t>)</w:t>
      </w:r>
      <w:r w:rsidR="00F05BFE" w:rsidRPr="00622CF5">
        <w:rPr>
          <w:b/>
          <w:color w:val="000000" w:themeColor="text1"/>
        </w:rPr>
        <w:t xml:space="preserve"> and </w:t>
      </w:r>
      <w:r w:rsidR="00F05BFE" w:rsidRPr="00622CF5">
        <w:rPr>
          <w:b/>
          <w:color w:val="000000" w:themeColor="text1"/>
          <w:vertAlign w:val="superscript"/>
        </w:rPr>
        <w:t>15</w:t>
      </w:r>
      <w:r w:rsidR="00F05BFE" w:rsidRPr="00622CF5">
        <w:rPr>
          <w:b/>
          <w:color w:val="000000" w:themeColor="text1"/>
        </w:rPr>
        <w:t>NO</w:t>
      </w:r>
      <w:r w:rsidR="00F05BFE" w:rsidRPr="00622CF5">
        <w:rPr>
          <w:b/>
          <w:color w:val="000000" w:themeColor="text1"/>
          <w:vertAlign w:val="subscript"/>
        </w:rPr>
        <w:t>3</w:t>
      </w:r>
      <w:r w:rsidR="00F05BFE" w:rsidRPr="00622CF5">
        <w:rPr>
          <w:b/>
          <w:color w:val="000000" w:themeColor="text1"/>
          <w:vertAlign w:val="superscript"/>
        </w:rPr>
        <w:t>-</w:t>
      </w:r>
      <w:r w:rsidR="00F05BFE" w:rsidRPr="00622CF5">
        <w:rPr>
          <w:b/>
          <w:color w:val="000000" w:themeColor="text1"/>
        </w:rPr>
        <w:t xml:space="preserve"> New Production (NP)</w:t>
      </w:r>
    </w:p>
    <w:p w14:paraId="5CD51FAE" w14:textId="7A65BBC7" w:rsidR="0032413E" w:rsidRPr="00622CF5" w:rsidRDefault="0032413E" w:rsidP="0032413E">
      <w:pPr>
        <w:spacing w:before="120" w:line="360" w:lineRule="auto"/>
        <w:ind w:firstLine="360"/>
        <w:rPr>
          <w:color w:val="000000"/>
        </w:rPr>
      </w:pPr>
      <w:r w:rsidRPr="00622CF5">
        <w:rPr>
          <w:iCs/>
          <w:color w:val="000000" w:themeColor="text1"/>
          <w:vertAlign w:val="superscript"/>
        </w:rPr>
        <w:t>14</w:t>
      </w:r>
      <w:r w:rsidRPr="00622CF5">
        <w:rPr>
          <w:iCs/>
          <w:color w:val="000000" w:themeColor="text1"/>
        </w:rPr>
        <w:t>C Net Primary Production</w:t>
      </w:r>
      <w:r w:rsidRPr="00622CF5">
        <w:rPr>
          <w:b/>
          <w:iCs/>
          <w:color w:val="000000" w:themeColor="text1"/>
        </w:rPr>
        <w:t xml:space="preserve"> </w:t>
      </w:r>
      <w:r w:rsidRPr="00622CF5">
        <w:rPr>
          <w:color w:val="000000" w:themeColor="text1"/>
        </w:rPr>
        <w:t>(NPP</w:t>
      </w:r>
      <w:r w:rsidRPr="00622CF5">
        <w:rPr>
          <w:color w:val="000000" w:themeColor="text1"/>
          <w:vertAlign w:val="subscript"/>
        </w:rPr>
        <w:t>14C</w:t>
      </w:r>
      <w:r w:rsidRPr="00622CF5">
        <w:rPr>
          <w:color w:val="000000" w:themeColor="text1"/>
        </w:rPr>
        <w:t xml:space="preserve">) and </w:t>
      </w:r>
      <w:r w:rsidRPr="00622CF5">
        <w:rPr>
          <w:color w:val="000000" w:themeColor="text1"/>
          <w:vertAlign w:val="superscript"/>
        </w:rPr>
        <w:t>15</w:t>
      </w:r>
      <w:r w:rsidRPr="00622CF5">
        <w:rPr>
          <w:color w:val="000000" w:themeColor="text1"/>
        </w:rPr>
        <w:t>NO</w:t>
      </w:r>
      <w:r w:rsidRPr="00622CF5">
        <w:rPr>
          <w:color w:val="000000" w:themeColor="text1"/>
          <w:vertAlign w:val="subscript"/>
        </w:rPr>
        <w:t>3</w:t>
      </w:r>
      <w:r w:rsidRPr="00622CF5">
        <w:rPr>
          <w:color w:val="000000" w:themeColor="text1"/>
          <w:vertAlign w:val="superscript"/>
        </w:rPr>
        <w:t>-</w:t>
      </w:r>
      <w:r w:rsidRPr="00622CF5">
        <w:rPr>
          <w:iCs/>
          <w:color w:val="000000" w:themeColor="text1"/>
        </w:rPr>
        <w:t>based</w:t>
      </w:r>
      <w:r w:rsidRPr="00622CF5">
        <w:rPr>
          <w:color w:val="000000" w:themeColor="text1"/>
        </w:rPr>
        <w:t xml:space="preserve"> New Production</w:t>
      </w:r>
      <w:r w:rsidRPr="00622CF5">
        <w:rPr>
          <w:b/>
          <w:iCs/>
          <w:color w:val="000000" w:themeColor="text1"/>
        </w:rPr>
        <w:t xml:space="preserve"> </w:t>
      </w:r>
      <w:r w:rsidRPr="00622CF5">
        <w:rPr>
          <w:color w:val="000000" w:themeColor="text1"/>
        </w:rPr>
        <w:t>(NP)</w:t>
      </w:r>
      <w:r w:rsidRPr="00622CF5">
        <w:rPr>
          <w:iCs/>
          <w:color w:val="000000" w:themeColor="text1"/>
        </w:rPr>
        <w:t xml:space="preserve"> were quantified from </w:t>
      </w:r>
      <w:r w:rsidRPr="00622CF5">
        <w:rPr>
          <w:i/>
          <w:iCs/>
          <w:color w:val="000000" w:themeColor="text1"/>
        </w:rPr>
        <w:t>in situ</w:t>
      </w:r>
      <w:r w:rsidRPr="00622CF5">
        <w:rPr>
          <w:iCs/>
          <w:color w:val="000000" w:themeColor="text1"/>
        </w:rPr>
        <w:t xml:space="preserve"> incubations for each day of the cycles </w:t>
      </w:r>
      <w:r w:rsidRPr="00622CF5">
        <w:rPr>
          <w:color w:val="000000" w:themeColor="text1"/>
        </w:rPr>
        <w:t xml:space="preserve">at 6 depths spanning the euphotic zone. </w:t>
      </w:r>
      <w:del w:id="67" w:author="Landry, Michael" w:date="2020-03-02T10:35:00Z">
        <w:r w:rsidRPr="00622CF5" w:rsidDel="00EA74DF">
          <w:rPr>
            <w:color w:val="000000" w:themeColor="text1"/>
          </w:rPr>
          <w:delText xml:space="preserve"> </w:delText>
        </w:r>
      </w:del>
      <w:r w:rsidRPr="00622CF5">
        <w:rPr>
          <w:color w:val="000000" w:themeColor="text1"/>
        </w:rPr>
        <w:t>Niskin bottle samples were gently transferred to polycarbonate incubation bottles (triplicate 250-mL bottles plus a dark bottle for NPP</w:t>
      </w:r>
      <w:r w:rsidRPr="00622CF5">
        <w:rPr>
          <w:color w:val="000000" w:themeColor="text1"/>
          <w:vertAlign w:val="subscript"/>
        </w:rPr>
        <w:t>14C</w:t>
      </w:r>
      <w:r w:rsidRPr="00622CF5">
        <w:rPr>
          <w:color w:val="000000" w:themeColor="text1"/>
        </w:rPr>
        <w:t xml:space="preserve"> and a single 1-L bottle for NP) using silicon tubing. </w:t>
      </w:r>
      <w:del w:id="68" w:author="Landry, Michael" w:date="2020-03-02T10:35:00Z">
        <w:r w:rsidRPr="00622CF5" w:rsidDel="00EA74DF">
          <w:rPr>
            <w:color w:val="000000" w:themeColor="text1"/>
          </w:rPr>
          <w:delText xml:space="preserve"> </w:delText>
        </w:r>
      </w:del>
      <w:r w:rsidRPr="00622CF5">
        <w:rPr>
          <w:color w:val="000000" w:themeColor="text1"/>
        </w:rPr>
        <w:t>Samples were then spiked with H</w:t>
      </w:r>
      <w:r w:rsidRPr="00622CF5">
        <w:rPr>
          <w:color w:val="000000" w:themeColor="text1"/>
          <w:vertAlign w:val="superscript"/>
        </w:rPr>
        <w:t>14</w:t>
      </w:r>
      <w:r w:rsidRPr="00622CF5">
        <w:rPr>
          <w:color w:val="000000" w:themeColor="text1"/>
        </w:rPr>
        <w:t>CO</w:t>
      </w:r>
      <w:r w:rsidRPr="00622CF5">
        <w:rPr>
          <w:color w:val="000000" w:themeColor="text1"/>
          <w:vertAlign w:val="subscript"/>
        </w:rPr>
        <w:t>3</w:t>
      </w:r>
      <w:r w:rsidRPr="00622CF5">
        <w:rPr>
          <w:color w:val="000000" w:themeColor="text1"/>
          <w:vertAlign w:val="superscript"/>
        </w:rPr>
        <w:t>-</w:t>
      </w:r>
      <w:r w:rsidRPr="00622CF5">
        <w:rPr>
          <w:color w:val="000000" w:themeColor="text1"/>
        </w:rPr>
        <w:t xml:space="preserve"> (NPP</w:t>
      </w:r>
      <w:r w:rsidRPr="00622CF5">
        <w:rPr>
          <w:color w:val="000000" w:themeColor="text1"/>
          <w:vertAlign w:val="subscript"/>
        </w:rPr>
        <w:t>14C</w:t>
      </w:r>
      <w:r w:rsidRPr="00622CF5">
        <w:rPr>
          <w:color w:val="000000" w:themeColor="text1"/>
        </w:rPr>
        <w:t>) or K</w:t>
      </w:r>
      <w:r w:rsidRPr="00622CF5">
        <w:rPr>
          <w:color w:val="000000" w:themeColor="text1"/>
          <w:vertAlign w:val="superscript"/>
        </w:rPr>
        <w:t>15</w:t>
      </w:r>
      <w:r w:rsidRPr="00622CF5">
        <w:rPr>
          <w:color w:val="000000" w:themeColor="text1"/>
        </w:rPr>
        <w:t>NO</w:t>
      </w:r>
      <w:r w:rsidRPr="00622CF5">
        <w:rPr>
          <w:color w:val="000000" w:themeColor="text1"/>
          <w:vertAlign w:val="subscript"/>
        </w:rPr>
        <w:t>3</w:t>
      </w:r>
      <w:r w:rsidRPr="00622CF5">
        <w:rPr>
          <w:color w:val="000000" w:themeColor="text1"/>
          <w:vertAlign w:val="superscript"/>
        </w:rPr>
        <w:t xml:space="preserve">- </w:t>
      </w:r>
      <w:r w:rsidRPr="00622CF5">
        <w:rPr>
          <w:color w:val="000000" w:themeColor="text1"/>
        </w:rPr>
        <w:t>(NP) and incubated for 24 h</w:t>
      </w:r>
      <w:r w:rsidRPr="00622CF5" w:rsidDel="004B4FF6">
        <w:rPr>
          <w:color w:val="000000" w:themeColor="text1"/>
        </w:rPr>
        <w:t xml:space="preserve"> </w:t>
      </w:r>
      <w:r w:rsidRPr="00622CF5">
        <w:rPr>
          <w:color w:val="000000" w:themeColor="text1"/>
        </w:rPr>
        <w:t xml:space="preserve">in mesh bags hung below the drift array. </w:t>
      </w:r>
      <w:del w:id="69" w:author="Landry, Michael" w:date="2020-03-02T10:35:00Z">
        <w:r w:rsidRPr="00622CF5" w:rsidDel="00EA74DF">
          <w:rPr>
            <w:color w:val="000000" w:themeColor="text1"/>
          </w:rPr>
          <w:delText xml:space="preserve"> </w:delText>
        </w:r>
      </w:del>
      <w:r w:rsidRPr="00622CF5">
        <w:rPr>
          <w:color w:val="000000" w:themeColor="text1"/>
        </w:rPr>
        <w:t xml:space="preserve">Incubations were started and terminated at ~04:00 local time. </w:t>
      </w:r>
      <w:del w:id="70" w:author="Landry, Michael" w:date="2020-03-02T10:35:00Z">
        <w:r w:rsidRPr="00622CF5" w:rsidDel="00EA74DF">
          <w:rPr>
            <w:color w:val="000000" w:themeColor="text1"/>
          </w:rPr>
          <w:delText xml:space="preserve"> </w:delText>
        </w:r>
      </w:del>
      <w:commentRangeStart w:id="71"/>
      <w:r w:rsidRPr="00622CF5">
        <w:rPr>
          <w:color w:val="000000" w:themeColor="text1"/>
        </w:rPr>
        <w:t>NPP</w:t>
      </w:r>
      <w:r w:rsidRPr="00622CF5">
        <w:rPr>
          <w:color w:val="000000" w:themeColor="text1"/>
          <w:vertAlign w:val="subscript"/>
        </w:rPr>
        <w:t>14C</w:t>
      </w:r>
      <w:r w:rsidRPr="00622CF5">
        <w:rPr>
          <w:color w:val="000000" w:themeColor="text1"/>
        </w:rPr>
        <w:t xml:space="preserve"> samples were then filtered onto GF/F filters, acidified for 24 h</w:t>
      </w:r>
      <w:ins w:id="72" w:author="Sven Kranz" w:date="2020-02-28T10:16:00Z">
        <w:r w:rsidR="00DC3F10">
          <w:rPr>
            <w:color w:val="000000" w:themeColor="text1"/>
          </w:rPr>
          <w:t xml:space="preserve"> (0.5 ml of 10% </w:t>
        </w:r>
      </w:ins>
      <w:ins w:id="73" w:author="Sven Kranz" w:date="2020-02-28T10:19:00Z">
        <w:r w:rsidR="00DC3F10">
          <w:rPr>
            <w:color w:val="000000" w:themeColor="text1"/>
          </w:rPr>
          <w:t>biological grade</w:t>
        </w:r>
      </w:ins>
      <w:ins w:id="74" w:author="Sven Kranz" w:date="2020-02-28T10:16:00Z">
        <w:r w:rsidR="00DC3F10">
          <w:rPr>
            <w:color w:val="000000" w:themeColor="text1"/>
          </w:rPr>
          <w:t xml:space="preserve"> HCl)</w:t>
        </w:r>
      </w:ins>
      <w:r w:rsidRPr="00622CF5">
        <w:rPr>
          <w:color w:val="000000" w:themeColor="text1"/>
        </w:rPr>
        <w:t>, placed in</w:t>
      </w:r>
      <w:r w:rsidRPr="00622CF5">
        <w:rPr>
          <w:rStyle w:val="apple-converted-space"/>
          <w:color w:val="000000" w:themeColor="text1"/>
        </w:rPr>
        <w:t xml:space="preserve"> </w:t>
      </w:r>
      <w:r w:rsidRPr="00622CF5">
        <w:rPr>
          <w:color w:val="000000" w:themeColor="text1"/>
        </w:rPr>
        <w:t>scintillation</w:t>
      </w:r>
      <w:r w:rsidRPr="00622CF5">
        <w:rPr>
          <w:rStyle w:val="apple-converted-space"/>
          <w:color w:val="000000" w:themeColor="text1"/>
        </w:rPr>
        <w:t> </w:t>
      </w:r>
      <w:r w:rsidRPr="00622CF5">
        <w:rPr>
          <w:color w:val="000000" w:themeColor="text1"/>
        </w:rPr>
        <w:t>cocktail, and subsequently counted using a liquid</w:t>
      </w:r>
      <w:r w:rsidRPr="00622CF5">
        <w:rPr>
          <w:rStyle w:val="apple-converted-space"/>
          <w:color w:val="000000" w:themeColor="text1"/>
        </w:rPr>
        <w:t> </w:t>
      </w:r>
      <w:r w:rsidRPr="00622CF5">
        <w:rPr>
          <w:color w:val="000000" w:themeColor="text1"/>
        </w:rPr>
        <w:t xml:space="preserve">scintillation counter (details in </w:t>
      </w:r>
      <w:commentRangeEnd w:id="71"/>
      <w:r w:rsidR="00A17B56">
        <w:rPr>
          <w:rStyle w:val="CommentReference"/>
          <w:rFonts w:asciiTheme="minorHAnsi" w:eastAsiaTheme="minorHAnsi" w:hAnsiTheme="minorHAnsi" w:cstheme="minorBidi"/>
        </w:rPr>
        <w:commentReference w:id="71"/>
      </w:r>
      <w:commentRangeStart w:id="75"/>
      <w:r w:rsidR="00B96EAB" w:rsidRPr="00622CF5">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622CF5">
        <w:rPr>
          <w:color w:val="000000" w:themeColor="text1"/>
        </w:rPr>
        <w:instrText xml:space="preserve"> ADDIN EN.CITE </w:instrText>
      </w:r>
      <w:r w:rsidR="00CB305C" w:rsidRPr="00622CF5">
        <w:rPr>
          <w:color w:val="000000" w:themeColor="text1"/>
        </w:rPr>
        <w:fldChar w:fldCharType="begin">
          <w:fldData xml:space="preserve">PEVuZE5vdGU+PENpdGU+PEF1dGhvcj5Nb3Jyb3c8L0F1dGhvcj48WWVhcj4yMDE4PC9ZZWFyPjxS
ZWNOdW0+OTA5NDwvUmVjTnVtPjxJRFRleHQ+Q0NFIFY6IFByaW1hcnkgcHJvZHVjdGlvbiwgbWVz
b3pvb3BsYW5rdG9uIGdyYXppbmcsIGFuZCB0aGUgYmlvbG9naWNhbCBwdW1wIGluIHRoZSBDYWxp
Zm9ybmlhIEN1cnJlbnQgRWNvc3lzdGVtOiBWYXJpYWJpbGl0eSBhbmQgcmVzcG9uc2UgdG8gRWwg
TmlubzwvSURUZXh0PjxEaXNwbGF5VGV4dD4oTW9ycm93IGV0IGFsLiwgMjAxOCk8L0Rpc3BsYXlU
ZXh0PjxyZWNvcmQ+PHJlYy1udW1iZXI+OTA5NDwvcmVjLW51bWJlcj48Zm9yZWlnbi1rZXlzPjxr
ZXkgYXBwPSJFTiIgZGItaWQ9ImU5ZHB6dHM5bXphdjk1ZTByczhwcnd2OWV4dHp3OXh2eGVmdyIg
dGltZXN0YW1wPSIxNTY4MTQyMzg0Ij45MDk0PC9rZXk+PC9mb3JlaWduLWtleXM+PHJlZi10eXBl
IG5hbWU9IkpvdXJuYWwgQXJ0aWNsZSI+MTc8L3JlZi10eXBlPjxjb250cmlidXRvcnM+PGF1dGhv
cnM+PGF1dGhvcj5Nb3Jyb3csIFIuIE0uPC9hdXRob3I+PGF1dGhvcj5PaG1hbiwgTS4gRC48L2F1
dGhvcj48YXV0aG9yPkdvZXJpY2tlLCBSLjwvYXV0aG9yPjxhdXRob3I+S2VsbHksIFQuIEIuPC9h
dXRob3I+PGF1dGhvcj5TdGVwaGVucywgQi4gTS48L2F1dGhvcj48YXV0aG9yPlN0dWtlbCwgTS4g
Ui48L2F1dGhvcj48L2F1dGhvcnM+PC9jb250cmlidXRvcnM+PGF1dGgtYWRkcmVzcz5GbG9yaWRh
IFN0YXRlIFVuaXYsIERlcHQgRWFydGggT2NlYW4gJmFtcDsgQXRtb3NwaGVyIFNjaSwgMTE3TiBX
b29kd2FyZCBBdmUsT1NCIDMyMywgVGFsbGFoYXNzZWUsIEZMIDMyMzA4IFVTQSYjeEQ7VW5pdiBD
YWxpZiBTYW4gRGllZ28sIFNjcmlwcHMgSW5zdCBPY2Vhbm9nLCBTYW4gRGllZ28sIENBIDkyMDkz
IFVTQSYjeEQ7RmxvcmlkYSBTdGF0ZSBVbml2LCBDdHIgT2NlYW4gQXRtb3NwaGVyIFByZWRpY3Qg
U3R1ZGllcywgVGFsbGFoYXNzZWUsIEZMIDMyMzA4IFVTQTwvYXV0aC1hZGRyZXNzPjx0aXRsZXM+
PHRpdGxlPkNDRSBWOiBQcmltYXJ5IHByb2R1Y3Rpb24sIG1lc296b29wbGFua3RvbiBncmF6aW5n
LCBhbmQgdGhlIGJpb2xvZ2ljYWwgcHVtcCBpbiB0aGUgQ2FsaWZvcm5pYSBDdXJyZW50IEVjb3N5
c3RlbTogVmFyaWFiaWxpdHkgYW5kIHJlc3BvbnNlIHRvIEVsIE5pbm88L3RpdGxlPjxzZWNvbmRh
cnktdGl0bGU+RGVlcC1TZWEgUmVzZWFyY2ggSSA8L3NlY29uZGFyeS10aXRsZT48YWx0LXRpdGxl
PkRlZXAtU2VhIFJlcyBQdCBJPC9hbHQtdGl0bGU+PC90aXRsZXM+PGFsdC1wZXJpb2RpY2FsPjxm
dWxsLXRpdGxlPkRlZXAtU2VhIFJlc2VhcmNoIFBhcnQgSS1PY2Vhbm9ncmFwaGljIFJlc2VhcmNo
IFBhcGVyczwvZnVsbC10aXRsZT48YWJici0xPkRlZXAtU2VhIFJlcyBQdCBJPC9hYmJyLTE+PC9h
bHQtcGVyaW9kaWNhbD48cGFnZXM+NTItNjI8L3BhZ2VzPjx2b2x1bWU+MTQwPC92b2x1bWU+PGtl
eXdvcmRzPjxrZXl3b3JkPmNhcmJvbiBleHBvcnQ8L2tleXdvcmQ+PGtleXdvcmQ+ZmVjYWwgcGVs
bGV0czwva2V5d29yZD48a2V5d29yZD5zaW5raW5nIHBhcnRpY2xlczwva2V5d29yZD48a2V5d29y
ZD5pbnRlcmFubnVhbCB2YXJpYWJpbGl0eTwva2V5d29yZD48a2V5d29yZD5uZXQgcHJpbWFyeSBw
cm9kdWN0aXZpdHk8L2tleXdvcmQ+PGtleXdvcmQ+ZWFzdGVybiBib3VuZGFyeSB1cHdlbGxpbmcg
c3lzdGVtPC9rZXl3b3JkPjxrZXl3b3JkPnpvb3BsYW5rdG9uIGZlY2FsIHBlbGxldHM8L2tleXdv
cmQ+PGtleXdvcmQ+Y3VycmVudCBzeXN0ZW08L2tleXdvcmQ+PGtleXdvcmQ+c291dGhlcm4gY2Fs
aWZvcm5pYTwva2V5d29yZD48a2V5d29yZD5jYXJib24gZXhwb3J0PC9rZXl3b3JkPjxrZXl3b3Jk
PnpvbmU8L2tleXdvcmQ+PGtleXdvcmQ+Y2hsb3JvcGh5bGw8L2tleXdvcmQ+PGtleXdvcmQ+cGFy
dGljbGVzPC9rZXl3b3JkPjxrZXl3b3JkPnN0YWJpbGl0eTwva2V5d29yZD48a2V5d29yZD5lcXVh
dGlvbnM8L2tleXdvcmQ+PGtleXdvcmQ+cmF0aW9zPC9rZXl3b3JkPjwva2V5d29yZHM+PGRhdGVz
Pjx5ZWFyPjIwMTg8L3llYXI+PHB1Yi1kYXRlcz48ZGF0ZT5PY3Q8L2RhdGU+PC9wdWItZGF0ZXM+
PC9kYXRlcz48aXNibj4wOTY3LTA2Mzc8L2lzYm4+PGFjY2Vzc2lvbi1udW0+V09TOjAwMDQ0OTEz
MzcwMDAwNjwvYWNjZXNzaW9uLW51bT48dXJscz48cmVsYXRlZC11cmxzPjx1cmw+Jmx0O0dvIHRv
IElTSSZndDs6Ly9XT1M6MDAwNDQ5MTMzNzAwMDA2PC91cmw+PHVybD5odHRwczovL3BkZi5zY2ll
bmNlZGlyZWN0YXNzZXRzLmNvbS8yNzE3MTUvMS1zMi4wLVMwOTY3MDYzNzE4WDAwMTE5LzEtczIu
MC1TMDk2NzA2MzcxODMwMDEzWC9tYWluLnBkZj9YLUFtei1TZWN1cml0eS1Ub2tlbj1JUW9KYjNK
cFoybHVYMlZqRUwzJTJGJTJGJTJGJTJGJTJGJTJGJTJGJTJGJTJGJTJGd0VhQ1hWekxXVmhjM1F0
TVNKSE1FVUNJUUNhbWdSejhFZ1cwaURYenFrT0JCNkNUbGk4aVBkQ0l1YkNQWjB1cmNQS25nSWdD
RUhQZmlrNGpqVUJwbENyWnI5Z0N0MW9zZVdQcXhrUlRGZndqb2QlMkJUSkFxendJSUZSQUNHZ3d3
TlRrd01ETTFORFk0TmpVaUROTkVieG1HTUQybVprQUY2U3FzQXZHNiUyRjZaJTJGVldTTDJ1OTY4
b3h5WHAyWGo1R0pNNTMweDZWbUQ3bWg3aVdXQjQyaWJySWRJWnRkMjMxUEViNjhoMGhGdHNzWVlL
cElaanpzJTJGZHpQT0ZkNjdXTnF6ZkYlMkIlMkJlVDNxTDB5eWxsZjJ1dWdKUG9zaWhyOUYlMkJY
ME94eGFPYzBmbDdRNWNmaFBZdHNiaTBTM3NNdlpzOXdjNWpGZEtpVnlES1FUeHlybiUyRk5ySXFj
cCUyRklsbVhoSXJQSm56MzBtOE41QXVDV2NqaG43THVGVDJnclVmSmdEdTE5R2E5SFglMkZlMVhr
OFVaeTR5MCUyRkpDTEdPN2tSZnRqQVhGcE9LUDBNWUVRNE9pQkZkb1RsamsxckRSMGhBVENzNEcw
aWpWbnkzUHB2ZXlvVmNOU1hvRW1XZUh6MTZVJTJCQ1V6MGlWZVV6ZWpWOE5vTmE5OHlPVHRFTlVx
bEthMWJSWVU3TEIzZzVUNUhXJTJGWnclMkZiNkZvUGt6a21RTDgxM3Zqd3g0Qm8xZGdlUHZCJTJC
cWF3ZjU1azJwVEQ4M01qdkJUclFBbmRjVXZsQ1FZVEpqM0wlMkZnMWhtWUJYMUQlMkJuQjRQeVU0
JTJGcFVEdHQ0aEc0NTIlMkYwY0JSOFN5ZDhSRk1rMElTQWxVRFFDTVBTb0E4dmY3UENsOXdtb3Bz
UTRlekUxQnlKREUlMkZQJTJGYnI1aE1BbEklMkYxZ1FrT28zVFFadHRqOGpnMXFRcFBnQnB3eiUy
RjVFdlJNWkZnOGpDNnFsdU5KbWNyckJodVM3Ung2SCUyQlJzNVB3QmhQbnpzQVUzZDNDZHRVSngl
MkZWYmpDc0VJNFdpUFRld1VoRTV3ZzFzdm9YYkwxVE1FckcyUDdBS2d1ejZ1MGYzUnZFdmxBa0dJ
dFhmME1SZWtCc2h2OHFXQSUyQk4ydEhUdGVHRzRnWFZkQWJxN2tmR05SRnYlMkJ5b2NFeG9ZNFgy
M3AwcVolMkIlMkZTMzNqbXowa1VFR05GSnVYNW5CR1lMNGxVYU9hWmdyU0l1bVBtNEJxYWRSQm4l
MkJyekUzdDI3eER1JTJCdVBrWU80QkZpQ1dnNHZkOXl4YVklMkJGTnNyVGk5WG0lMkZOMzdXMmRB
ZFhaendjTW8zdEE5VU10ckdQR1VUOTVMYVFMaXpJRjZFayUyRlBITnY5VVZnRnBPcmNlQSUzRCUz
RCZhbXA7WC1BbXotQWxnb3JpdGhtPUFXUzQtSE1BQy1TSEEyNTYmYW1wO1gtQW16LURhdGU9MjAx
OTEyMTJUMTMzMzI5WiZhbXA7WC1BbXotU2lnbmVkSGVhZGVycz1ob3N0JmFtcDtYLUFtei1FeHBp
cmVzPTMwMCZhbXA7WC1BbXotQ3JlZGVudGlhbD1BU0lBUTNQSENWVFlWS0NaWE1IWiUyRjIwMTkx
MjEyJTJGdXMtZWFzdC0xJTJGczMlMkZhd3M0X3JlcXVlc3QmYW1wO1gtQW16LVNpZ25hdHVyZT01
NWYxNGZlNzUxOWI5ZDcwMWYwODliMjc4NzExMTFmNDQwZTdmOWM2ZDI1MTgyYjIxYjUxZWE5MGQ5
NDZhMjg1JmFtcDtoYXNoPThkYTRmNDVmMGIzNDUwOTY5ZmM4MzAwNDJmNWU3NWMxOGI4MWEyMzk3
Y2EzZjM5NGQ0ODdmZmI4MDQ0MGJmMDAmYW1wO2hvc3Q9NjgwNDJjOTQzNTkxMDEzYWMyYjI0MzBh
ODliMjcwZjZhZjJjNzZkOGRmZDA4NmEwNzE3NmFmZTdjNzZjMmM2MSZhbXA7cGlpPVMwOTY3MDYz
NzE4MzAwMTNYJmFtcDt0aWQ9c3BkZi1iODlkYjE5Yi1mODYzLTQ2MmItYmRhNS1jZmFmMDUyZDhj
ODYmYW1wO3NpZD1mZDQ4MDg3ODcxNTRkMzQxYjUwYTU1OTkxMGQ0Njk5NmUxMTVneHJxYSZhbXA7
dHlwZT1jbGllbnQ8L3VybD48L3JlbGF0ZWQtdXJscz48L3VybHM+PGVsZWN0cm9uaWMtcmVzb3Vy
Y2UtbnVtPjEwLjEwMTYvai5kc3IuMjAxOC4wNy4wMTI8L2VsZWN0cm9uaWMtcmVzb3VyY2UtbnVt
PjxsYW5ndWFnZT5FbmdsaXNoPC9sYW5ndWFnZT48L3JlY29yZD48L0NpdGU+PC9FbmROb3RlPgB=
</w:fldData>
        </w:fldChar>
      </w:r>
      <w:r w:rsidR="00CB305C" w:rsidRPr="00622CF5">
        <w:rPr>
          <w:color w:val="000000" w:themeColor="text1"/>
        </w:rPr>
        <w:instrText xml:space="preserve"> ADDIN EN.CITE.DATA </w:instrText>
      </w:r>
      <w:r w:rsidR="00CB305C" w:rsidRPr="00622CF5">
        <w:rPr>
          <w:color w:val="000000" w:themeColor="text1"/>
        </w:rPr>
      </w:r>
      <w:r w:rsidR="00CB305C" w:rsidRPr="00622CF5">
        <w:rPr>
          <w:color w:val="000000" w:themeColor="text1"/>
        </w:rPr>
        <w:fldChar w:fldCharType="end"/>
      </w:r>
      <w:r w:rsidR="00B96EAB" w:rsidRPr="00622CF5">
        <w:rPr>
          <w:color w:val="000000" w:themeColor="text1"/>
        </w:rPr>
      </w:r>
      <w:r w:rsidR="00B96EAB" w:rsidRPr="00622CF5">
        <w:rPr>
          <w:color w:val="000000" w:themeColor="text1"/>
        </w:rPr>
        <w:fldChar w:fldCharType="separate"/>
      </w:r>
      <w:r w:rsidR="005452EC" w:rsidRPr="00622CF5">
        <w:rPr>
          <w:noProof/>
          <w:color w:val="000000" w:themeColor="text1"/>
        </w:rPr>
        <w:t>(</w:t>
      </w:r>
      <w:hyperlink w:anchor="_ENREF_59" w:tooltip="Morrow, 2018 #9094" w:history="1">
        <w:r w:rsidR="006260A9" w:rsidRPr="00622CF5">
          <w:rPr>
            <w:rStyle w:val="Hyperlink"/>
          </w:rPr>
          <w:t>Morrow et al., 2018</w:t>
        </w:r>
      </w:hyperlink>
      <w:r w:rsidR="005452EC" w:rsidRPr="00622CF5">
        <w:rPr>
          <w:noProof/>
          <w:color w:val="000000" w:themeColor="text1"/>
        </w:rPr>
        <w:t>)</w:t>
      </w:r>
      <w:r w:rsidR="00B96EAB" w:rsidRPr="00622CF5">
        <w:rPr>
          <w:color w:val="000000" w:themeColor="text1"/>
        </w:rPr>
        <w:fldChar w:fldCharType="end"/>
      </w:r>
      <w:commentRangeEnd w:id="75"/>
      <w:r w:rsidR="00016D7F">
        <w:rPr>
          <w:rStyle w:val="CommentReference"/>
          <w:rFonts w:asciiTheme="minorHAnsi" w:eastAsiaTheme="minorHAnsi" w:hAnsiTheme="minorHAnsi" w:cstheme="minorBidi"/>
        </w:rPr>
        <w:commentReference w:id="75"/>
      </w:r>
      <w:r w:rsidRPr="00622CF5">
        <w:rPr>
          <w:color w:val="000000" w:themeColor="text1"/>
        </w:rPr>
        <w:t xml:space="preserve">. NP samples were filtered onto GF/F filters and frozen at sea. </w:t>
      </w:r>
      <w:del w:id="76" w:author="Landry, Michael" w:date="2020-03-02T10:36:00Z">
        <w:r w:rsidRPr="00622CF5" w:rsidDel="00EA74DF">
          <w:rPr>
            <w:color w:val="000000" w:themeColor="text1"/>
          </w:rPr>
          <w:delText xml:space="preserve"> </w:delText>
        </w:r>
      </w:del>
      <w:r w:rsidRPr="00622CF5">
        <w:rPr>
          <w:color w:val="000000" w:themeColor="text1"/>
        </w:rPr>
        <w:t>On land, they were acidified</w:t>
      </w:r>
      <w:ins w:id="77" w:author="Sven Kranz" w:date="2020-02-18T20:47:00Z">
        <w:r w:rsidR="005E0F0C">
          <w:rPr>
            <w:color w:val="000000" w:themeColor="text1"/>
          </w:rPr>
          <w:t xml:space="preserve"> (</w:t>
        </w:r>
      </w:ins>
      <w:ins w:id="78" w:author="Sven Kranz" w:date="2020-02-18T20:48:00Z">
        <w:r w:rsidR="005E0F0C">
          <w:rPr>
            <w:color w:val="000000" w:themeColor="text1"/>
          </w:rPr>
          <w:t>fumed concentrated (37%) HC</w:t>
        </w:r>
      </w:ins>
      <w:ins w:id="79" w:author="Sven Kranz" w:date="2020-03-02T15:47:00Z">
        <w:r w:rsidR="007433CB">
          <w:rPr>
            <w:color w:val="000000" w:themeColor="text1"/>
          </w:rPr>
          <w:t>l</w:t>
        </w:r>
      </w:ins>
      <w:bookmarkStart w:id="80" w:name="_GoBack"/>
      <w:bookmarkEnd w:id="80"/>
      <w:ins w:id="81" w:author="Sven Kranz" w:date="2020-02-18T20:48:00Z">
        <w:r w:rsidR="005E0F0C">
          <w:rPr>
            <w:color w:val="000000" w:themeColor="text1"/>
          </w:rPr>
          <w:t>)</w:t>
        </w:r>
      </w:ins>
      <w:r w:rsidRPr="00622CF5">
        <w:rPr>
          <w:color w:val="000000" w:themeColor="text1"/>
        </w:rPr>
        <w:t>, dried, and analyzed by isotope ratio mass spectrometry at the UC Davis Analytical Facility.</w:t>
      </w:r>
      <w:r w:rsidRPr="00622CF5">
        <w:rPr>
          <w:color w:val="000000"/>
        </w:rPr>
        <w:t xml:space="preserve"> Nitrate uptake was calculated following </w:t>
      </w:r>
      <w:r w:rsidRPr="00622CF5">
        <w:rPr>
          <w:color w:val="000000"/>
        </w:rPr>
        <w:fldChar w:fldCharType="begin"/>
      </w:r>
      <w:r w:rsidR="000D66FA" w:rsidRPr="00622CF5">
        <w:rPr>
          <w:color w:val="000000"/>
        </w:rPr>
        <w:instrText xml:space="preserve"> ADDIN EN.CITE &lt;EndNote&gt;&lt;Cite&gt;&lt;Author&gt;Dugdale&lt;/Author&gt;&lt;Year&gt;1986&lt;/Year&gt;&lt;RecNum&gt;8922&lt;/RecNum&gt;&lt;DisplayText&gt;(Dugdale &amp;amp; Wilkerson, 1986)&lt;/DisplayText&gt;&lt;record&gt;&lt;rec-number&gt;8922&lt;/rec-number&gt;&lt;foreign-keys&gt;&lt;key app="EN" db-id="e9dpzts9mzav95e0rs8prwv9extzw9xvxefw" timestamp="1557331423"&gt;8922&lt;/key&gt;&lt;/foreign-keys&gt;&lt;ref-type name="Journal Article"&gt;17&lt;/ref-type&gt;&lt;contributors&gt;&lt;authors&gt;&lt;author&gt;Dugdale, R. C.&lt;/author&gt;&lt;author&gt;Wilkerson, F. P.&lt;/author&gt;&lt;/authors&gt;&lt;/contributors&gt;&lt;titles&gt;&lt;title&gt;&lt;style face="normal" font="default" size="100%"&gt;The Use of &lt;/style&gt;&lt;style face="superscript" font="default" size="100%"&gt;15&lt;/style&gt;&lt;style face="normal" font="default" size="100%"&gt;N to Measure Nitrogen Uptake in Eutrophic Oceans - Experimental Considerations&lt;/style&gt;&lt;/title&gt;&lt;secondary-title&gt;Limnology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673-689&lt;/pages&gt;&lt;volume&gt;31&lt;/volume&gt;&lt;number&gt;4&lt;/number&gt;&lt;dates&gt;&lt;year&gt;1986&lt;/year&gt;&lt;pub-dates&gt;&lt;date&gt;Jul&lt;/date&gt;&lt;/pub-dates&gt;&lt;/dates&gt;&lt;isbn&gt;0024-3590&lt;/isbn&gt;&lt;accession-num&gt;WOS:A1986D538600001&lt;/accession-num&gt;&lt;urls&gt;&lt;related-urls&gt;&lt;url&gt;&amp;lt;Go to ISI&amp;gt;://WOS:A1986D538600001&lt;/url&gt;&lt;url&gt;https://aslopubs.onlinelibrary.wiley.com/doi/abs/10.4319/lo.1986.31.4.0673&lt;/url&gt;&lt;/related-urls&gt;&lt;/urls&gt;&lt;electronic-resource-num&gt;DOI 10.4319/lo.1986.31.4.0673&lt;/electronic-resource-num&gt;&lt;language&gt;English&lt;/language&gt;&lt;/record&gt;&lt;/Cite&gt;&lt;/EndNote&gt;</w:instrText>
      </w:r>
      <w:r w:rsidRPr="00622CF5">
        <w:rPr>
          <w:color w:val="000000"/>
        </w:rPr>
        <w:fldChar w:fldCharType="separate"/>
      </w:r>
      <w:r w:rsidR="000D66FA" w:rsidRPr="00622CF5">
        <w:rPr>
          <w:noProof/>
          <w:color w:val="000000"/>
        </w:rPr>
        <w:t>(</w:t>
      </w:r>
      <w:hyperlink w:anchor="_ENREF_18" w:tooltip="Dugdale, 1986 #8922" w:history="1">
        <w:r w:rsidR="006260A9" w:rsidRPr="00622CF5">
          <w:rPr>
            <w:rStyle w:val="Hyperlink"/>
          </w:rPr>
          <w:t>Dugdale &amp; Wilkerson, 1986</w:t>
        </w:r>
      </w:hyperlink>
      <w:r w:rsidR="000D66FA" w:rsidRPr="00622CF5">
        <w:rPr>
          <w:noProof/>
          <w:color w:val="000000"/>
        </w:rPr>
        <w:t>)</w:t>
      </w:r>
      <w:r w:rsidRPr="00622CF5">
        <w:rPr>
          <w:color w:val="000000"/>
        </w:rPr>
        <w:fldChar w:fldCharType="end"/>
      </w:r>
      <w:r w:rsidRPr="00622CF5">
        <w:rPr>
          <w:color w:val="000000"/>
        </w:rPr>
        <w:t xml:space="preserve"> with a slight modification similar to ρ</w:t>
      </w:r>
      <w:r w:rsidRPr="00622CF5">
        <w:rPr>
          <w:color w:val="000000"/>
          <w:vertAlign w:val="subscript"/>
        </w:rPr>
        <w:t>is</w:t>
      </w:r>
      <w:r w:rsidRPr="00622CF5">
        <w:rPr>
          <w:color w:val="000000"/>
        </w:rPr>
        <w:t xml:space="preserve"> in </w:t>
      </w:r>
      <w:r w:rsidRPr="00622CF5">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622CF5">
        <w:rPr>
          <w:color w:val="000000"/>
        </w:rPr>
        <w:instrText xml:space="preserve"> ADDIN EN.CITE </w:instrText>
      </w:r>
      <w:r w:rsidR="00CB305C" w:rsidRPr="00622CF5">
        <w:rPr>
          <w:color w:val="000000"/>
        </w:rPr>
        <w:fldChar w:fldCharType="begin">
          <w:fldData xml:space="preserve">PEVuZE5vdGU+PENpdGU+PEF1dGhvcj5LYW5kYTwvQXV0aG9yPjxZZWFyPjIwMDM8L1llYXI+PFJl
Y051bT45MTI1PC9SZWNOdW0+PERpc3BsYXlUZXh0PihLYW5kYSBldCBhbC4sIDIwMDMpPC9EaXNw
bGF5VGV4dD48cmVjb3JkPjxyZWMtbnVtYmVyPjkxMjU8L3JlYy1udW1iZXI+PGZvcmVpZ24ta2V5
cz48a2V5IGFwcD0iRU4iIGRiLWlkPSJlOWRwenRzOW16YXY5NWUwcnM4cHJ3djlleHR6dzl4dnhl
ZnciIHRpbWVzdGFtcD0iMTU3MDAzMzYwNyI+OTEyNTwva2V5PjwvZm9yZWlnbi1rZXlzPjxyZWYt
dHlwZSBuYW1lPSJKb3VybmFsIEFydGljbGUiPjE3PC9yZWYtdHlwZT48Y29udHJpYnV0b3JzPjxh
dXRob3JzPjxhdXRob3I+S2FuZGEsIEouPC9hdXRob3I+PGF1dGhvcj5JdG9oLCBULjwvYXV0aG9y
PjxhdXRob3I+SXNoaWthd2EsIEQuPC9hdXRob3I+PGF1dGhvcj5XYXRhbmFiZSwgWS48L2F1dGhv
cj48L2F1dGhvcnM+PC9jb250cmlidXRvcnM+PGF1dGgtYWRkcmVzcz5TaGl6dW9rYSBVbml2LCBT
Y2ggU2NpLCBTaGl6dW9rYSA0MjI4NTI5LCBKYXBhbiYjeEQ7VG9reW8gVW5pdiBTY2ksIEZhYyBT
Y2kgJmFtcDsgVGVjaG5vbCwgTm9kYSwgQ2hpYmEgMjc4ODUxMCwgSmFwYW4mI3hEO1NlaWthaSBO
YXRsIEZpc2hlcmllcyBSZXMgSW5zdCwgRW52aXJvbm0gUHJvdGVjdCBTZWN0LCBOYWdhc2FraSA4
NTAwOTUxLCBKYXBhbjwvYXV0aC1hZGRyZXNzPjx0aXRsZXM+PHRpdGxlPkVudmlyb25tZW50YWwg
Y29udHJvbCBvZiBuaXRyYXRlIHVwdGFrZSBpbiB0aGUgRWFzdCBDaGluYSBTZWE8L3RpdGxlPjxz
ZWNvbmRhcnktdGl0bGU+RGVlcC1TZWEgUmVzZWFyY2ggSUk8L3NlY29uZGFyeS10aXRsZT48YWx0
LXRpdGxlPkRlZXAtU2VhIFJlcyBQdCBJaTwvYWx0LXRpdGxlPjwvdGl0bGVzPjxwZXJpb2RpY2Fs
PjxmdWxsLXRpdGxlPkRlZXAtU2VhIFJlc2VhcmNoIElJPC9mdWxsLXRpdGxlPjxhYmJyLTE+RGVl
cC1TZWEgUmVzZWFyY2ggUGFydCBJSTwvYWJici0xPjwvcGVyaW9kaWNhbD48YWx0LXBlcmlvZGlj
YWw+PGZ1bGwtdGl0bGU+RGVlcC1TZWEgUmVzZWFyY2ggUGFydCBJaS1Ub3BpY2FsIFN0dWRpZXMg
aW4gT2NlYW5vZ3JhcGh5PC9mdWxsLXRpdGxlPjxhYmJyLTE+RGVlcC1TZWEgUmVzIFB0IElpPC9h
YmJyLTE+PC9hbHQtcGVyaW9kaWNhbD48cGFnZXM+NDAzLTQyMjwvcGFnZXM+PHZvbHVtZT41MDwv
dm9sdW1lPjxudW1iZXI+MjwvbnVtYmVyPjxrZXl3b3Jkcz48a2V5d29yZD5uaXRyb2dlbiB1cHRh
a2U8L2tleXdvcmQ+PGtleXdvcmQ+bWFyaW5lLXBoeXRvcGxhbmt0b248L2tleXdvcmQ+PGtleXdv
cmQ+aW5vcmdhbmljIG5pdHJvZ2VuPC9rZXl3b3JkPjxrZXl3b3JkPm5hbm9tb2xhciBjb25jZW50
cmF0aW9uczwva2V5d29yZD48a2V5d29yZD51cHRha2Uga2luZXRpY3M8L2tleXdvcmQ+PGtleXdv
cmQ+cGFjaWZpYy1vY2Vhbjwva2V5d29yZD48a2V5d29yZD5zcHJpbmcgYmxvb208L2tleXdvcmQ+
PGtleXdvcmQ+bWl4ZWQtbGF5ZXI8L2tleXdvcmQ+PGtleXdvcmQ+YW1tb25pdW08L2tleXdvcmQ+
PGtleXdvcmQ+Z3Jvd3RoPC9rZXl3b3JkPjwva2V5d29yZHM+PGRhdGVzPjx5ZWFyPjIwMDM8L3ll
YXI+PC9kYXRlcz48aXNibj4wOTY3LTA2NDU8L2lzYm4+PGFjY2Vzc2lvbi1udW0+V09TOjAwMDE4
MDY4ODEwMDAwNzwvYWNjZXNzaW9uLW51bT48dXJscz48cmVsYXRlZC11cmxzPjx1cmw+Jmx0O0dv
IHRvIElTSSZndDs6Ly9XT1M6MDAwMTgwNjg4MTAwMDA3PC91cmw+PHVybD5odHRwczovL3BkZi5z
Y2llbmNlZGlyZWN0YXNzZXRzLmNvbS8yNzE3MjIvMS1zMi4wLVMwOTY3MDY0NTAwWDAwNjkwLzEt
czIuMC1TMDk2NzA2NDUwMjAwNDY0Mi9tYWluLnBkZj9YLUFtei1TZWN1cml0eS1Ub2tlbj1JUW9K
YjNKcFoybHVYMlZqRUwzJTJGJTJGJTJGJTJGJTJGJTJGJTJGJTJGJTJGJTJGd0VhQ1hWekxXVmhj
M1F0TVNKSE1FVUNJUUNhbWdSejhFZ1cwaURYenFrT0JCNkNUbGk4aVBkQ0l1YkNQWjB1cmNQS25n
SWdDRUhQZmlrNGpqVUJwbENyWnI5Z0N0MW9zZVdQcXhrUlRGZndqb2QlMkJUSkFxendJSUZSQUNH
Z3d3TlRrd01ETTFORFk0TmpVaUROTkVieG1HTUQybVprQUY2U3FzQXZHNiUyRjZaJTJGVldTTDJ1
OTY4b3h5WHAyWGo1R0pNNTMweDZWbUQ3bWg3aVdXQjQyaWJySWRJWnRkMjMxUEViNjhoMGhGdHNz
WVlLcElaanpzJTJGZHpQT0ZkNjdXTnF6ZkYlMkIlMkJlVDNxTDB5eWxsZjJ1dWdKUG9zaWhyOUYl
MkJYME94eGFPYzBmbDdRNWNmaFBZdHNiaTBTM3NNdlpzOXdjNWpGZEtpVnlES1FUeHlybiUyRk5y
SXFjcCUyRklsbVhoSXJQSm56MzBtOE41QXVDV2NqaG43THVGVDJnclVmSmdEdTE5R2E5SFglMkZl
MVhrOFVaeTR5MCUyRkpDTEdPN2tSZnRqQVhGcE9LUDBNWUVRNE9pQkZkb1RsamsxckRSMGhBVENz
NEcwaWpWbnkzUHB2ZXlvVmNOU1hvRW1XZUh6MTZVJTJCQ1V6MGlWZVV6ZWpWOE5vTmE5OHlPVHRF
TlVxbEthMWJSWVU3TEIzZzVUNUhXJTJGWnclMkZiNkZvUGt6a21RTDgxM3Zqd3g0Qm8xZGdlUHZC
JTJCcWF3ZjU1azJwVEQ4M01qdkJUclFBbmRjVXZsQ1FZVEpqM0wlMkZnMWhtWUJYMUQlMkJuQjRQ
eVU0JTJGcFVEdHQ0aEc0NTIlMkYwY0JSOFN5ZDhSRk1rMElTQWxVRFFDTVBTb0E4dmY3UENsOXdt
b3BzUTRlekUxQnlKREUlMkZQJTJGYnI1aE1BbEklMkYxZ1FrT28zVFFadHRqOGpnMXFRcFBnQnB3
eiUyRjVFdlJNWkZnOGpDNnFsdU5KbWNyckJodVM3Ung2SCUyQlJzNVB3QmhQbnpzQVUzZDNDZHRV
SnglMkZWYmpDc0VJNFdpUFRld1VoRTV3ZzFzdm9YYkwxVE1FckcyUDdBS2d1ejZ1MGYzUnZFdmxB
a0dJdFhmME1SZWtCc2h2OHFXQSUyQk4ydEhUdGVHRzRnWFZkQWJxN2tmR05SRnYlMkJ5b2NFeG9Z
NFgyM3AwcVolMkIlMkZTMzNqbXowa1VFR05GSnVYNW5CR1lMNGxVYU9hWmdyU0l1bVBtNEJxYWRS
Qm4lMkJyekUzdDI3eER1JTJCdVBrWU80QkZpQ1dnNHZkOXl4YVklMkJGTnNyVGk5WG0lMkZOMzdX
MmRBZFhaendjTW8zdEE5VU10ckdQR1VUOTVMYVFMaXpJRjZFayUyRlBITnY5VVZnRnBPcmNlQSUz
RCUzRCZhbXA7WC1BbXotQWxnb3JpdGhtPUFXUzQtSE1BQy1TSEEyNTYmYW1wO1gtQW16LURhdGU9
MjAxOTEyMTJUMTMzMTQ2WiZhbXA7WC1BbXotU2lnbmVkSGVhZGVycz1ob3N0JmFtcDtYLUFtei1F
eHBpcmVzPTMwMCZhbXA7WC1BbXotQ3JlZGVudGlhbD1BU0lBUTNQSENWVFlWS0NaWE1IWiUyRjIw
MTkxMjEyJTJGdXMtZWFzdC0xJTJGczMlMkZhd3M0X3JlcXVlc3QmYW1wO1gtQW16LVNpZ25hdHVy
ZT01ZTY4YWU1Y2JmODM4MTZlMzNlMDdlYTM5MGQwN2E1MDQxNGJmNDY5ZGFhMmZlMjZmZjM5NGQ5
Yzc0ODg1OWJjJmFtcDtoYXNoPTc1ZmY3ODk2ZjRlMzE5ZGVlNjdlNTQ0MjJmZTM0YmQ3N2MwYjZl
ZTQ3MTQ3MmNkNDhhY2JkMzk1NWQwMDZkZGImYW1wO2hvc3Q9NjgwNDJjOTQzNTkxMDEzYWMyYjI0
MzBhODliMjcwZjZhZjJjNzZkOGRmZDA4NmEwNzE3NmFmZTdjNzZjMmM2MSZhbXA7cGlpPVMwOTY3
MDY0NTAyMDA0NjQyJmFtcDt0aWQ9c3BkZi0wMTczMmE2ZS1iMDY1LTRkM2QtYjU1My1lMTgzNjhh
YzYwYWMmYW1wO3NpZD1mZDQ4MDg3ODcxNTRkMzQxYjUwYTU1OTkxMGQ0Njk5NmUxMTVneHJxYSZh
bXA7dHlwZT1jbGllbnQ8L3VybD48L3JlbGF0ZWQtdXJscz48L3VybHM+PGVsZWN0cm9uaWMtcmVz
b3VyY2UtbnVtPlBpaSBTMDk2Ny0wNjQ1KDAyKTAwNDY0LTImI3hEO0RvaSAxMC4xMDE2L1MwOTY3
LTA2NDUoMDIpMDA0NjQtMjwvZWxlY3Ryb25pYy1yZXNvdXJjZS1udW0+PGxhbmd1YWdlPkVuZ2xp
c2g8L2xhbmd1YWdlPjwvcmVjb3JkPjwvQ2l0ZT48L0VuZE5vdGU+AG==
</w:fldData>
        </w:fldChar>
      </w:r>
      <w:r w:rsidR="00CB305C" w:rsidRPr="00622CF5">
        <w:rPr>
          <w:color w:val="000000"/>
        </w:rPr>
        <w:instrText xml:space="preserve"> ADDIN EN.CITE.DATA </w:instrText>
      </w:r>
      <w:r w:rsidR="00CB305C" w:rsidRPr="00622CF5">
        <w:rPr>
          <w:color w:val="000000"/>
        </w:rPr>
      </w:r>
      <w:r w:rsidR="00CB305C"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hyperlink w:anchor="_ENREF_31" w:tooltip="Kanda, 2003 #9125" w:history="1">
        <w:r w:rsidR="006260A9" w:rsidRPr="00622CF5">
          <w:rPr>
            <w:rStyle w:val="Hyperlink"/>
          </w:rPr>
          <w:t>Kanda et al., 2003</w:t>
        </w:r>
      </w:hyperlink>
      <w:r w:rsidR="005452EC" w:rsidRPr="00622CF5">
        <w:rPr>
          <w:noProof/>
          <w:color w:val="000000"/>
        </w:rPr>
        <w:t>)</w:t>
      </w:r>
      <w:r w:rsidRPr="00622CF5">
        <w:rPr>
          <w:color w:val="000000"/>
        </w:rPr>
        <w:fldChar w:fldCharType="end"/>
      </w:r>
      <w:r w:rsidRPr="00622CF5">
        <w:rPr>
          <w:color w:val="000000"/>
        </w:rPr>
        <w:t xml:space="preserve"> when the nitrate spike was &gt;10% of ambient nitrate </w:t>
      </w:r>
      <w:r w:rsidRPr="00622CF5">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622CF5">
        <w:rPr>
          <w:color w:val="000000"/>
        </w:rPr>
        <w:instrText xml:space="preserve"> ADDIN EN.CITE </w:instrText>
      </w:r>
      <w:r w:rsidR="005452EC" w:rsidRPr="00622CF5">
        <w:rPr>
          <w:color w:val="000000"/>
        </w:rPr>
        <w:fldChar w:fldCharType="begin">
          <w:fldData xml:space="preserve">PEVuZE5vdGU+PENpdGU+PEF1dGhvcj5TdHVrZWw8L0F1dGhvcj48WWVhcj4yMDE2PC9ZZWFyPjxS
ZWNOdW0+ODkxNTwvUmVjTnVtPjxEaXNwbGF5VGV4dD4oU3R1a2VsIGV0IGFsLiwgMjAxNik8L0Rp
c3BsYXlUZXh0PjxyZWNvcmQ+PHJlYy1udW1iZXI+ODkxNTwvcmVjLW51bWJlcj48Zm9yZWlnbi1r
ZXlzPjxrZXkgYXBwPSJFTiIgZGItaWQ9ImU5ZHB6dHM5bXphdjk1ZTByczhwcnd2OWV4dHp3OXh2
eGVmdyIgdGltZXN0YW1wPSIxNTU3MzMxMzU2Ij44OTE1PC9rZXk+PC9mb3JlaWduLWtleXM+PHJl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L1dPUzowMDAzNzI4NzQzMDAwMTM8L3VybD48L3JlbGF0ZWQtdXJscz48L3VybHM+PGVsZWN0cm9u
aWMtcmVzb3VyY2UtbnVtPjEwLjEwOTMvcGxhbmt0L2ZidjA5NzwvZWxlY3Ryb25pYy1yZXNvdXJj
ZS1udW0+PGxhbmd1YWdlPkVuZ2xpc2g8L2xhbmd1YWdlPjwvcmVjb3JkPjwvQ2l0ZT48L0VuZE5v
dGU+
</w:fldData>
        </w:fldChar>
      </w:r>
      <w:r w:rsidR="005452EC" w:rsidRPr="00622CF5">
        <w:rPr>
          <w:color w:val="000000"/>
        </w:rPr>
        <w:instrText xml:space="preserve"> ADDIN EN.CITE.DATA </w:instrText>
      </w:r>
      <w:r w:rsidR="005452EC" w:rsidRPr="00622CF5">
        <w:rPr>
          <w:color w:val="000000"/>
        </w:rPr>
      </w:r>
      <w:r w:rsidR="005452EC" w:rsidRPr="00622CF5">
        <w:rPr>
          <w:color w:val="000000"/>
        </w:rPr>
        <w:fldChar w:fldCharType="end"/>
      </w:r>
      <w:r w:rsidRPr="00622CF5">
        <w:rPr>
          <w:color w:val="000000"/>
        </w:rPr>
      </w:r>
      <w:r w:rsidRPr="00622CF5">
        <w:rPr>
          <w:color w:val="000000"/>
        </w:rPr>
        <w:fldChar w:fldCharType="separate"/>
      </w:r>
      <w:r w:rsidR="005452EC" w:rsidRPr="00622CF5">
        <w:rPr>
          <w:noProof/>
          <w:color w:val="000000"/>
        </w:rPr>
        <w:t>(</w:t>
      </w:r>
      <w:hyperlink w:anchor="_ENREF_87" w:tooltip="Stukel, 2016 #9171" w:history="1">
        <w:r w:rsidR="006260A9" w:rsidRPr="00622CF5">
          <w:rPr>
            <w:rStyle w:val="Hyperlink"/>
          </w:rPr>
          <w:t>Stukel et al., 2016</w:t>
        </w:r>
      </w:hyperlink>
      <w:r w:rsidR="005452EC" w:rsidRPr="00622CF5">
        <w:rPr>
          <w:noProof/>
          <w:color w:val="000000"/>
        </w:rPr>
        <w:t>)</w:t>
      </w:r>
      <w:r w:rsidRPr="00622CF5">
        <w:rPr>
          <w:color w:val="000000"/>
        </w:rPr>
        <w:fldChar w:fldCharType="end"/>
      </w:r>
      <w:r w:rsidRPr="00622CF5">
        <w:rPr>
          <w:color w:val="000000"/>
        </w:rPr>
        <w:t xml:space="preserve">. </w:t>
      </w:r>
      <w:del w:id="82" w:author="Landry, Michael" w:date="2020-03-02T10:36:00Z">
        <w:r w:rsidRPr="00622CF5" w:rsidDel="00EA74DF">
          <w:rPr>
            <w:color w:val="000000"/>
          </w:rPr>
          <w:delText xml:space="preserve"> </w:delText>
        </w:r>
      </w:del>
      <w:r w:rsidRPr="00622CF5">
        <w:rPr>
          <w:color w:val="000000"/>
        </w:rPr>
        <w:t>On the P1706 cruise, NPP</w:t>
      </w:r>
      <w:r w:rsidRPr="00622CF5">
        <w:rPr>
          <w:color w:val="000000"/>
          <w:vertAlign w:val="subscript"/>
        </w:rPr>
        <w:t>14C</w:t>
      </w:r>
      <w:r w:rsidRPr="00622CF5">
        <w:rPr>
          <w:color w:val="000000"/>
        </w:rPr>
        <w:t xml:space="preserve"> samples were lost and NPP</w:t>
      </w:r>
      <w:r w:rsidRPr="00622CF5">
        <w:rPr>
          <w:color w:val="000000"/>
          <w:vertAlign w:val="subscript"/>
        </w:rPr>
        <w:t>14C</w:t>
      </w:r>
      <w:r w:rsidRPr="00622CF5">
        <w:rPr>
          <w:color w:val="000000"/>
        </w:rPr>
        <w:t xml:space="preserve"> was estimated using an algorithm fitted to CCE NPP</w:t>
      </w:r>
      <w:r w:rsidRPr="00622CF5">
        <w:rPr>
          <w:color w:val="000000"/>
          <w:vertAlign w:val="subscript"/>
        </w:rPr>
        <w:t>14C</w:t>
      </w:r>
      <w:r w:rsidRPr="00622CF5">
        <w:rPr>
          <w:color w:val="000000"/>
        </w:rPr>
        <w:t xml:space="preserve"> data, as described below.</w:t>
      </w:r>
    </w:p>
    <w:p w14:paraId="0021530C" w14:textId="42C70BA9" w:rsidR="0032413E" w:rsidRPr="00622CF5" w:rsidRDefault="006A3E23" w:rsidP="0032413E">
      <w:pPr>
        <w:spacing w:before="240" w:line="360" w:lineRule="auto"/>
        <w:rPr>
          <w:b/>
        </w:rPr>
      </w:pPr>
      <w:r w:rsidRPr="00622CF5">
        <w:rPr>
          <w:b/>
        </w:rPr>
        <w:lastRenderedPageBreak/>
        <w:t>3</w:t>
      </w:r>
      <w:r w:rsidR="0032413E" w:rsidRPr="00622CF5">
        <w:rPr>
          <w:b/>
        </w:rPr>
        <w:t>.4. Net Production Estimates based on Chlorophyll, Light and Nutrients</w:t>
      </w:r>
    </w:p>
    <w:p w14:paraId="197BA317" w14:textId="3A9C743F" w:rsidR="0032413E" w:rsidRPr="00622CF5" w:rsidRDefault="0032413E" w:rsidP="0032413E">
      <w:pPr>
        <w:spacing w:before="120" w:line="360" w:lineRule="auto"/>
        <w:ind w:firstLine="360"/>
      </w:pPr>
      <w:r w:rsidRPr="00622CF5">
        <w:t xml:space="preserve">For the P1706 cruise, we estimated NPP rates from ambient light, nutrients, and </w:t>
      </w:r>
      <w:r w:rsidR="00622CF5">
        <w:t xml:space="preserve">Chl </w:t>
      </w:r>
      <w:r w:rsidR="00622CF5" w:rsidRPr="00622CF5">
        <w:rPr>
          <w:i/>
        </w:rPr>
        <w:t>a</w:t>
      </w:r>
      <w:r w:rsidRPr="00622CF5">
        <w:rPr>
          <w:i/>
        </w:rPr>
        <w:t xml:space="preserve"> </w:t>
      </w:r>
      <w:r w:rsidRPr="00622CF5">
        <w:t xml:space="preserve">as described by </w:t>
      </w:r>
      <w:r w:rsidR="005452EC" w:rsidRPr="00622CF5">
        <w:fldChar w:fldCharType="begin"/>
      </w:r>
      <w:r w:rsidR="0067294D" w:rsidRPr="00622CF5">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622CF5">
        <w:fldChar w:fldCharType="separate"/>
      </w:r>
      <w:r w:rsidR="0067294D" w:rsidRPr="00622CF5">
        <w:rPr>
          <w:noProof/>
        </w:rPr>
        <w:t>(</w:t>
      </w:r>
      <w:hyperlink w:anchor="_ENREF_88" w:tooltip="Stukel, 2019 #9256" w:history="1">
        <w:r w:rsidR="006260A9" w:rsidRPr="00622CF5">
          <w:rPr>
            <w:rStyle w:val="Hyperlink"/>
          </w:rPr>
          <w:t>Stukel et al., 2019a</w:t>
        </w:r>
      </w:hyperlink>
      <w:r w:rsidR="0067294D" w:rsidRPr="00622CF5">
        <w:rPr>
          <w:noProof/>
        </w:rPr>
        <w:t>)</w:t>
      </w:r>
      <w:r w:rsidR="005452EC" w:rsidRPr="00622CF5">
        <w:fldChar w:fldCharType="end"/>
      </w:r>
      <w:r w:rsidRPr="00622CF5">
        <w:rPr>
          <w:color w:val="000000" w:themeColor="text1"/>
        </w:rPr>
        <w:t xml:space="preserve">. </w:t>
      </w:r>
      <w:r w:rsidRPr="00622CF5">
        <w:t xml:space="preserve">The initial algorithm was developed using irradiance to predict Chl </w:t>
      </w:r>
      <w:r w:rsidRPr="00622CF5">
        <w:rPr>
          <w:i/>
        </w:rPr>
        <w:t>a</w:t>
      </w:r>
      <w:r w:rsidRPr="00622CF5">
        <w:t xml:space="preserve"> specific production </w:t>
      </w:r>
      <w:r w:rsidR="00E67049" w:rsidRPr="00622CF5">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instrText xml:space="preserve"> ADDIN EN.CITE </w:instrText>
      </w:r>
      <w:r w:rsidR="00CB305C" w:rsidRPr="00622CF5">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instrText xml:space="preserve"> ADDIN EN.CITE.DATA </w:instrText>
      </w:r>
      <w:r w:rsidR="00CB305C" w:rsidRPr="00622CF5">
        <w:fldChar w:fldCharType="end"/>
      </w:r>
      <w:r w:rsidR="00E67049" w:rsidRPr="00622CF5">
        <w:fldChar w:fldCharType="separate"/>
      </w:r>
      <w:r w:rsidR="00E67049" w:rsidRPr="00622CF5">
        <w:rPr>
          <w:noProof/>
        </w:rPr>
        <w:t>(</w:t>
      </w:r>
      <w:hyperlink w:anchor="_ENREF_59" w:tooltip="Morrow, 2018 #9094" w:history="1">
        <w:r w:rsidR="006260A9" w:rsidRPr="00622CF5">
          <w:rPr>
            <w:rStyle w:val="Hyperlink"/>
          </w:rPr>
          <w:t>Morrow et al., 2018</w:t>
        </w:r>
      </w:hyperlink>
      <w:r w:rsidR="00E67049" w:rsidRPr="00622CF5">
        <w:rPr>
          <w:noProof/>
        </w:rPr>
        <w:t>)</w:t>
      </w:r>
      <w:r w:rsidR="00E67049" w:rsidRPr="00622CF5">
        <w:fldChar w:fldCharType="end"/>
      </w:r>
      <w:r w:rsidR="00E67049" w:rsidRPr="00622CF5">
        <w:t xml:space="preserve"> </w:t>
      </w:r>
      <w:r w:rsidRPr="00622CF5">
        <w:t xml:space="preserve">and then adapted for general use in the CCE. The algorithm was parameterized from data collected on seven previous CCE-LTER process cruises for which </w:t>
      </w:r>
      <w:r w:rsidRPr="00622CF5">
        <w:rPr>
          <w:vertAlign w:val="superscript"/>
        </w:rPr>
        <w:t>14</w:t>
      </w:r>
      <w:r w:rsidRPr="00622CF5">
        <w:t>C</w:t>
      </w:r>
      <w:ins w:id="83" w:author="Sven Kranz" w:date="2020-02-24T10:34:00Z">
        <w:r w:rsidR="00DA786A">
          <w:t>-</w:t>
        </w:r>
      </w:ins>
      <w:r w:rsidRPr="00622CF5">
        <w:t xml:space="preserve">PP data were available. P1706 NPP was subsequently calculated as: </w:t>
      </w:r>
    </w:p>
    <w:p w14:paraId="327DE56A" w14:textId="20A7FA66" w:rsidR="00712CE2" w:rsidRPr="00622CF5" w:rsidDel="00D71847" w:rsidRDefault="00712CE2">
      <w:pPr>
        <w:spacing w:before="120" w:after="120" w:line="360" w:lineRule="auto"/>
        <w:rPr>
          <w:del w:id="84" w:author="Landry, Michael" w:date="2020-03-02T10:39:00Z"/>
        </w:rPr>
        <w:pPrChange w:id="85" w:author="Landry, Michael" w:date="2020-03-02T10:45:00Z">
          <w:pPr>
            <w:spacing w:line="360" w:lineRule="auto"/>
          </w:pPr>
        </w:pPrChange>
      </w:pPr>
    </w:p>
    <w:p w14:paraId="22D6E52F" w14:textId="1B07A8CE" w:rsidR="00712CE2" w:rsidRPr="00622CF5" w:rsidRDefault="008B101F">
      <w:pPr>
        <w:spacing w:before="120" w:after="120" w:line="360" w:lineRule="auto"/>
        <w:ind w:firstLine="720"/>
        <w:jc w:val="center"/>
        <w:pPrChange w:id="86" w:author="Landry, Michael" w:date="2020-03-02T10:45:00Z">
          <w:pPr>
            <w:spacing w:line="360" w:lineRule="auto"/>
            <w:ind w:firstLine="720"/>
            <w:jc w:val="center"/>
          </w:pPr>
        </w:pPrChange>
      </w:pPr>
      <m:oMath>
        <m:f>
          <m:fPr>
            <m:ctrlPr>
              <w:rPr>
                <w:rFonts w:ascii="Cambria Math" w:hAnsi="Cambria Math"/>
                <w:i/>
              </w:rPr>
            </m:ctrlPr>
          </m:fPr>
          <m:num>
            <m:r>
              <w:rPr>
                <w:rFonts w:ascii="Cambria Math" w:hAnsi="Cambria Math"/>
              </w:rPr>
              <m:t>N</m:t>
            </m:r>
            <m:r>
              <w:ins w:id="87" w:author="Sven Kranz" w:date="2020-02-18T20:49:00Z">
                <w:rPr>
                  <w:rFonts w:ascii="Cambria Math" w:hAnsi="Cambria Math"/>
                </w:rPr>
                <m:t>P</m:t>
              </w:ins>
            </m:r>
            <m:r>
              <w:rPr>
                <w:rFonts w:ascii="Cambria Math" w:hAnsi="Cambria Math"/>
              </w:rPr>
              <m:t>P</m:t>
            </m:r>
          </m:num>
          <m:den>
            <m:r>
              <w:rPr>
                <w:rFonts w:ascii="Cambria Math" w:hAnsi="Cambria Math"/>
              </w:rPr>
              <m:t>Chl</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m:t>
            </m:r>
          </m:sub>
        </m:sSub>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e</m:t>
                </m:r>
                <m:ctrlPr>
                  <w:rPr>
                    <w:rFonts w:ascii="Cambria Math" w:hAnsi="Cambria Math"/>
                    <w:i/>
                  </w:rPr>
                </m:ctrlPr>
              </m:e>
              <m:sup>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sup>
            </m:s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622CF5">
        <w:tab/>
      </w:r>
      <w:r w:rsidR="00712CE2" w:rsidRPr="00622CF5">
        <w:tab/>
        <w:t xml:space="preserve">(Eq. </w:t>
      </w:r>
      <w:r w:rsidR="0032413E" w:rsidRPr="00622CF5">
        <w:t>1</w:t>
      </w:r>
      <w:r w:rsidR="00712CE2" w:rsidRPr="00622CF5">
        <w:t>)</w:t>
      </w:r>
    </w:p>
    <w:p w14:paraId="2922EF1A" w14:textId="5153D7C1" w:rsidR="00712CE2" w:rsidRPr="00622CF5" w:rsidDel="00D71847" w:rsidRDefault="00712CE2" w:rsidP="00712CE2">
      <w:pPr>
        <w:spacing w:line="360" w:lineRule="auto"/>
        <w:rPr>
          <w:del w:id="88" w:author="Landry, Michael" w:date="2020-03-02T10:39:00Z"/>
          <w:rFonts w:eastAsiaTheme="minorEastAsia"/>
        </w:rPr>
      </w:pPr>
    </w:p>
    <w:p w14:paraId="3C3B86AC" w14:textId="2016B66E" w:rsidR="00712CE2" w:rsidRPr="00622CF5" w:rsidRDefault="00414E02" w:rsidP="00712CE2">
      <w:pPr>
        <w:spacing w:line="360" w:lineRule="auto"/>
        <w:rPr>
          <w:rFonts w:eastAsiaTheme="minorEastAsia"/>
        </w:rPr>
      </w:pPr>
      <w:r w:rsidRPr="00622CF5">
        <w:rPr>
          <w:rFonts w:eastAsiaTheme="minorEastAsia"/>
        </w:rPr>
        <w:t>w</w:t>
      </w:r>
      <w:r w:rsidR="00712CE2" w:rsidRPr="00622CF5">
        <w:rPr>
          <w:rFonts w:eastAsiaTheme="minorEastAsia"/>
        </w:rPr>
        <w:t>here N</w:t>
      </w:r>
      <w:ins w:id="89" w:author="Sven Kranz" w:date="2020-02-18T20:49:00Z">
        <w:r w:rsidR="005E0F0C">
          <w:rPr>
            <w:rFonts w:eastAsiaTheme="minorEastAsia"/>
          </w:rPr>
          <w:t>P</w:t>
        </w:r>
      </w:ins>
      <w:r w:rsidR="00712CE2" w:rsidRPr="00622CF5">
        <w:rPr>
          <w:rFonts w:eastAsiaTheme="minorEastAsia"/>
        </w:rPr>
        <w:t xml:space="preserve">P/Chl is </w:t>
      </w:r>
      <w:r w:rsidR="00E0688A" w:rsidRPr="00622CF5">
        <w:rPr>
          <w:rFonts w:eastAsiaTheme="minorEastAsia"/>
        </w:rPr>
        <w:t xml:space="preserve">the </w:t>
      </w:r>
      <w:r w:rsidR="00712CE2" w:rsidRPr="00622CF5">
        <w:rPr>
          <w:rFonts w:eastAsiaTheme="minorEastAsia"/>
        </w:rPr>
        <w:t>chlorophyll-specific primary production in units of mg C d</w:t>
      </w:r>
      <w:r w:rsidR="00712CE2" w:rsidRPr="00622CF5">
        <w:rPr>
          <w:rFonts w:eastAsiaTheme="minorEastAsia"/>
          <w:vertAlign w:val="superscript"/>
        </w:rPr>
        <w:t>-1</w:t>
      </w:r>
      <w:r w:rsidR="00712CE2" w:rsidRPr="00622CF5">
        <w:rPr>
          <w:rFonts w:eastAsiaTheme="minorEastAsia"/>
        </w:rPr>
        <w:t xml:space="preserve"> </w:t>
      </w:r>
      <w:del w:id="90" w:author="Landry, Michael" w:date="2020-03-02T10:37:00Z">
        <w:r w:rsidR="00712CE2" w:rsidRPr="00622CF5" w:rsidDel="004F6E4F">
          <w:rPr>
            <w:rFonts w:eastAsiaTheme="minorEastAsia"/>
          </w:rPr>
          <w:delText xml:space="preserve"> </w:delText>
        </w:r>
      </w:del>
      <w:r w:rsidR="00712CE2" w:rsidRPr="00622CF5">
        <w:rPr>
          <w:rFonts w:eastAsiaTheme="minorEastAsia"/>
        </w:rPr>
        <w:t>(mg Chl)</w:t>
      </w:r>
      <w:r w:rsidR="00712CE2" w:rsidRPr="00622CF5">
        <w:rPr>
          <w:rFonts w:eastAsiaTheme="minorEastAsia"/>
          <w:vertAlign w:val="superscript"/>
        </w:rPr>
        <w:t>-1</w:t>
      </w:r>
      <w:r w:rsidR="00712CE2" w:rsidRPr="00622CF5">
        <w:rPr>
          <w:rFonts w:eastAsiaTheme="minorEastAsia"/>
        </w:rPr>
        <w:t>, PAR is average daily photosynthetically active radiation (units of µmol photons m</w:t>
      </w:r>
      <w:r w:rsidR="00712CE2" w:rsidRPr="00622CF5">
        <w:rPr>
          <w:rFonts w:eastAsiaTheme="minorEastAsia"/>
          <w:vertAlign w:val="superscript"/>
        </w:rPr>
        <w:t>-2</w:t>
      </w:r>
      <w:r w:rsidR="00712CE2" w:rsidRPr="00622CF5">
        <w:rPr>
          <w:rFonts w:eastAsiaTheme="minorEastAsia"/>
        </w:rPr>
        <w:t xml:space="preserve"> s</w:t>
      </w:r>
      <w:r w:rsidR="00712CE2" w:rsidRPr="00622CF5">
        <w:rPr>
          <w:rFonts w:eastAsiaTheme="minorEastAsia"/>
          <w:vertAlign w:val="superscript"/>
        </w:rPr>
        <w:t>-1</w:t>
      </w:r>
      <w:r w:rsidR="00712CE2" w:rsidRPr="00622CF5">
        <w:rPr>
          <w:rFonts w:eastAsiaTheme="minorEastAsia"/>
        </w:rPr>
        <w:t xml:space="preserve">) within the mixed layer, </w:t>
      </w:r>
      <m:oMath>
        <m:d>
          <m:dPr>
            <m:ctrlPr>
              <w:rPr>
                <w:rFonts w:ascii="Cambria Math" w:hAnsi="Cambria Math"/>
                <w:i/>
              </w:rPr>
            </m:ctrlPr>
          </m:dPr>
          <m:e>
            <m:r>
              <w:rPr>
                <w:rFonts w:ascii="Cambria Math" w:hAnsi="Cambria Math"/>
              </w:rPr>
              <m:t>1-</m:t>
            </m:r>
            <m:r>
              <m:rPr>
                <m:sty m:val="p"/>
              </m:rPr>
              <w:rPr>
                <w:rFonts w:ascii="Cambria Math" w:hAnsi="Cambria Math"/>
              </w:rPr>
              <m:t>exp⁡</m:t>
            </m:r>
            <m:d>
              <m:dPr>
                <m:ctrlPr>
                  <w:rPr>
                    <w:rFonts w:ascii="Cambria Math" w:hAnsi="Cambria Math"/>
                    <w:i/>
                  </w:rPr>
                </m:ctrlPr>
              </m:dPr>
              <m:e>
                <m:r>
                  <w:rPr>
                    <w:rFonts w:ascii="Cambria Math" w:hAnsi="Cambria Math"/>
                  </w:rPr>
                  <m:t>-α⋅</m:t>
                </m:r>
                <m:f>
                  <m:fPr>
                    <m:type m:val="lin"/>
                    <m:ctrlPr>
                      <w:rPr>
                        <w:rFonts w:ascii="Cambria Math" w:hAnsi="Cambria Math"/>
                        <w:i/>
                      </w:rPr>
                    </m:ctrlPr>
                  </m:fPr>
                  <m:num>
                    <m:r>
                      <w:rPr>
                        <w:rFonts w:ascii="Cambria Math" w:hAnsi="Cambria Math"/>
                      </w:rPr>
                      <m:t>PAR</m:t>
                    </m:r>
                  </m:num>
                  <m:den>
                    <m:sSub>
                      <m:sSubPr>
                        <m:ctrlPr>
                          <w:rPr>
                            <w:rFonts w:ascii="Cambria Math" w:hAnsi="Cambria Math"/>
                            <w:i/>
                          </w:rPr>
                        </m:ctrlPr>
                      </m:sSubPr>
                      <m:e>
                        <m:r>
                          <w:rPr>
                            <w:rFonts w:ascii="Cambria Math" w:hAnsi="Cambria Math"/>
                          </w:rPr>
                          <m:t>V</m:t>
                        </m:r>
                      </m:e>
                      <m:sub>
                        <m:r>
                          <w:rPr>
                            <w:rFonts w:ascii="Cambria Math" w:hAnsi="Cambria Math"/>
                          </w:rPr>
                          <m:t>0m</m:t>
                        </m:r>
                      </m:sub>
                    </m:sSub>
                  </m:den>
                </m:f>
              </m:e>
            </m:d>
          </m:e>
        </m:d>
      </m:oMath>
      <w:r w:rsidR="00712CE2" w:rsidRPr="00622CF5">
        <w:rPr>
          <w:rFonts w:eastAsiaTheme="minorEastAsia"/>
        </w:rPr>
        <w:t xml:space="preserve"> describes the light saturation and inhibition term with V</w:t>
      </w:r>
      <w:r w:rsidR="00712CE2" w:rsidRPr="00622CF5">
        <w:rPr>
          <w:rFonts w:eastAsiaTheme="minorEastAsia"/>
          <w:vertAlign w:val="subscript"/>
        </w:rPr>
        <w:t>0m</w:t>
      </w:r>
      <w:r w:rsidR="00712CE2" w:rsidRPr="00622CF5">
        <w:rPr>
          <w:rFonts w:eastAsiaTheme="minorEastAsia"/>
        </w:rPr>
        <w:t xml:space="preserve"> = 66.5 mg C d</w:t>
      </w:r>
      <w:r w:rsidR="00712CE2" w:rsidRPr="00622CF5">
        <w:rPr>
          <w:rFonts w:eastAsiaTheme="minorEastAsia"/>
          <w:vertAlign w:val="superscript"/>
        </w:rPr>
        <w:t>-1</w:t>
      </w:r>
      <w:r w:rsidR="00712CE2" w:rsidRPr="00622CF5">
        <w:rPr>
          <w:rFonts w:eastAsiaTheme="minorEastAsia"/>
        </w:rPr>
        <w:t xml:space="preserve"> (mg Chl)</w:t>
      </w:r>
      <w:r w:rsidR="00712CE2" w:rsidRPr="00622CF5">
        <w:rPr>
          <w:rFonts w:eastAsiaTheme="minorEastAsia"/>
          <w:vertAlign w:val="superscript"/>
        </w:rPr>
        <w:t>-1</w:t>
      </w:r>
      <w:r w:rsidR="00712CE2" w:rsidRPr="00622CF5">
        <w:rPr>
          <w:rFonts w:eastAsiaTheme="minorEastAsia"/>
        </w:rPr>
        <w:t xml:space="preserve"> </w:t>
      </w:r>
      <w:r w:rsidR="00E7485C" w:rsidRPr="00622CF5">
        <w:rPr>
          <w:rFonts w:eastAsiaTheme="minorEastAsia"/>
        </w:rPr>
        <w:t xml:space="preserve">and </w:t>
      </w:r>
      <w:r w:rsidR="00712CE2" w:rsidRPr="00622CF5">
        <w:rPr>
          <w:rFonts w:eastAsiaTheme="minorEastAsia"/>
        </w:rPr>
        <w:t>α = 1.5</w:t>
      </w:r>
      <w:r w:rsidR="00E7485C" w:rsidRPr="00622CF5">
        <w:rPr>
          <w:rFonts w:eastAsiaTheme="minorEastAsia"/>
        </w:rPr>
        <w:t xml:space="preserve">; </w:t>
      </w:r>
      <w:r w:rsidR="00712CE2" w:rsidRPr="00622CF5">
        <w:rPr>
          <w:rFonts w:eastAsiaTheme="minorEastAsia"/>
        </w:rPr>
        <w:t xml:space="preserve">and </w:t>
      </w:r>
      <m:oMath>
        <m:f>
          <m:fPr>
            <m:ctrlPr>
              <w:rPr>
                <w:rFonts w:ascii="Cambria Math" w:hAnsi="Cambria Math"/>
                <w:i/>
              </w:rPr>
            </m:ctrlPr>
          </m:fPr>
          <m:num>
            <m:sSub>
              <m:sSubPr>
                <m:ctrlPr>
                  <w:rPr>
                    <w:rFonts w:ascii="Cambria Math" w:hAnsi="Cambria Math"/>
                    <w:i/>
                  </w:rPr>
                </m:ctrlPr>
              </m:sSubPr>
              <m:e>
                <m:r>
                  <w:rPr>
                    <w:rFonts w:ascii="Cambria Math" w:hAnsi="Cambria Math"/>
                  </w:rPr>
                  <m:t>NH</m:t>
                </m:r>
              </m:e>
              <m:sub>
                <m:r>
                  <w:rPr>
                    <w:rFonts w:ascii="Cambria Math" w:hAnsi="Cambria Math"/>
                  </w:rPr>
                  <m:t>4</m:t>
                </m:r>
              </m:sub>
            </m:sSub>
          </m:num>
          <m:den>
            <m:sSub>
              <m:sSubPr>
                <m:ctrlPr>
                  <w:rPr>
                    <w:rFonts w:ascii="Cambria Math" w:hAnsi="Cambria Math"/>
                    <w:i/>
                  </w:rPr>
                </m:ctrlPr>
              </m:sSubPr>
              <m:e>
                <m:r>
                  <w:rPr>
                    <w:rFonts w:ascii="Cambria Math" w:hAnsi="Cambria Math"/>
                  </w:rPr>
                  <m:t>NH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S</m:t>
                </m:r>
              </m:sub>
            </m:sSub>
          </m:den>
        </m:f>
      </m:oMath>
      <w:r w:rsidR="00712CE2" w:rsidRPr="00622CF5">
        <w:rPr>
          <w:rFonts w:eastAsiaTheme="minorEastAsia"/>
        </w:rPr>
        <w:t xml:space="preserve"> </w:t>
      </w:r>
      <w:r w:rsidR="00E7485C" w:rsidRPr="00622CF5">
        <w:rPr>
          <w:rFonts w:eastAsiaTheme="minorEastAsia"/>
        </w:rPr>
        <w:t xml:space="preserve">describes </w:t>
      </w:r>
      <w:r w:rsidR="00712CE2" w:rsidRPr="00622CF5">
        <w:rPr>
          <w:rFonts w:eastAsiaTheme="minorEastAsia"/>
        </w:rPr>
        <w:t>the ammonium</w:t>
      </w:r>
      <w:r w:rsidR="00E7485C" w:rsidRPr="00622CF5">
        <w:rPr>
          <w:rFonts w:eastAsiaTheme="minorEastAsia"/>
        </w:rPr>
        <w:t>-limitation</w:t>
      </w:r>
      <w:r w:rsidR="000359BC" w:rsidRPr="00622CF5">
        <w:rPr>
          <w:rFonts w:eastAsiaTheme="minorEastAsia"/>
        </w:rPr>
        <w:t xml:space="preserve"> </w:t>
      </w:r>
      <w:r w:rsidR="00712CE2" w:rsidRPr="00622CF5">
        <w:rPr>
          <w:rFonts w:eastAsiaTheme="minorEastAsia"/>
        </w:rPr>
        <w:t>kinetics</w:t>
      </w:r>
      <w:r w:rsidR="00E7485C" w:rsidRPr="00622CF5">
        <w:rPr>
          <w:rFonts w:eastAsiaTheme="minorEastAsia"/>
        </w:rPr>
        <w:t xml:space="preserve"> with K</w:t>
      </w:r>
      <w:r w:rsidR="00E7485C" w:rsidRPr="00622CF5">
        <w:rPr>
          <w:rFonts w:eastAsiaTheme="minorEastAsia"/>
          <w:vertAlign w:val="subscript"/>
        </w:rPr>
        <w:t>S</w:t>
      </w:r>
      <w:r w:rsidR="00E7485C" w:rsidRPr="00622CF5">
        <w:rPr>
          <w:rFonts w:eastAsiaTheme="minorEastAsia"/>
        </w:rPr>
        <w:t xml:space="preserve"> = 0.025 μmol L</w:t>
      </w:r>
      <w:r w:rsidR="00E7485C" w:rsidRPr="00622CF5">
        <w:rPr>
          <w:rFonts w:eastAsiaTheme="minorEastAsia"/>
          <w:vertAlign w:val="superscript"/>
        </w:rPr>
        <w:t>-1</w:t>
      </w:r>
      <w:r w:rsidR="00712CE2" w:rsidRPr="00622CF5">
        <w:rPr>
          <w:rFonts w:eastAsiaTheme="minorEastAsia"/>
        </w:rPr>
        <w:t>.</w:t>
      </w:r>
      <w:r w:rsidR="00712CE2" w:rsidRPr="00622CF5">
        <w:t xml:space="preserve"> </w:t>
      </w:r>
      <w:del w:id="91" w:author="Landry, Michael" w:date="2020-03-02T10:37:00Z">
        <w:r w:rsidR="00712CE2" w:rsidRPr="00622CF5" w:rsidDel="004F6E4F">
          <w:delText xml:space="preserve"> </w:delText>
        </w:r>
      </w:del>
      <w:r w:rsidR="00622CF5" w:rsidRPr="00622CF5">
        <w:t>Uncertainties</w:t>
      </w:r>
      <w:r w:rsidR="000E5C4C" w:rsidRPr="00622CF5">
        <w:t xml:space="preserve"> in the algorithm </w:t>
      </w:r>
      <w:r w:rsidR="0032413E" w:rsidRPr="00622CF5">
        <w:t xml:space="preserve">were </w:t>
      </w:r>
      <w:r w:rsidR="000E5C4C" w:rsidRPr="00622CF5">
        <w:t>propagated through all subsequent equations</w:t>
      </w:r>
      <w:r w:rsidR="00E7485C" w:rsidRPr="00622CF5">
        <w:t xml:space="preserve"> following </w:t>
      </w:r>
      <w:r w:rsidR="005452EC" w:rsidRPr="00622CF5">
        <w:fldChar w:fldCharType="begin"/>
      </w:r>
      <w:r w:rsidR="0067294D" w:rsidRPr="00622CF5">
        <w:instrText xml:space="preserve"> ADDIN EN.CITE &lt;EndNote&gt;&lt;Cite&gt;&lt;Author&gt;Stukel&lt;/Author&gt;&lt;Year&gt;2019&lt;/Year&gt;&lt;RecNum&gt;9256&lt;/RecNum&gt;&lt;DisplayText&gt;(Stukel et al., 2019a)&lt;/DisplayText&gt;&lt;record&gt;&lt;rec-number&gt;9256&lt;/rec-number&gt;&lt;foreign-keys&gt;&lt;key app="EN" db-id="e9dpzts9mzav95e0rs8prwv9extzw9xvxefw" timestamp="1575994326"&gt;9256&lt;/key&gt;&lt;/foreign-keys&gt;&lt;ref-type name="Journal Article"&gt;17&lt;/ref-type&gt;&lt;contributors&gt;&lt;authors&gt;&lt;author&gt;Stukel, M. R.&lt;/author&gt;&lt;author&gt;Goericke, R.&lt;/author&gt;&lt;author&gt;Landry, M. R.&lt;/author&gt;&lt;/authors&gt;&lt;/contributors&gt;&lt;titles&gt;&lt;title&gt;Predicting primary production in the southern California Current Ecosystem from chlorophyll, nutrient concentrations, and irradiance&lt;/title&gt;&lt;secondary-title&gt;bioRxiv&lt;/secondary-title&gt;&lt;/titles&gt;&lt;periodical&gt;&lt;full-title&gt;bioRxiv&lt;/full-title&gt;&lt;/periodical&gt;&lt;pages&gt;590240&lt;/pages&gt;&lt;dates&gt;&lt;year&gt;2019&lt;/year&gt;&lt;/dates&gt;&lt;urls&gt;&lt;related-urls&gt;&lt;url&gt;http://biorxiv.org/content/early/2019/03/28/590240.abstract&lt;/url&gt;&lt;url&gt;https://www.biorxiv.org/content/biorxiv/early/2019/03/28/590240.full.pdf&lt;/url&gt;&lt;/related-urls&gt;&lt;/urls&gt;&lt;electronic-resource-num&gt;10.1101/590240&lt;/electronic-resource-num&gt;&lt;/record&gt;&lt;/Cite&gt;&lt;/EndNote&gt;</w:instrText>
      </w:r>
      <w:r w:rsidR="005452EC" w:rsidRPr="00622CF5">
        <w:fldChar w:fldCharType="separate"/>
      </w:r>
      <w:r w:rsidR="0067294D" w:rsidRPr="00622CF5">
        <w:rPr>
          <w:noProof/>
        </w:rPr>
        <w:t>(</w:t>
      </w:r>
      <w:hyperlink w:anchor="_ENREF_88" w:tooltip="Stukel, 2019 #9256" w:history="1">
        <w:r w:rsidR="006260A9" w:rsidRPr="00622CF5">
          <w:rPr>
            <w:rStyle w:val="Hyperlink"/>
          </w:rPr>
          <w:t>Stukel et al., 2019a</w:t>
        </w:r>
      </w:hyperlink>
      <w:r w:rsidR="0067294D" w:rsidRPr="00622CF5">
        <w:rPr>
          <w:noProof/>
        </w:rPr>
        <w:t>)</w:t>
      </w:r>
      <w:r w:rsidR="005452EC" w:rsidRPr="00622CF5">
        <w:fldChar w:fldCharType="end"/>
      </w:r>
      <w:r w:rsidR="00F26177" w:rsidRPr="00622CF5">
        <w:t xml:space="preserve">  When averaged over the duration of a cycle, propagated errors in mixed layer NPP were ± 30 – 40% at the 95% confidence limit.</w:t>
      </w:r>
    </w:p>
    <w:p w14:paraId="7A6A9C08" w14:textId="14AFC17D" w:rsidR="0032413E" w:rsidRPr="00622CF5" w:rsidRDefault="006A3E23" w:rsidP="0032413E">
      <w:pPr>
        <w:spacing w:before="240" w:line="360" w:lineRule="auto"/>
        <w:rPr>
          <w:b/>
          <w:color w:val="000000" w:themeColor="text1"/>
        </w:rPr>
      </w:pPr>
      <w:r w:rsidRPr="00622CF5">
        <w:rPr>
          <w:b/>
          <w:color w:val="000000" w:themeColor="text1"/>
        </w:rPr>
        <w:t>3</w:t>
      </w:r>
      <w:r w:rsidR="0032413E" w:rsidRPr="00622CF5">
        <w:rPr>
          <w:b/>
          <w:color w:val="000000" w:themeColor="text1"/>
        </w:rPr>
        <w:t>.5 Net Phytoplankton Production from Dilution Experiments (NPP</w:t>
      </w:r>
      <w:r w:rsidR="0032413E" w:rsidRPr="00622CF5">
        <w:rPr>
          <w:b/>
          <w:color w:val="000000" w:themeColor="text1"/>
          <w:vertAlign w:val="subscript"/>
        </w:rPr>
        <w:t>G:G</w:t>
      </w:r>
      <w:r w:rsidR="0032413E" w:rsidRPr="00622CF5">
        <w:rPr>
          <w:b/>
          <w:color w:val="000000" w:themeColor="text1"/>
        </w:rPr>
        <w:t>)</w:t>
      </w:r>
    </w:p>
    <w:p w14:paraId="66F0E699" w14:textId="57989EC2" w:rsidR="0032413E" w:rsidRPr="00622CF5" w:rsidRDefault="0032413E">
      <w:pPr>
        <w:spacing w:before="240" w:line="360" w:lineRule="auto"/>
        <w:ind w:firstLine="360"/>
        <w:rPr>
          <w:b/>
          <w:i/>
        </w:rPr>
        <w:pPrChange w:id="92" w:author="Landry, Michael" w:date="2020-03-02T10:37:00Z">
          <w:pPr>
            <w:spacing w:before="240" w:line="360" w:lineRule="auto"/>
          </w:pPr>
        </w:pPrChange>
      </w:pPr>
      <w:r w:rsidRPr="00622CF5">
        <w:t xml:space="preserve">To calculate phytoplankton intrinsic growth rates and microzooplankton grazing rates, dilution experiments were prepared following the two-treatment dilution approach </w:t>
      </w:r>
      <w:r w:rsidR="005452EC" w:rsidRPr="00622CF5">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622CF5">
        <w:instrText xml:space="preserve"> ADDIN EN.CITE </w:instrText>
      </w:r>
      <w:r w:rsidR="007A7AEF" w:rsidRPr="00622CF5">
        <w:fldChar w:fldCharType="begin">
          <w:fldData xml:space="preserve">PEVuZE5vdGU+PENpdGU+PEF1dGhvcj5MYW5kcnk8L0F1dGhvcj48WWVhcj4yMDA4PC9ZZWFyPjxS
ZWNOdW0+OTI1ODwvUmVjTnVtPjxEaXNwbGF5VGV4dD4oTGFuZHJ5IGV0IGFsLiwgMjAwODsgTGFu
ZHJ5IGV0IGFsLiwgMjAxMWI7IFN0dWtlbCBldCBhbC4sIDIwMTIpPC9EaXNwbGF5VGV4dD48cmVj
b3JkPjxyZWMtbnVtYmVyPjkyNTg8L3JlYy1udW1iZXI+PGZvcmVpZ24ta2V5cz48a2V5IGFwcD0i
RU4iIGRiLWlkPSJlOWRwenRzOW16YXY5NWUwcnM4cHJ3djlleHR6dzl4dnhlZnciIHRpbWVzdGFt
cD0iMTU3NTk5NzE3NCI+OTI1ODwva2V5PjwvZm9yZWlnbi1rZXlzPjxyZWYtdHlwZSBuYW1lPSJK
b3VybmFsIEFydGljbGUiPjE3PC9yZWYtdHlwZT48Y29udHJpYnV0b3JzPjxhdXRob3JzPjxhdXRo
b3I+TGFuZHJ5LCBNLiBSLjwvYXV0aG9yPjxhdXRob3I+QnJvd24sIFMuIEwuPC9hdXRob3I+PGF1
dGhvcj5SaWksIFkuIE0uPC9hdXRob3I+PGF1dGhvcj5TZWxwaCwgSy4gRS48L2F1dGhvcj48YXV0
aG9yPkJpZGlnYXJlLCBSLiBSLjwvYXV0aG9yPjxhdXRob3I+WWFuZywgRS4gSi48L2F1dGhvcj48
YXV0aG9yPlNpbW1vbnMsIE0uIFAuPC9hdXRob3I+PC9hdXRob3JzPjwvY29udHJpYnV0b3JzPjxh
dXRoLWFkZHJlc3M+VW5pdiBDYWxpZiBTYW4gRGllZ28sIFNjcmlwcHMgSW5zdCBPY2Vhbm9nLCBM
YSBKb2xsYSwgQ0EgOTIwOTMgVVNBJiN4RDtVbml2IEhhd2FpaSBNYW5vYSwgRGVwdCBPY2Vhbm9n
LCBIb25vbHVsdSwgSEkgOTY4MjIgVVNBJiN4RDtVbml2IEhhd2FpaSBNYW5vYSwgSGF3YWlpIElu
c3QgTWFyaW5lIEJpb2wsIEhvbm9sdWx1LCBISSA5NjgyMiBVU0EmI3hEO0tvcmVhIE9jZWFuIFJl
cyAmYW1wOyBEZXYgSW5zdCwgTWFyaW5lIEVudmlyb25tIFJlcyBEZXB0LCBTZW91bCA0MjU2MDAs
IFNvdXRoIEtvcmVhJiN4RDtHb3Jkb24gJmFtcDsgQmV0dHkgTW9vcmUgRmRuLCBTYW4gRnJhbmNp
c2NvLCBDQSA5NDEyOSBVU0E8L2F1dGgtYWRkcmVzcz48dGl0bGVzPjx0aXRsZT5EZXB0aC1zdHJh
dGlmaWVkIHBoeXRvcGxhbmt0b24gZHluYW1pY3MgaW4gQ3ljbG9uZSBPcGFsLCBhIHN1YnRyb3Bp
Y2FsIG1lc29zY2FsZSBlZGR5PC90aXRsZT48c2Vjb25kYXJ5LXRpdGxlPkRlZXAtU2VhIFJlc2Vh
cmNoIElJPC9zZWNvbmRhcnktdGl0bGU+PGFsdC10aXRsZT5EZWVwLVNlYSBSZXMgUHQgSWk8L2Fs
dC10aXRsZT48L3RpdGxlcz48cGVyaW9kaWNhbD48ZnVsbC10aXRsZT5EZWVwLVNlYSBSZXNlYXJj
aCBJSTwvZnVsbC10aXRsZT48YWJici0xPkRlZXAtU2VhIFJlc2VhcmNoIFBhcnQgSUk8L2FiYnIt
MT48L3BlcmlvZGljYWw+PGFsdC1wZXJpb2RpY2FsPjxmdWxsLXRpdGxlPkRlZXAtU2VhIFJlc2Vh
cmNoIFBhcnQgSWktVG9waWNhbCBTdHVkaWVzIGluIE9jZWFub2dyYXBoeTwvZnVsbC10aXRsZT48
YWJici0xPkRlZXAtU2VhIFJlcyBQdCBJaTwvYWJici0xPjwvYWx0LXBlcmlvZGljYWw+PHBhZ2Vz
PjEzNDgtMTM1OTwvcGFnZXM+PHZvbHVtZT41NTwvdm9sdW1lPjxudW1iZXI+MTAtMTM8L251bWJl
cj48a2V5d29yZHM+PGtleXdvcmQ+cGh5c2ljYWwtYmlvbG9naWNhbCBjb3VwbGluZzwva2V5d29y
ZD48a2V5d29yZD5wcm9jaGxvcm9jb2NjdXM8L2tleXdvcmQ+PGtleXdvcmQ+ZGlhdG9tIGJsb29t
PC9rZXl3b3JkPjxrZXl3b3JkPm1pY3Jvem9vcGxhbmt0b24gZ3JhemluZzwva2V5d29yZD48a2V5
d29yZD5ncm93dGggcmF0ZTwva2V5d29yZD48a2V5d29yZD5lYXN0ZXJuIGVxdWF0b3JpYWwgcGFj
aWZpYzwva2V5d29yZD48a2V5d29yZD5taWNyb2JpYWwgY29tbXVuaXR5IHN0cnVjdHVyZTwva2V5
d29yZD48a2V5d29yZD5pcm9uIGZlcnRpbGl6YXRpb248L2tleXdvcmQ+PGtleXdvcmQ+c2FyZ2Fz
c28gc2VhPC9rZXl3b3JkPjxrZXl3b3JkPmJpb2xvZ2ljYWwgcmVzcG9uc2U8L2tleXdvcmQ+PGtl
eXdvcmQ+c291dGhlcm4tb2NlYW48L2tleXdvcmQ+PGtleXdvcmQ+YXJhYmlhbiBzZWE8L2tleXdv
cmQ+PGtleXdvcmQ+Z3Jvd3RoPC9rZXl3b3JkPjxrZXl3b3JkPmF0bGFudGljPC9rZXl3b3JkPjxr
ZXl3b3JkPmNhcmJvbjwva2V5d29yZD48L2tleXdvcmRzPjxkYXRlcz48eWVhcj4yMDA4PC95ZWFy
PjxwdWItZGF0ZXM+PGRhdGU+TWF5LUp1bjwvZGF0ZT48L3B1Yi1kYXRlcz48L2RhdGVzPjxpc2Ju
PjA5NjctMDY0NTwvaXNibj48YWNjZXNzaW9uLW51bT5XT1M6MDAwMjU3NjA1NjAwMDE1PC9hY2Nl
c3Npb24tbnVtPjx1cmxzPjxyZWxhdGVkLXVybHM+PHVybD4mbHQ7R28gdG8gSVNJJmd0OzovL1dP
UzowMDAyNTc2MDU2MDAwMTU8L3VybD48dXJsPmh0dHBzOi8vcGRmLnNjaWVuY2VkaXJlY3Rhc3Nl
dHMuY29tLzI3MTcyMi8xLXMyLjAtUzA5NjcwNjQ1MDhYMDAwNTAvMS1zMi4wLVMwOTY3MDY0NTA4
MDAwOTIxL21haW4ucGRmP1gtQW16LVNlY3VyaXR5LVRva2VuPUlRb0piM0pwWjJsdVgyVmpFTDMl
MkYlMkYlMkYlMkYlMkYlMkYlMkYlMkYlMkYlMkZ3RWFDWFZ6TFdWaGMzUXRNU0pITUVVQ0lRQ2Ft
Z1J6OEVnVzBpRFh6cWtPQkI2Q1RsaThpUGRDSXViQ1BaMHVyY1BLbmdJZ0NFSFBmaWs0ampVQnBs
Q3JacjlnQ3Qxb3NlV1BxeGtSVEZmd2pvZCUyQlRKQXF6d0lJRlJBQ0dnd3dOVGt3TURNMU5EWTRO
alVpRE5ORWJ4bUdNRDJtWmtBRjZTcXNBdkc2JTJGNlolMkZWV1NMMnU5NjhveHlYcDJYajVHSk01
MzB4NlZtRDdtaDdpV1dCNDJpYnJJZEladGQyMzFQRWI2OGgwaEZ0c3NZWUtwSVpqenMlMkZkelBP
RmQ2N1dOcXpmRiUyQiUyQmVUM3FMMHl5bGxmMnV1Z0pQb3NpaHI5RiUyQlgwT3h4YU9jMGZsN1E1
Y2ZoUFl0c2JpMFMzc012WnM5d2M1akZkS2lWeURLUVR4eXJuJTJGTnJJcWNwJTJGSWxtWGhJclBK
bnozMG04TjVBdUNXY2pobjdMdUZUMmdyVWZKZ0R1MTlHYTlIWCUyRmUxWGs4VVp5NHkwJTJGSkNM
R083a1JmdGpBWEZwT0tQME1ZRVE0T2lCRmRvVGxqazFyRFIwaEFUQ3M0RzBpalZueTNQcHZleW9W
Y05TWG9FbVdlSHoxNlUlMkJDVXowaVZlVXplalY4Tm9OYTk4eU9UdEVOVXFsS2ExYlJZVTdMQjNn
NVQ1SFclMkZadyUyRmI2Rm9Qa3prbVFMODEzdmp3eDRCbzFkZ2VQdkIlMkJxYXdmNTVrMnBURDgz
TWp2QlRyUUFuZGNVdmxDUVlUSmozTCUyRmcxaG1ZQlgxRCUyQm5CNFB5VTQlMkZwVUR0dDRoRzQ1
MiUyRjBjQlI4U3lkOFJGTWswSVNBbFVEUUNNUFNvQTh2ZjdQQ2w5d21vcHNRNGV6RTFCeUpERSUy
RlAlMkZicjVoTUFsSSUyRjFnUWtPbzNUUVp0dGo4amcxcVFwUGdCcHd6JTJGNUV2Uk1aRmc4akM2
cWx1TkptY3JyQmh1UzdSeDZIJTJCUnM1UHdCaFBuenNBVTNkM0NkdFVKeCUyRlZiakNzRUk0V2lQ
VGV3VWhFNXdnMXN2b1hiTDFUTUVyRzJQN0FLZ3V6NnUwZjNSdkV2bEFrR0l0WGYwTVJla0JzaHY4
cVdBJTJCTjJ0SFR0ZUdHNGdYVmRBYnE3a2ZHTlJGdiUyQnlvY0V4b1k0WDIzcDBxWiUyQiUyRlMz
M2ptejBrVUVHTkZKdVg1bkJHWUw0bFVhT2FaZ3JTSXVtUG00QnFhZFJCbiUyQnJ6RTN0Mjd4RHUl
MkJ1UGtZTzRCRmlDV2c0dmQ5eXhhWSUyQkZOc3JUaTlYbSUyRk4zN1cyZEFkWFp6d2NNbzN0QTlV
TXRyR1BHVVQ5NUxhUUxpeklGNkVrJTJGUEhOdjlVVmdGcE9yY2VBJTNEJTNEJmFtcDtYLUFtei1B
bGdvcml0aG09QVdTNC1ITUFDLVNIQTI1NiZhbXA7WC1BbXotRGF0ZT0yMDE5MTIxMlQxMzMyMDda
JmFtcDtYLUFtei1TaWduZWRIZWFkZXJzPWhvc3QmYW1wO1gtQW16LUV4cGlyZXM9MzAwJmFtcDtY
LUFtei1DcmVkZW50aWFsPUFTSUFRM1BIQ1ZUWVZLQ1pYTUhaJTJGMjAxOTEyMTIlMkZ1cy1lYXN0
LTElMkZzMyUyRmF3czRfcmVxdWVzdCZhbXA7WC1BbXotU2lnbmF0dXJlPTdjMzUyZGNjMjllNzAy
MDMwYjU3MGY3NGE4NDBhYmE3MWI0MTE3YTEyMTNiNzBlODFkMTg2MWQ0ODRjMmQ3NjUmYW1wO2hh
c2g9OTc3Y2Q1NDcwNzNiZWVhNDgzZGFiYTEwY2Q1M2IxZWI5Njg2NzA3YmZkMjU0Mzg5NmYxZDky
NTI4M2NiNTRiOSZhbXA7aG9zdD02ODA0MmM5NDM1OTEwMTNhYzJiMjQzMGE4OWIyNzBmNmFmMmM3
NmQ4ZGZkMDg2YTA3MTc2YWZlN2M3NmMyYzYxJmFtcDtwaWk9UzA5NjcwNjQ1MDgwMDA5MjEmYW1w
O3RpZD1zcGRmLTZmMjFmYjhlLTVkOTItNDEzZC1hMzI0LTI4Y2FmOTU4YjA4MiZhbXA7c2lkPWZk
NDgwODc4NzE1NGQzNDFiNTBhNTU5OTEwZDQ2OTk2ZTExNWd4cnFhJmFtcDt0eXBlPWNsaWVudDwv
dXJsPjwvcmVsYXRlZC11cmxzPjwvdXJscz48ZWxlY3Ryb25pYy1yZXNvdXJjZS1udW0+MTAuMTAx
Ni9qLmRzcjIuMjAwOC4wMi4wMDE8L2VsZWN0cm9uaWMtcmVzb3VyY2UtbnVtPjxsYW5ndWFnZT5F
bmdsaXNoPC9sYW5ndWFnZT48L3JlY29yZD48L0NpdGU+PENpdGU+PEF1dGhvcj5TdHVrZWw8L0F1
dGhvcj48WWVhcj4yMDEyPC9ZZWFyPjxSZWNOdW0+OTIxMDwvUmVjTnVtPjxJRFRleHQ+RG8gaW52
ZXJzZSBlY29zeXN0ZW0gbW9kZWxzIGFjY3VyYXRlbHkgcmVjb25zdHJ1Y3QgcGxhbmt0b24gdHJv
cGhpYyBmbG93cz8gQ29tcGFyaW5nIHR3byBzb2x1dGlvbiBtZXRob2RzIHVzaW5nIGZpZWxkIGRh
dGEgZnJvbSB0aGUgQ2FsaWZvcm5pYSBDdXJyZW50PC9JRFRleHQ+PHJlY29yZD48cmVjLW51bWJl
cj45MjEwPC9yZWMtbnVtYmVyPjxmb3JlaWduLWtleXM+PGtleSBhcHA9IkVOIiBkYi1pZD0iZTlk
cHp0czltemF2OTVlMHJzOHByd3Y5ZXh0enc5eHZ4ZWZ3IiB0aW1lc3RhbXA9IjE1NzAxMjAxOTYi
PjkyMTA8L2tleT48L2ZvcmVpZ24ta2V5cz48cmVmLXR5cGUgbmFtZT0iSm91cm5hbCBBcnRpY2xl
Ij4xNzwvcmVmLXR5cGU+PGNvbnRyaWJ1dG9ycz48YXV0aG9ycz48YXV0aG9yPlN0dWtlbCwgTS4g
Ui48L2F1dGhvcj48YXV0aG9yPkxhbmRyeSwgTS4gUi48L2F1dGhvcj48YXV0aG9yPk9obWFuLCBN
LiBELjwvYXV0aG9yPjxhdXRob3I+R29lcmlja2UsIFIuPC9hdXRob3I+PGF1dGhvcj5TYW1vLCBU
LjwvYXV0aG9yPjxhdXRob3I+QmVuaXRlei1OZWxzb24sIEMuIFIuPC9hdXRob3I+PC9hdXRob3Jz
PjwvY29udHJpYnV0b3JzPjxhdXRoLWFkZHJlc3M+VW5pdiBDYWxpZiBTYW4gRGllZ28sIFNjcmlw
cHMgSW5zdCBPY2Vhbm9nLCBMYSBKb2xsYSwgQ0EgOTIwMzcgVVNBJiN4RDtVbml2IFMgQ2Fyb2xp
bmEsIENvbHVtYmlhLCBTQyAyOTIwOCBVU0E8L2F1dGgtYWRkcmVzcz48dGl0bGVzPjx0aXRsZT5E
byBpbnZlcnNlIGVjb3N5c3RlbSBtb2RlbHMgYWNjdXJhdGVseSByZWNvbnN0cnVjdCBwbGFua3Rv
biB0cm9waGljIGZsb3dzPyBDb21wYXJpbmcgdHdvIHNvbHV0aW9uIG1ldGhvZHMgdXNpbmcgZmll
bGQgZGF0YSBmcm9tIHRoZSBDYWxpZm9ybmlhIEN1cnJlbnQ8L3RpdGxlPjxzZWNvbmRhcnktdGl0
bGU+Sm91cm5hbCBvZiBNYXJpbmUgU3lzdGVtczwvc2Vjb25kYXJ5LXRpdGxlPjxhbHQtdGl0bGU+
SiBNYXJpbmUgU3lzdDwvYWx0LXRpdGxlPjwvdGl0bGVzPjxwZXJpb2RpY2FsPjxmdWxsLXRpdGxl
PkpvdXJuYWwgb2YgTWFyaW5lIFN5c3RlbXM8L2Z1bGwtdGl0bGU+PGFiYnItMT5KIE1hcmluZSBT
eXN0PC9hYmJyLTE+PC9wZXJpb2RpY2FsPjxhbHQtcGVyaW9kaWNhbD48ZnVsbC10aXRsZT5Kb3Vy
bmFsIG9mIE1hcmluZSBTeXN0ZW1zPC9mdWxsLXRpdGxlPjxhYmJyLTE+SiBNYXJpbmUgU3lzdDwv
YWJici0xPjwvYWx0LXBlcmlvZGljYWw+PHBhZ2VzPjIwLTMzPC9wYWdlcz48dm9sdW1lPjkxPC92
b2x1bWU+PG51bWJlcj4xPC9udW1iZXI+PGtleXdvcmRzPjxrZXl3b3JkPmxpbmVhciBpbnZlcnNl
IG1vZGVsPC9rZXl3b3JkPjxrZXl3b3JkPnBsYW5rdG9uPC9rZXl3b3JkPjxrZXl3b3JkPnRyb3Bo
aWMgc3RydWN0dXJlPC9rZXl3b3JkPjxrZXl3b3JkPmZvb2Qgd2ViPC9rZXl3b3JkPjxrZXl3b3Jk
PmVjb3N5c3RlbSBkeW5hbWljczwva2V5d29yZD48a2V5d29yZD5jYWxpZm9ybmlhIGN1cnJlbnQg
c3lzdGVtPC9rZXl3b3JkPjxrZXl3b3JkPmZvb2Qtd2ViIHN0cnVjdHVyZTwva2V5d29yZD48a2V5
d29yZD5waHl0b3BsYW5rdG9uIGJsb29tczwva2V5d29yZD48a2V5d29yZD5zb3V0aGVybiBjYWxp
Zm9ybmlhPC9rZXl3b3JkPjxrZXl3b3JkPmVxdWF0b3JpYWwgcGFjaWZpYzwva2V5d29yZD48a2V5
d29yZD5wcm90ZWluLXN5bnRoZXNpczwva2V5d29yZD48a2V5d29yZD5vcmdhbmljLW1hdHRlcjwv
a2V5d29yZD48a2V5d29yZD5jdXJyZW50IHN5c3RlbTwva2V5d29yZD48a2V5d29yZD5jYXJib24g
ZXhwb3J0PC9rZXl3b3JkPjxrZXl3b3JkPnpvb3BsYW5rdG9uPC9rZXl3b3JkPjxrZXl3b3JkPmJh
Y3RlcmlhPC9rZXl3b3JkPjwva2V5d29yZHM+PGRhdGVzPjx5ZWFyPjIwMTI8L3llYXI+PHB1Yi1k
YXRlcz48ZGF0ZT5NYXI8L2RhdGU+PC9wdWItZGF0ZXM+PC9kYXRlcz48aXNibj4wOTI0LTc5NjM8
L2lzYm4+PGFjY2Vzc2lvbi1udW0+V09TOjAwMDI5Nzg5MTIwMDAwMzwvYWNjZXNzaW9uLW51bT48
dXJscz48cmVsYXRlZC11cmxzPjx1cmw+Jmx0O0dvIHRvIElTSSZndDs6Ly9XT1M6MDAwMjk3ODkx
MjAwMDAzPC91cmw+PHVybD5odHRwczovL3d3dy5zY2llbmNlZGlyZWN0LmNvbS9zY2llbmNlL2Fy
dGljbGUvcGlpL1MwOTI0Nzk2MzExMDAyMDUzP3ZpYSUzRGlodWI8L3VybD48L3JlbGF0ZWQtdXJs
cz48L3VybHM+PGVsZWN0cm9uaWMtcmVzb3VyY2UtbnVtPjEwLjEwMTYvai5qbWFyc3lzLjIwMTEu
MDkuMDA0PC9lbGVjdHJvbmljLXJlc291cmNlLW51bT48bGFuZ3VhZ2U+RW5nbGlzaDwvbGFuZ3Vh
Z2U+PC9yZWNvcmQ+PC9DaXRlPjxDaXRlPjxBdXRob3I+TGFuZHJ5PC9BdXRob3I+PFllYXI+MjAx
MTwvWWVhcj48UmVjTnVtPjkyNTc8L1JlY051bT48cmVjb3JkPjxyZWMtbnVtYmVyPjkyNTc8L3Jl
Yy1udW1iZXI+PGZvcmVpZ24ta2V5cz48a2V5IGFwcD0iRU4iIGRiLWlkPSJlOWRwenRzOW16YXY5
NWUwcnM4cHJ3djlleHR6dzl4dnhlZnciIHRpbWVzdGFtcD0iMTU3NTk5NzEwNyI+OTI1Nzwva2V5
PjwvZm9yZWlnbi1rZXlzPjxyZWYtdHlwZSBuYW1lPSJKb3VybmFsIEFydGljbGUiPjE3PC9yZWYt
dHlwZT48Y29udHJpYnV0b3JzPjxhdXRob3JzPjxhdXRob3I+TGFuZHJ5LCBNLiBSLjwvYXV0aG9y
PjxhdXRob3I+U2VscGgsIEsuIEUuPC9hdXRob3I+PGF1dGhvcj5ZYW5nLCBFLiBKLjwvYXV0aG9y
PjwvYXV0aG9ycz48L2NvbnRyaWJ1dG9ycz48YXV0aC1hZGRyZXNzPlVuaXYgQ2FsaWYgU2FuIERp
ZWdvLCBTY3JpcHBzIEluc3QgT2NlYW5vZywgTGEgSm9sbGEsIENBIDkyMDkzIFVTQSYjeEQ7VW5p
diBIYXdhaWkgTWFub2EsIERlcHQgT2NlYW5vZywgSG9ub2x1bHUsIEhJIDk2ODIyIFVTQSYjeEQ7
S09SREksIERpdiBQb2xhciBDbGltYXRlIFJlcywgS29yZWEgUG9sYXIgUmVzIEluc3QsIEluY2hv
biA0MDY4NDAsIFNvdXRoIEtvcmVhPC9hdXRoLWFkZHJlc3M+PHRpdGxlcz48dGl0bGU+RGVjb3Vw
bGVkIHBoeXRvcGxhbmt0b24gZ3Jvd3RoIGFuZCBtaWNyb3pvb3BsYW5rdG9uIGdyYXppbmcgaW4g
dGhlIGRlZXAgZXVwaG90aWMgem9uZSBvZiB0aGUgZWFzdGVybiBlcXVhdG9yaWFsIFBhY2lmaWM8
L3RpdGxlPjxzZWNvbmRhcnktdGl0bGU+TWFyaW5lIEVjb2xvZ3kgUHJvZ3Jlc3MgU2VyaWVzPC9z
ZWNvbmRhcnktdGl0bGU+PGFsdC10aXRsZT5NYXIgRWNvbCBQcm9nIFNlcjwvYWx0LXRpdGxlPjwv
dGl0bGVzPjxwZXJpb2RpY2FsPjxmdWxsLXRpdGxlPk1hcmluZSBFY29sb2d5IFByb2dyZXNzIFNl
cmllczwvZnVsbC10aXRsZT48YWJici0xPk1hciBFY29sIFByb2cgU2VyPC9hYmJyLTE+PC9wZXJp
b2RpY2FsPjxhbHQtcGVyaW9kaWNhbD48ZnVsbC10aXRsZT5NYXJpbmUgRWNvbG9neSBQcm9ncmVz
cyBTZXJpZXM8L2Z1bGwtdGl0bGU+PGFiYnItMT5NYXIgRWNvbCBQcm9nIFNlcjwvYWJici0xPjwv
YWx0LXBlcmlvZGljYWw+PHBhZ2VzPjEzLTI0PC9wYWdlcz48dm9sdW1lPjQyMTwvdm9sdW1lPjxr
ZXl3b3Jkcz48a2V5d29yZD5taWNyb3pvb3BsYW5rdG9uIGdyYXppbmc8L2tleXdvcmQ+PGtleXdv
cmQ+cGh5dG9wbGFua3RvbiBncm93dGggcmF0ZTwva2V5d29yZD48a2V5d29yZD5sb3dlciBldXBo
b3RpYyB6b25lPC9rZXl3b3JkPjxrZXl3b3JkPmVxdWF0b3JpYWwgcGFjaWZpYzwva2V5d29yZD48
a2V5d29yZD5pcm9uIGZlcnRpbGl6YXRpb248L2tleXdvcmQ+PGtleXdvcmQ+c3RhdGlvbiBhbG9o
YTwva2V5d29yZD48a2V5d29yZD5pbnRlcmFubnVhbCB2YXJpYWJpbGl0eTwva2V5d29yZD48a2V5
d29yZD5wcmltYXJ5IHByb2R1Y3Rpdml0eTwva2V5d29yZD48a2V5d29yZD5iaW9sb2dpY2FsIHJl
c3BvbnNlPC9rZXl3b3JkPjxrZXl3b3JkPmFyYWJpYW4gc2VhPC9rZXl3b3JkPjxrZXl3b3JkPmNv
bW11bml0eTwva2V5d29yZD48a2V5d29yZD5vY2Vhbjwva2V5d29yZD48a2V5d29yZD5keW5hbWlj
czwva2V5d29yZD48a2V5d29yZD5yYXRlczwva2V5d29yZD48L2tleXdvcmRzPjxkYXRlcz48eWVh
cj4yMDExPC95ZWFyPjwvZGF0ZXM+PGlzYm4+MDE3MS04NjMwPC9pc2JuPjxhY2Nlc3Npb24tbnVt
PldPUzowMDAyODYzOTA4MDAwMDI8L2FjY2Vzc2lvbi1udW0+PHVybHM+PHJlbGF0ZWQtdXJscz48
dXJsPiZsdDtHbyB0byBJU0kmZ3Q7Oi8vV09TOjAwMDI4NjM5MDgwMDAwMjwvdXJsPjx1cmw+aHR0
cHM6Ly93d3cuaW50LXJlcy5jb20vYXJ0aWNsZXMvbWVwczIwMTAvNDIxL200MjFwMDEzLnBkZjwv
dXJsPjwvcmVsYXRlZC11cmxzPjwvdXJscz48ZWxlY3Ryb25pYy1yZXNvdXJjZS1udW0+MTAuMzM1
NC9tZXBzMDg3OTI8L2VsZWN0cm9uaWMtcmVzb3VyY2UtbnVtPjxsYW5ndWFnZT5FbmdsaXNoPC9s
YW5ndWFnZT48L3JlY29yZD48L0NpdGU+PC9FbmROb3RlPgB=
</w:fldData>
        </w:fldChar>
      </w:r>
      <w:r w:rsidR="007A7AEF" w:rsidRPr="00622CF5">
        <w:instrText xml:space="preserve"> ADDIN EN.CITE.DATA </w:instrText>
      </w:r>
      <w:r w:rsidR="007A7AEF" w:rsidRPr="00622CF5">
        <w:fldChar w:fldCharType="end"/>
      </w:r>
      <w:r w:rsidR="005452EC" w:rsidRPr="00622CF5">
        <w:fldChar w:fldCharType="separate"/>
      </w:r>
      <w:r w:rsidR="007A7AEF" w:rsidRPr="00622CF5">
        <w:rPr>
          <w:noProof/>
        </w:rPr>
        <w:t>(</w:t>
      </w:r>
      <w:r w:rsidR="003440E0">
        <w:fldChar w:fldCharType="begin"/>
      </w:r>
      <w:r w:rsidR="003440E0">
        <w:instrText xml:space="preserve"> HYPERLINK \l "_ENREF_40" \o "Landry, 2008 #9258" </w:instrText>
      </w:r>
      <w:r w:rsidR="003440E0">
        <w:fldChar w:fldCharType="separate"/>
      </w:r>
      <w:r w:rsidR="006260A9" w:rsidRPr="00622CF5">
        <w:rPr>
          <w:rStyle w:val="Hyperlink"/>
        </w:rPr>
        <w:t>Landry et al., 2008</w:t>
      </w:r>
      <w:r w:rsidR="003440E0">
        <w:rPr>
          <w:rStyle w:val="Hyperlink"/>
        </w:rPr>
        <w:fldChar w:fldCharType="end"/>
      </w:r>
      <w:r w:rsidR="007A7AEF" w:rsidRPr="00622CF5">
        <w:rPr>
          <w:noProof/>
        </w:rPr>
        <w:t xml:space="preserve">; </w:t>
      </w:r>
      <w:r w:rsidR="003440E0">
        <w:fldChar w:fldCharType="begin"/>
      </w:r>
      <w:r w:rsidR="003440E0">
        <w:instrText xml:space="preserve"> HYPERLINK \l "_ENREF_46" \o "Landry, 2011 #9257" </w:instrText>
      </w:r>
      <w:r w:rsidR="003440E0">
        <w:fldChar w:fldCharType="separate"/>
      </w:r>
      <w:r w:rsidR="006260A9" w:rsidRPr="00622CF5">
        <w:rPr>
          <w:rStyle w:val="Hyperlink"/>
        </w:rPr>
        <w:t>Landry et al., 2011b</w:t>
      </w:r>
      <w:r w:rsidR="003440E0">
        <w:rPr>
          <w:rStyle w:val="Hyperlink"/>
        </w:rPr>
        <w:fldChar w:fldCharType="end"/>
      </w:r>
      <w:r w:rsidR="007A7AEF" w:rsidRPr="00622CF5">
        <w:rPr>
          <w:noProof/>
        </w:rPr>
        <w:t xml:space="preserve">; </w:t>
      </w:r>
      <w:r w:rsidR="003440E0">
        <w:fldChar w:fldCharType="begin"/>
      </w:r>
      <w:r w:rsidR="003440E0">
        <w:instrText xml:space="preserve"> HYPERLINK \l "_ENREF_91" \o "Stukel, 2012 #9210" </w:instrText>
      </w:r>
      <w:r w:rsidR="003440E0">
        <w:fldChar w:fldCharType="separate"/>
      </w:r>
      <w:r w:rsidR="006260A9" w:rsidRPr="00622CF5">
        <w:rPr>
          <w:rStyle w:val="Hyperlink"/>
        </w:rPr>
        <w:t>Stukel et al., 2012</w:t>
      </w:r>
      <w:r w:rsidR="003440E0">
        <w:rPr>
          <w:rStyle w:val="Hyperlink"/>
        </w:rPr>
        <w:fldChar w:fldCharType="end"/>
      </w:r>
      <w:r w:rsidR="007A7AEF" w:rsidRPr="00622CF5">
        <w:rPr>
          <w:noProof/>
        </w:rPr>
        <w:t>)</w:t>
      </w:r>
      <w:r w:rsidR="005452EC" w:rsidRPr="00622CF5">
        <w:fldChar w:fldCharType="end"/>
      </w:r>
      <w:r w:rsidRPr="00622CF5">
        <w:t>. Each experiment consisted of water collected at 6 depths spanning the euphotic zone (i.e. “array depths”) in pre-dawn CTD casts (02:00 local).</w:t>
      </w:r>
      <w:ins w:id="93" w:author="Landry, Michael" w:date="2020-03-02T10:38:00Z">
        <w:r w:rsidR="004F6E4F">
          <w:t xml:space="preserve"> </w:t>
        </w:r>
      </w:ins>
      <w:del w:id="94" w:author="Landry, Michael" w:date="2020-03-02T10:38:00Z">
        <w:r w:rsidRPr="00622CF5" w:rsidDel="004F6E4F">
          <w:delText xml:space="preserve"> </w:delText>
        </w:r>
      </w:del>
      <w:r w:rsidRPr="00622CF5">
        <w:t>At each depth, two 2.7 L polycarbonate bottles were filled with either unfiltered seawater (i.e. 100% whole seawater) or a mixture of 33% whole seawater and 67% 0.1-µm filtered seawater. Samples were incubated in situ on the drifter array for 24 h along with the NPP</w:t>
      </w:r>
      <w:r w:rsidRPr="00622CF5">
        <w:rPr>
          <w:vertAlign w:val="subscript"/>
        </w:rPr>
        <w:t>14C</w:t>
      </w:r>
      <w:r w:rsidRPr="00622CF5">
        <w:t xml:space="preserve"> and NP experiments</w:t>
      </w:r>
      <w:r w:rsidRPr="00622CF5">
        <w:rPr>
          <w:rFonts w:eastAsiaTheme="minorHAnsi"/>
        </w:rPr>
        <w:t xml:space="preserve">. Net growth rates in each bottle were determined from changes in fluorometrically-measured Chl a and used to quantify gross growth rates (μ) and mortality due to protistan grazing (m). </w:t>
      </w:r>
      <w:del w:id="95" w:author="Landry, Michael" w:date="2020-03-02T10:38:00Z">
        <w:r w:rsidRPr="00622CF5" w:rsidDel="004F6E4F">
          <w:rPr>
            <w:rFonts w:eastAsiaTheme="minorHAnsi"/>
          </w:rPr>
          <w:delText xml:space="preserve"> </w:delText>
        </w:r>
      </w:del>
      <w:r w:rsidRPr="00622CF5">
        <w:rPr>
          <w:rFonts w:eastAsiaTheme="minorHAnsi"/>
        </w:rPr>
        <w:t xml:space="preserve">Carbon to Chl </w:t>
      </w:r>
      <w:r w:rsidRPr="00622CF5">
        <w:rPr>
          <w:rFonts w:eastAsiaTheme="minorHAnsi"/>
          <w:i/>
          <w:iCs/>
        </w:rPr>
        <w:t>a</w:t>
      </w:r>
      <w:r w:rsidRPr="00622CF5">
        <w:rPr>
          <w:rFonts w:eastAsiaTheme="minorHAnsi"/>
        </w:rPr>
        <w:t xml:space="preserve"> ratios (C:Chl) were determined using the approach of </w:t>
      </w:r>
      <w:r w:rsidR="003440E0">
        <w:fldChar w:fldCharType="begin"/>
      </w:r>
      <w:r w:rsidR="003440E0">
        <w:instrText xml:space="preserve"> HYPERLINK \l "_ENREF_49" \o "Li, 2010 #9259" </w:instrText>
      </w:r>
      <w:r w:rsidR="003440E0">
        <w:fldChar w:fldCharType="separate"/>
      </w:r>
      <w:r w:rsidR="006260A9" w:rsidRPr="00622CF5">
        <w:rPr>
          <w:rStyle w:val="Hyperlink"/>
          <w:rFonts w:eastAsiaTheme="minorHAnsi"/>
        </w:rPr>
        <w:fldChar w:fldCharType="begin"/>
      </w:r>
      <w:r w:rsidR="006260A9" w:rsidRPr="00622CF5">
        <w:rPr>
          <w:rStyle w:val="Hyperlink"/>
          <w:rFonts w:eastAsiaTheme="minorHAnsi"/>
        </w:rPr>
        <w:instrText xml:space="preserve"> ADDIN EN.CITE &lt;EndNote&gt;&lt;Cite AuthorYear="1"&gt;&lt;Author&gt;Li&lt;/Author&gt;&lt;Year&gt;2010&lt;/Year&gt;&lt;RecNum&gt;9259&lt;/RecNum&gt;&lt;DisplayText&gt;Li et al. (2010)&lt;/DisplayText&gt;&lt;record&gt;&lt;rec-number&gt;9259&lt;/rec-number&gt;&lt;foreign-keys&gt;&lt;key app="EN" db-id="e9dpzts9mzav95e0rs8prwv9extzw9xvxefw" timestamp="1575997338"&gt;9259&lt;/key&gt;&lt;/foreign-keys&gt;&lt;ref-type name="Journal Article"&gt;17&lt;/ref-type&gt;&lt;contributors&gt;&lt;authors&gt;&lt;author&gt;Li, Q. P.&lt;/author&gt;&lt;author&gt;Franks, P. J. S.&lt;/author&gt;&lt;author&gt;Landry, M. R.&lt;/author&gt;&lt;author&gt;Goericke, R.&lt;/author&gt;&lt;author&gt;Taylor, A. G.&lt;/author&gt;&lt;/authors&gt;&lt;/contributors&gt;&lt;auth-address&gt;Univ Calif San Diego, Scripps Inst Oceanog, La Jolla, CA 92093 USA&lt;/auth-address&gt;&lt;titles&gt;&lt;title&gt;Modeling phytoplankton growth rates and chlorophyll to carbon ratios in California coastal and pelagic ecosystems&lt;/title&gt;&lt;secondary-title&gt;Journal of Geophysical Research-Biogeosciences&lt;/secondary-title&gt;&lt;alt-title&gt;J Geophys Res-Biogeo&lt;/alt-title&gt;&lt;/titles&gt;&lt;periodical&gt;&lt;full-title&gt;Journal of Geophysical Research-Biogeosciences&lt;/full-title&gt;&lt;abbr-1&gt;J Geophys Res-Biogeo&lt;/abbr-1&gt;&lt;/periodical&gt;&lt;alt-periodical&gt;&lt;full-title&gt;Journal of Geophysical Research-Biogeosciences&lt;/full-title&gt;&lt;abbr-1&gt;J Geophys Res-Biogeo&lt;/abbr-1&gt;&lt;/alt-periodical&gt;&lt;volume&gt;115&lt;/volume&gt;&lt;keywords&gt;&lt;keyword&gt;current system&lt;/keyword&gt;&lt;keyword&gt;north pacific&lt;/keyword&gt;&lt;keyword&gt;arabian sea&lt;/keyword&gt;&lt;keyword&gt;photosynthesis&lt;/keyword&gt;&lt;keyword&gt;acclimation&lt;/keyword&gt;&lt;keyword&gt;temperature&lt;/keyword&gt;&lt;keyword&gt;biomass&lt;/keyword&gt;&lt;keyword&gt;light&lt;/keyword&gt;&lt;keyword&gt;nutrient&lt;/keyword&gt;&lt;keyword&gt;limitation&lt;/keyword&gt;&lt;/keywords&gt;&lt;dates&gt;&lt;year&gt;2010&lt;/year&gt;&lt;pub-dates&gt;&lt;date&gt;Oct 5&lt;/date&gt;&lt;/pub-dates&gt;&lt;/dates&gt;&lt;isbn&gt;0148-0227&lt;/isbn&gt;&lt;accession-num&gt;WOS:000282768500001&lt;/accession-num&gt;&lt;urls&gt;&lt;related-urls&gt;&lt;url&gt;&amp;lt;Go to ISI&amp;gt;://WOS:000282768500001&lt;/url&gt;&lt;url&gt;https://agupubs.onlinelibrary.wiley.com/doi/full/10.1029/2009JG001111&lt;/url&gt;&lt;/related-urls&gt;&lt;/urls&gt;&lt;electronic-resource-num&gt;Artn G04003&amp;#xD;10.1029/2009jg001111&lt;/electronic-resource-num&gt;&lt;language&gt;English&lt;/language&gt;&lt;/record&gt;&lt;/Cite&gt;&lt;/EndNote&gt;</w:instrText>
      </w:r>
      <w:r w:rsidR="006260A9" w:rsidRPr="00622CF5">
        <w:rPr>
          <w:rStyle w:val="Hyperlink"/>
          <w:rFonts w:eastAsiaTheme="minorHAnsi"/>
        </w:rPr>
        <w:fldChar w:fldCharType="separate"/>
      </w:r>
      <w:r w:rsidR="006260A9" w:rsidRPr="00622CF5">
        <w:rPr>
          <w:rStyle w:val="Hyperlink"/>
          <w:rFonts w:eastAsiaTheme="minorHAnsi"/>
        </w:rPr>
        <w:t>Li et al. (2010)</w:t>
      </w:r>
      <w:r w:rsidR="006260A9" w:rsidRPr="00622CF5">
        <w:rPr>
          <w:rStyle w:val="Hyperlink"/>
          <w:rFonts w:eastAsiaTheme="minorHAnsi"/>
        </w:rPr>
        <w:fldChar w:fldCharType="end"/>
      </w:r>
      <w:r w:rsidR="003440E0">
        <w:rPr>
          <w:rStyle w:val="Hyperlink"/>
          <w:rFonts w:eastAsiaTheme="minorHAnsi"/>
        </w:rPr>
        <w:fldChar w:fldCharType="end"/>
      </w:r>
      <w:r w:rsidRPr="00622CF5">
        <w:rPr>
          <w:rFonts w:eastAsiaTheme="minorHAnsi"/>
        </w:rPr>
        <w:t xml:space="preserve">, based on microscopy-derived estimates of phytoplankton biomass in the CCE region. </w:t>
      </w:r>
      <w:del w:id="96" w:author="Landry, Michael" w:date="2020-03-02T10:38:00Z">
        <w:r w:rsidRPr="00622CF5" w:rsidDel="004F6E4F">
          <w:rPr>
            <w:rFonts w:eastAsiaTheme="minorHAnsi"/>
          </w:rPr>
          <w:delText xml:space="preserve"> </w:delText>
        </w:r>
      </w:del>
      <w:r w:rsidRPr="00622CF5">
        <w:rPr>
          <w:rFonts w:eastAsiaTheme="minorHAnsi"/>
        </w:rPr>
        <w:t xml:space="preserve">C:Chl was </w:t>
      </w:r>
      <w:r w:rsidRPr="00622CF5">
        <w:rPr>
          <w:rFonts w:eastAsiaTheme="minorHAnsi"/>
        </w:rPr>
        <w:lastRenderedPageBreak/>
        <w:t>multiplied by Chl to determine initial carbon biomass (B</w:t>
      </w:r>
      <w:r w:rsidRPr="00622CF5">
        <w:rPr>
          <w:rFonts w:eastAsiaTheme="minorHAnsi"/>
          <w:vertAlign w:val="subscript"/>
        </w:rPr>
        <w:t>0</w:t>
      </w:r>
      <w:r w:rsidRPr="00622CF5">
        <w:rPr>
          <w:rFonts w:eastAsiaTheme="minorHAnsi"/>
        </w:rPr>
        <w:t xml:space="preserve">), and </w:t>
      </w:r>
      <w:del w:id="97" w:author="Stukel" w:date="2020-02-29T14:03:00Z">
        <w:r w:rsidR="000745B9" w:rsidRPr="00622CF5" w:rsidDel="00461535">
          <w:rPr>
            <w:rFonts w:eastAsiaTheme="minorHAnsi"/>
          </w:rPr>
          <w:delText xml:space="preserve"> &amp; </w:delText>
        </w:r>
      </w:del>
      <w:r w:rsidRPr="00622CF5">
        <w:rPr>
          <w:rFonts w:eastAsiaTheme="minorHAnsi"/>
        </w:rPr>
        <w:t xml:space="preserve">phytoplankton production was calculated as </w:t>
      </w:r>
      <m:oMath>
        <m:r>
          <w:rPr>
            <w:rFonts w:ascii="Cambria Math" w:eastAsiaTheme="minorHAnsi" w:hAnsi="Cambria Math"/>
          </w:rPr>
          <m:t>NP</m:t>
        </m:r>
        <m:sSub>
          <m:sSubPr>
            <m:ctrlPr>
              <w:rPr>
                <w:rFonts w:ascii="Cambria Math" w:eastAsiaTheme="minorHAnsi" w:hAnsi="Cambria Math"/>
                <w:i/>
              </w:rPr>
            </m:ctrlPr>
          </m:sSubPr>
          <m:e>
            <m:r>
              <w:rPr>
                <w:rFonts w:ascii="Cambria Math" w:eastAsiaTheme="minorHAnsi" w:hAnsi="Cambria Math"/>
              </w:rPr>
              <m:t>P</m:t>
            </m:r>
          </m:e>
          <m:sub>
            <m:r>
              <w:rPr>
                <w:rFonts w:ascii="Cambria Math" w:eastAsiaTheme="minorHAnsi" w:hAnsi="Cambria Math"/>
              </w:rPr>
              <m:t>G:G</m:t>
            </m:r>
          </m:sub>
        </m:sSub>
        <m:r>
          <w:rPr>
            <w:rFonts w:ascii="Cambria Math" w:eastAsiaTheme="minorHAnsi" w:hAnsi="Cambria Math"/>
          </w:rPr>
          <m:t xml:space="preserve">=μ </m:t>
        </m:r>
        <m:sSub>
          <m:sSubPr>
            <m:ctrlPr>
              <w:rPr>
                <w:rFonts w:ascii="Cambria Math" w:eastAsiaTheme="minorHAnsi" w:hAnsi="Cambria Math"/>
                <w:i/>
              </w:rPr>
            </m:ctrlPr>
          </m:sSubPr>
          <m:e>
            <m:r>
              <w:rPr>
                <w:rFonts w:ascii="Cambria Math" w:eastAsiaTheme="minorHAnsi" w:hAnsi="Cambria Math"/>
              </w:rPr>
              <m:t>B</m:t>
            </m:r>
          </m:e>
          <m:sub>
            <m:r>
              <w:rPr>
                <w:rFonts w:ascii="Cambria Math" w:eastAsiaTheme="minorHAnsi" w:hAnsi="Cambria Math"/>
              </w:rPr>
              <m:t>0</m:t>
            </m:r>
          </m:sub>
        </m:sSub>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e</m:t>
            </m:r>
          </m:e>
          <m:sup>
            <m:r>
              <w:rPr>
                <w:rFonts w:ascii="Cambria Math" w:eastAsiaTheme="minorHAnsi" w:hAnsi="Cambria Math"/>
              </w:rPr>
              <m:t>μ-m</m:t>
            </m:r>
          </m:sup>
        </m:sSup>
        <m:r>
          <w:rPr>
            <w:rFonts w:ascii="Cambria Math" w:eastAsiaTheme="minorHAnsi" w:hAnsi="Cambria Math"/>
          </w:rPr>
          <m:t>/(μ-m)</m:t>
        </m:r>
      </m:oMath>
      <w:r w:rsidRPr="00622CF5">
        <w:rPr>
          <w:rFonts w:eastAsiaTheme="minorHAnsi"/>
        </w:rPr>
        <w:t>, following</w:t>
      </w:r>
      <w:r w:rsidRPr="00622CF5">
        <w:t xml:space="preserve"> </w:t>
      </w:r>
      <w:r w:rsidR="003440E0">
        <w:fldChar w:fldCharType="begin"/>
      </w:r>
      <w:r w:rsidR="003440E0">
        <w:instrText xml:space="preserve"> HYPERLINK \l "_ENREF_44" \o "Landry, 2016 #9126" </w:instrText>
      </w:r>
      <w:r w:rsidR="003440E0">
        <w:fldChar w:fldCharType="separate"/>
      </w:r>
      <w:r w:rsidR="006260A9" w:rsidRPr="00622CF5">
        <w:rPr>
          <w:rStyle w:val="Hyperlink"/>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6260A9" w:rsidRPr="00622CF5">
        <w:rPr>
          <w:rStyle w:val="Hyperlink"/>
          <w:rFonts w:eastAsiaTheme="minorHAnsi"/>
        </w:rPr>
        <w:instrText xml:space="preserve"> ADDIN EN.CITE </w:instrText>
      </w:r>
      <w:r w:rsidR="006260A9" w:rsidRPr="00622CF5">
        <w:rPr>
          <w:rStyle w:val="Hyperlink"/>
          <w:rFonts w:eastAsiaTheme="minorHAnsi"/>
        </w:rPr>
        <w:fldChar w:fldCharType="begin">
          <w:fldData xml:space="preserve">PEVuZE5vdGU+PENpdGUgQXV0aG9yWWVhcj0iMSI+PEF1dGhvcj5MYW5kcnk8L0F1dGhvcj48WWVh
cj4yMDE2PC9ZZWFyPjxSZWNOdW0+OTEyNjwvUmVjTnVtPjxEaXNwbGF5VGV4dD5MYW5kcnkgZXQg
YWwuICgyMDE2KTwvRGlzcGxheVRleHQ+PHJlY29yZD48cmVjLW51bWJlcj45MTI2PC9yZWMtbnVt
YmVyPjxmb3JlaWduLWtleXM+PGtleSBhcHA9IkVOIiBkYi1pZD0iZTlkcHp0czltemF2OTVlMHJz
OHByd3Y5ZXh0enc5eHZ4ZWZ3IiB0aW1lc3RhbXA9IjE1NzAwMzM2NTkiPjkxMjY8L2tleT48L2Zv
cmVpZ24ta2V5cz48cmVmLXR5cGUgbmFtZT0iSm91cm5hbCBBcnRpY2xlIj4xNzwvcmVmLXR5cGU+
PGNvbnRyaWJ1dG9ycz48YXV0aG9ycz48YXV0aG9yPkxhbmRyeSwgTS4gUi48L2F1dGhvcj48YXV0
aG9yPlNlbHBoLCBLLiBFLjwvYXV0aG9yPjxhdXRob3I+RGVjaW1hLCBNLjwvYXV0aG9yPjxhdXRo
b3I+R3V0aWVycmV6LVJvZHJpZ3VleiwgQS48L2F1dGhvcj48YXV0aG9yPlN0dWtlbCwgTS4gUi48
L2F1dGhvcj48YXV0aG9yPlRheWxvciwgQS4gRy48L2F1dGhvcj48YXV0aG9yPlBhc3Vsa2EsIEEu
IEwuPC9hdXRob3I+PC9hdXRob3JzPjwvY29udHJpYnV0b3JzPjxhdXRoLWFkZHJlc3M+VW5pdiBD
YWxpZiBTYW4gRGllZ28sIFNjcmlwcHMgSW5zdCBPY2Vhbm9nLCA5NTAwIEdpbG1hbiBEciwgTGEg
Sm9sbGEsIENBIDkyMDkzIFVTQSYjeEQ7VW5pdiBIYXdhaWkgTWFub2EsIERlcHQgT2NlYW5vZywg
SG9ub2x1bHUsIEhJIDk2ODIyIFVTQSYjeEQ7TmF0bCBJbnN0IFdhdGVyICZhbXA7IEF0bW9zcGhl
cmljIFJlcyBOSVdBLCAzMDEgRXZhbnMgQmF5IFBhcmFkZSwgV2VsbGluZ3RvbiA2MDIxLCBOZXcg
WmVhbGFuZCYjeEQ7Q05SUywgRi0yOTY4MCBSb3Njb2ZmLCBGcmFuY2UmI3hEO1VuaXYgUGFyaXMg
MDYsIFN0biBCaW9sLCBGLTI5NjgwIFJvc2NvZmYsIEZyYW5jZSYjeEQ7RmxvcmlkYSBTdGF0ZSBV
bml2LCBFYXJ0aCBPY2VhbiAmYW1wOyBBdG1vc3BoZXJpYyBTY2ksIFRhbGxhaGFzc2VlLCBGTCAz
MjMwNiBVU0EmI3hEO0NBTFRFQ0gsIEdlb2wgJmFtcDsgUGxhbmV0YXJ5IFNjaSwgUGFzYWRlbmEs
IENBIDkxMTI1IFVTQTwvYXV0aC1hZGRyZXNzPjx0aXRsZXM+PHRpdGxlPlBoeXRvcGxhbmt0b24g
cHJvZHVjdGlvbiBhbmQgZ3JhemluZyBiYWxhbmNlcyBpbiB0aGUgQ29zdGEgUmljYSBEb21lPC90
aXRsZT48c2Vjb25kYXJ5LXRpdGxlPkpvdXJuYWwgb2YgUGxhbmt0b24gUmVzZWFyY2g8L3NlY29u
ZGFyeS10aXRsZT48YWx0LXRpdGxlPkogUGxhbmt0b24gUmVzPC9hbHQtdGl0bGU+PC90aXRsZXM+
PHBlcmlvZGljYWw+PGZ1bGwtdGl0bGU+Sm91cm5hbCBvZiBQbGFua3RvbiBSZXNlYXJjaDwvZnVs
bC10aXRsZT48YWJici0xPkogUGxhbmt0b24gUmVzPC9hYmJyLTE+PC9wZXJpb2RpY2FsPjxhbHQt
cGVyaW9kaWNhbD48ZnVsbC10aXRsZT5Kb3VybmFsIG9mIFBsYW5rdG9uIFJlc2VhcmNoPC9mdWxs
LXRpdGxlPjxhYmJyLTE+SiBQbGFua3RvbiBSZXM8L2FiYnItMT48L2FsdC1wZXJpb2RpY2FsPjxw
YWdlcz4zNjYtMzc5PC9wYWdlcz48dm9sdW1lPjM4PC92b2x1bWU+PG51bWJlcj4yPC9udW1iZXI+
PGtleXdvcmRzPjxrZXl3b3JkPnByb2R1Y3Rpdml0eTwva2V5d29yZD48a2V5d29yZD5ncmF6aW5n
PC9rZXl3b3JkPjxrZXl3b3JkPnBsYW5rdG9uIGNvbW11bml0eTwva2V5d29yZD48a2V5d29yZD5l
YXN0ZXJuIHRyb3BpY2FsIHBhY2lmaWM8L2tleXdvcmQ+PGtleXdvcmQ+Y2VudHJhbCBlcXVhdG9y
aWFsIHBhY2lmaWM8L2tleXdvcmQ+PGtleXdvcmQ+Y29tbXVuaXR5IHN0cnVjdHVyZTwva2V5d29y
ZD48a2V5d29yZD5tZXNvc2NhbGUgZWRkeTwva2V5d29yZD48a2V5d29yZD51cHdlbGxpbmcgZG9t
ZTwva2V5d29yZD48a2V5d29yZD5ub3J0aCBwYWNpZmljPC9rZXl3b3JkPjxrZXl3b3JkPmFyYWJp
YW4gc2VhPC9rZXl3b3JkPjxrZXl3b3JkPnVzIGpnb2ZzPC9rZXl3b3JkPjxrZXl3b3JkPmdyb3d0
aDwva2V5d29yZD48a2V5d29yZD52YXJpYWJpbGl0eTwva2V5d29yZD48L2tleXdvcmRzPjxkYXRl
cz48eWVhcj4yMDE2PC95ZWFyPjxwdWItZGF0ZXM+PGRhdGU+TWFyLUFwcjwvZGF0ZT48L3B1Yi1k
YXRlcz48L2RhdGVzPjxpc2JuPjAxNDItNzg3MzwvaXNibj48YWNjZXNzaW9uLW51bT5XT1M6MDAw
MzcyODc0MzAwMDE0PC9hY2Nlc3Npb24tbnVtPjx1cmxzPjxyZWxhdGVkLXVybHM+PHVybD4mbHQ7
R28gdG8gSVNJJmd0OzovL1dPUzowMDAzNzI4NzQzMDAwMTQ8L3VybD48dXJsPmh0dHBzOi8vd3d3
Lm5jYmkubmxtLm5paC5nb3YvcG1jL2FydGljbGVzL1BNQzQ4ODk5ODQvcGRmL2ZidjA4OS5wZGY8
L3VybD48L3JlbGF0ZWQtdXJscz48L3VybHM+PGVsZWN0cm9uaWMtcmVzb3VyY2UtbnVtPjEwLjEw
OTMvcGxhbmt0L2ZidjA4OTwvZWxlY3Ryb25pYy1yZXNvdXJjZS1udW0+PGxhbmd1YWdlPkVuZ2xp
c2g8L2xhbmd1YWdlPjwvcmVjb3JkPjwvQ2l0ZT48L0VuZE5vdGU+
</w:fldData>
        </w:fldChar>
      </w:r>
      <w:r w:rsidR="006260A9" w:rsidRPr="00622CF5">
        <w:rPr>
          <w:rStyle w:val="Hyperlink"/>
          <w:rFonts w:eastAsiaTheme="minorHAnsi"/>
        </w:rPr>
        <w:instrText xml:space="preserve"> ADDIN EN.CITE.DATA </w:instrText>
      </w:r>
      <w:r w:rsidR="006260A9" w:rsidRPr="00622CF5">
        <w:rPr>
          <w:rStyle w:val="Hyperlink"/>
          <w:rFonts w:eastAsiaTheme="minorHAnsi"/>
        </w:rPr>
      </w:r>
      <w:r w:rsidR="006260A9" w:rsidRPr="00622CF5">
        <w:rPr>
          <w:rStyle w:val="Hyperlink"/>
          <w:rFonts w:eastAsiaTheme="minorHAnsi"/>
        </w:rPr>
        <w:fldChar w:fldCharType="end"/>
      </w:r>
      <w:r w:rsidR="006260A9" w:rsidRPr="00622CF5">
        <w:rPr>
          <w:rStyle w:val="Hyperlink"/>
          <w:rFonts w:eastAsiaTheme="minorHAnsi"/>
        </w:rPr>
      </w:r>
      <w:r w:rsidR="006260A9" w:rsidRPr="00622CF5">
        <w:rPr>
          <w:rStyle w:val="Hyperlink"/>
          <w:rFonts w:eastAsiaTheme="minorHAnsi"/>
        </w:rPr>
        <w:fldChar w:fldCharType="separate"/>
      </w:r>
      <w:r w:rsidR="006260A9" w:rsidRPr="00622CF5">
        <w:rPr>
          <w:rStyle w:val="Hyperlink"/>
          <w:rFonts w:eastAsiaTheme="minorHAnsi"/>
        </w:rPr>
        <w:t>Landry et al. (2016)</w:t>
      </w:r>
      <w:r w:rsidR="006260A9" w:rsidRPr="00622CF5">
        <w:rPr>
          <w:rStyle w:val="Hyperlink"/>
          <w:rFonts w:eastAsiaTheme="minorHAnsi"/>
        </w:rPr>
        <w:fldChar w:fldCharType="end"/>
      </w:r>
      <w:r w:rsidR="003440E0">
        <w:rPr>
          <w:rStyle w:val="Hyperlink"/>
          <w:rFonts w:eastAsiaTheme="minorHAnsi"/>
        </w:rPr>
        <w:fldChar w:fldCharType="end"/>
      </w:r>
      <w:r w:rsidRPr="00622CF5">
        <w:rPr>
          <w:rFonts w:eastAsiaTheme="minorHAnsi"/>
        </w:rPr>
        <w:t>.</w:t>
      </w:r>
    </w:p>
    <w:p w14:paraId="77E74C4A" w14:textId="59693437" w:rsidR="00D746E5" w:rsidRPr="00622CF5" w:rsidRDefault="006A3E23" w:rsidP="00D746E5">
      <w:pPr>
        <w:spacing w:before="240" w:line="360" w:lineRule="auto"/>
        <w:rPr>
          <w:rFonts w:eastAsiaTheme="majorEastAsia"/>
          <w:b/>
        </w:rPr>
      </w:pPr>
      <w:r w:rsidRPr="00622CF5">
        <w:rPr>
          <w:rFonts w:eastAsiaTheme="majorEastAsia"/>
          <w:b/>
        </w:rPr>
        <w:t>3</w:t>
      </w:r>
      <w:r w:rsidR="00D746E5" w:rsidRPr="00622CF5">
        <w:rPr>
          <w:rFonts w:eastAsiaTheme="majorEastAsia"/>
          <w:b/>
        </w:rPr>
        <w:t>.6. Net and Gross Community Production from O</w:t>
      </w:r>
      <w:r w:rsidR="00D746E5" w:rsidRPr="00622CF5">
        <w:rPr>
          <w:rFonts w:eastAsiaTheme="majorEastAsia"/>
          <w:b/>
          <w:vertAlign w:val="subscript"/>
        </w:rPr>
        <w:t>2</w:t>
      </w:r>
      <w:r w:rsidR="00D746E5" w:rsidRPr="00622CF5">
        <w:rPr>
          <w:rFonts w:eastAsiaTheme="majorEastAsia"/>
          <w:b/>
        </w:rPr>
        <w:t xml:space="preserve">/Ar Measurements (NCP; </w:t>
      </w:r>
      <w:r w:rsidR="00D746E5" w:rsidRPr="00622CF5">
        <w:rPr>
          <w:rFonts w:eastAsiaTheme="minorEastAsia"/>
          <w:b/>
        </w:rPr>
        <w:t>GPP</w:t>
      </w:r>
      <w:r w:rsidR="00D746E5" w:rsidRPr="00622CF5">
        <w:rPr>
          <w:rFonts w:eastAsiaTheme="minorEastAsia"/>
          <w:b/>
          <w:vertAlign w:val="subscript"/>
        </w:rPr>
        <w:t>O2/Ar</w:t>
      </w:r>
      <w:r w:rsidR="00D746E5" w:rsidRPr="00622CF5">
        <w:rPr>
          <w:rFonts w:eastAsiaTheme="majorEastAsia"/>
          <w:b/>
        </w:rPr>
        <w:t>)</w:t>
      </w:r>
    </w:p>
    <w:p w14:paraId="7F66A1C6" w14:textId="6D76E65A" w:rsidR="00D746E5" w:rsidRPr="00622CF5" w:rsidRDefault="00D746E5" w:rsidP="00D746E5">
      <w:pPr>
        <w:spacing w:before="120" w:line="360" w:lineRule="auto"/>
        <w:ind w:firstLine="360"/>
      </w:pPr>
      <w:r w:rsidRPr="00622CF5">
        <w:rPr>
          <w:rFonts w:eastAsiaTheme="majorEastAsia"/>
        </w:rPr>
        <w:t>Continuous samples of dissolved O</w:t>
      </w:r>
      <w:r w:rsidRPr="00622CF5">
        <w:rPr>
          <w:rFonts w:eastAsiaTheme="majorEastAsia"/>
          <w:vertAlign w:val="subscript"/>
        </w:rPr>
        <w:t>2</w:t>
      </w:r>
      <w:r w:rsidRPr="00622CF5">
        <w:rPr>
          <w:rFonts w:eastAsiaTheme="majorEastAsia"/>
        </w:rPr>
        <w:t>/</w:t>
      </w:r>
      <w:r w:rsidRPr="00622CF5">
        <w:t xml:space="preserve">Ar were taken from the ship’s underway seawater system. </w:t>
      </w:r>
      <w:r w:rsidRPr="00622CF5">
        <w:rPr>
          <w:rFonts w:eastAsiaTheme="majorEastAsia"/>
        </w:rPr>
        <w:t>O</w:t>
      </w:r>
      <w:r w:rsidRPr="00622CF5">
        <w:rPr>
          <w:rFonts w:eastAsiaTheme="majorEastAsia"/>
          <w:vertAlign w:val="subscript"/>
        </w:rPr>
        <w:t>2</w:t>
      </w:r>
      <w:r w:rsidRPr="00622CF5">
        <w:rPr>
          <w:rFonts w:eastAsiaTheme="majorEastAsia"/>
        </w:rPr>
        <w:t>/</w:t>
      </w:r>
      <w:r w:rsidRPr="00622CF5">
        <w:t xml:space="preserve">Ar gas ratios were measured with a Pfeiffer QMC 200 mass spectrometer equipped with an equilibration inlet (EIMS) </w:t>
      </w:r>
      <w:r w:rsidR="00E67049" w:rsidRPr="00622CF5">
        <w:fldChar w:fldCharType="begin"/>
      </w:r>
      <w:r w:rsidR="00E67049" w:rsidRPr="00622CF5">
        <w:instrText xml:space="preserve"> ADDIN EN.CITE &lt;EndNote&gt;&lt;Cite&gt;&lt;Author&gt;Cassar&lt;/Author&gt;&lt;Year&gt;2009&lt;/Year&gt;&lt;RecNum&gt;6524&lt;/RecNum&gt;&lt;DisplayText&gt;(Cassar et al., 2009)&lt;/DisplayText&gt;&lt;record&gt;&lt;rec-number&gt;6524&lt;/rec-number&gt;&lt;foreign-keys&gt;&lt;key app="EN" db-id="e9dpzts9mzav95e0rs8prwv9extzw9xvxefw" timestamp="1501863110"&gt;6524&lt;/key&gt;&lt;/foreign-keys&gt;&lt;ref-type name="Journal Article"&gt;17&lt;/ref-type&gt;&lt;contributors&gt;&lt;authors&gt;&lt;author&gt;Cassar, N.&lt;/author&gt;&lt;author&gt;Barnett, B. A.&lt;/author&gt;&lt;author&gt;Bender, M. L.&lt;/author&gt;&lt;author&gt;Kaiser, J.&lt;/author&gt;&lt;author&gt;Hamme, R. C.&lt;/author&gt;&lt;author&gt;Tilbrook, B.&lt;/author&gt;&lt;/authors&gt;&lt;/contributors&gt;&lt;auth-address&gt;Department of Geosciences, Princeton University, Princeton, New Jersey 08544, USA. ncassar@princeton.edu&lt;/auth-address&gt;&lt;titles&gt;&lt;title&gt;Continuous high-frequency dissolved O2/Ar measurements by equilibrator inlet mass spectrometry&lt;/title&gt;&lt;secondary-title&gt;Anal Chem&lt;/secondary-title&gt;&lt;/titles&gt;&lt;periodical&gt;&lt;full-title&gt;Analytical Chemistry&lt;/full-title&gt;&lt;abbr-1&gt;Anal Chem&lt;/abbr-1&gt;&lt;/periodical&gt;&lt;pages&gt;1855-64&lt;/pages&gt;&lt;volume&gt;81&lt;/volume&gt;&lt;number&gt;5&lt;/number&gt;&lt;edition&gt;2009/02/06&lt;/edition&gt;&lt;keywords&gt;&lt;keyword&gt;Argon/*chemistry&lt;/keyword&gt;&lt;keyword&gt;Calibration&lt;/keyword&gt;&lt;keyword&gt;Gases/chemistry&lt;/keyword&gt;&lt;keyword&gt;Mass Spectrometry/*methods&lt;/keyword&gt;&lt;keyword&gt;Oxygen/*chemistry&lt;/keyword&gt;&lt;keyword&gt;Oxygen Isotopes/chemistry&lt;/keyword&gt;&lt;/keywords&gt;&lt;dates&gt;&lt;year&gt;2009&lt;/year&gt;&lt;pub-dates&gt;&lt;date&gt;Mar 01&lt;/date&gt;&lt;/pub-dates&gt;&lt;/dates&gt;&lt;isbn&gt;1520-6882 (Electronic)&amp;#xD;0003-2700 (Linking)&lt;/isbn&gt;&lt;accession-num&gt;19193192&lt;/accession-num&gt;&lt;urls&gt;&lt;related-urls&gt;&lt;url&gt;https://www.ncbi.nlm.nih.gov/pubmed/19193192&lt;/url&gt;&lt;url&gt;https://pubs.acs.org/doi/pdf/10.1021/ac802300u&lt;/url&gt;&lt;/related-urls&gt;&lt;/urls&gt;&lt;electronic-resource-num&gt;10.1021/ac802300u&lt;/electronic-resource-num&gt;&lt;/record&gt;&lt;/Cite&gt;&lt;/EndNote&gt;</w:instrText>
      </w:r>
      <w:r w:rsidR="00E67049" w:rsidRPr="00622CF5">
        <w:fldChar w:fldCharType="separate"/>
      </w:r>
      <w:r w:rsidR="00E67049" w:rsidRPr="00622CF5">
        <w:rPr>
          <w:noProof/>
        </w:rPr>
        <w:t>(</w:t>
      </w:r>
      <w:hyperlink w:anchor="_ENREF_11" w:tooltip="Cassar, 2009 #6524" w:history="1">
        <w:r w:rsidR="006260A9" w:rsidRPr="00622CF5">
          <w:rPr>
            <w:rStyle w:val="Hyperlink"/>
          </w:rPr>
          <w:t>Cassar et al., 2009</w:t>
        </w:r>
      </w:hyperlink>
      <w:r w:rsidR="00E67049" w:rsidRPr="00622CF5">
        <w:rPr>
          <w:noProof/>
        </w:rPr>
        <w:t>)</w:t>
      </w:r>
      <w:r w:rsidR="00E67049" w:rsidRPr="00622CF5">
        <w:fldChar w:fldCharType="end"/>
      </w:r>
      <w:r w:rsidRPr="00622CF5">
        <w:t xml:space="preserve">. Temperature and oxygen concentrations were measured using Aandera temperature sensors (model 3835) and oxygen optodes. The signal was filtered to within an 8 km distance between the ship and the drifter (e.g. removing values during plankton net tows when the ship was far from the drifter location), and calibration and maintenance times were also removed. </w:t>
      </w:r>
      <w:del w:id="98" w:author="Landry, Michael" w:date="2020-03-02T10:39:00Z">
        <w:r w:rsidRPr="00622CF5" w:rsidDel="00D71847">
          <w:delText xml:space="preserve"> </w:delText>
        </w:r>
      </w:del>
      <w:r w:rsidRPr="00622CF5">
        <w:t xml:space="preserve">Net rates of community production (NCP) from </w:t>
      </w:r>
      <w:r w:rsidRPr="00622CF5">
        <w:rPr>
          <w:rFonts w:eastAsiaTheme="majorEastAsia"/>
        </w:rPr>
        <w:t>O</w:t>
      </w:r>
      <w:r w:rsidRPr="00622CF5">
        <w:rPr>
          <w:rFonts w:eastAsiaTheme="majorEastAsia"/>
          <w:vertAlign w:val="subscript"/>
        </w:rPr>
        <w:t>2</w:t>
      </w:r>
      <w:r w:rsidRPr="00622CF5">
        <w:rPr>
          <w:rFonts w:eastAsiaTheme="majorEastAsia"/>
        </w:rPr>
        <w:t>/Ar measurements</w:t>
      </w:r>
      <w:r w:rsidRPr="00622CF5">
        <w:t xml:space="preserve"> reflect oxygen production by photoautotrophs, respiration by photo- and heterotrophs and corrections for physical gas exchange processes. NCP rates are calculated for the mixed layer depth (MLD) </w:t>
      </w:r>
      <w:r w:rsidR="00D030EF" w:rsidRPr="00622CF5">
        <w:t>assuming no advective fluxes of O</w:t>
      </w:r>
      <w:r w:rsidR="00D030EF" w:rsidRPr="00622CF5">
        <w:rPr>
          <w:vertAlign w:val="subscript"/>
        </w:rPr>
        <w:t>2</w:t>
      </w:r>
      <w:r w:rsidR="00D030EF" w:rsidRPr="00622CF5">
        <w:t xml:space="preserve">/Ar from neighboring water parcels </w:t>
      </w:r>
      <w:r w:rsidRPr="00622CF5">
        <w:t>and represent processes occurring over the residence time of O</w:t>
      </w:r>
      <w:r w:rsidRPr="00622CF5">
        <w:rPr>
          <w:vertAlign w:val="subscript"/>
        </w:rPr>
        <w:t>2</w:t>
      </w:r>
      <w:r w:rsidRPr="00622CF5">
        <w:t xml:space="preserve"> assuming a steady state system:</w:t>
      </w:r>
    </w:p>
    <w:p w14:paraId="0FFA0151" w14:textId="1AF68B11" w:rsidR="006B079A" w:rsidRPr="00622CF5" w:rsidRDefault="006B079A">
      <w:pPr>
        <w:spacing w:before="120" w:after="120" w:line="360" w:lineRule="auto"/>
        <w:jc w:val="center"/>
        <w:pPrChange w:id="99" w:author="Landry, Michael" w:date="2020-03-02T10:45:00Z">
          <w:pPr>
            <w:spacing w:line="360" w:lineRule="auto"/>
            <w:jc w:val="center"/>
          </w:pPr>
        </w:pPrChange>
      </w:pPr>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r>
          <w:rPr>
            <w:rFonts w:ascii="Cambria Math" w:hAnsi="Cambria Math"/>
          </w:rPr>
          <m:t>=k⋅</m:t>
        </m:r>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2</m:t>
                    </m:r>
                  </m:sub>
                </m:sSub>
              </m:e>
            </m:d>
          </m:e>
          <m:sub>
            <m:r>
              <w:rPr>
                <w:rFonts w:ascii="Cambria Math" w:hAnsi="Cambria Math"/>
              </w:rPr>
              <m:t>sol</m:t>
            </m:r>
          </m:sub>
        </m:sSub>
        <m:r>
          <w:rPr>
            <w:rFonts w:ascii="Cambria Math" w:hAnsi="Cambria Math"/>
          </w:rPr>
          <m:t>ρ</m:t>
        </m:r>
      </m:oMath>
      <w:r w:rsidR="00C111DA" w:rsidRPr="00622CF5">
        <w:tab/>
      </w:r>
      <w:r w:rsidR="00C111DA" w:rsidRPr="00622CF5">
        <w:tab/>
        <w:t>(</w:t>
      </w:r>
      <w:r w:rsidR="000359FF" w:rsidRPr="00622CF5">
        <w:t xml:space="preserve">Eq. </w:t>
      </w:r>
      <w:r w:rsidR="00D746E5" w:rsidRPr="00622CF5">
        <w:t>2</w:t>
      </w:r>
      <w:r w:rsidR="00C111DA" w:rsidRPr="00622CF5">
        <w:t>)</w:t>
      </w:r>
    </w:p>
    <w:p w14:paraId="041C2309" w14:textId="7C7613E3" w:rsidR="00D746E5" w:rsidRPr="00622CF5" w:rsidRDefault="009053E1" w:rsidP="00D746E5">
      <w:pPr>
        <w:spacing w:line="360" w:lineRule="auto"/>
        <w:ind w:firstLine="360"/>
        <w:rPr>
          <w:rFonts w:eastAsiaTheme="majorEastAsia"/>
        </w:rPr>
      </w:pPr>
      <w:del w:id="100" w:author="Landry, Michael" w:date="2020-03-02T10:39:00Z">
        <w:r w:rsidRPr="00622CF5" w:rsidDel="00D71847">
          <w:delText xml:space="preserve"> </w:delText>
        </w:r>
        <w:r w:rsidRPr="00622CF5" w:rsidDel="00D71847">
          <w:tab/>
        </w:r>
      </w:del>
      <m:oMath>
        <m:r>
          <w:rPr>
            <w:rFonts w:ascii="Cambria Math" w:hAnsi="Cambria Math"/>
          </w:rPr>
          <m:t>NC</m:t>
        </m:r>
        <m:sSub>
          <m:sSubPr>
            <m:ctrlPr>
              <w:rPr>
                <w:rFonts w:ascii="Cambria Math" w:hAnsi="Cambria Math"/>
                <w:i/>
              </w:rPr>
            </m:ctrlPr>
          </m:sSubPr>
          <m:e>
            <m:r>
              <w:rPr>
                <w:rFonts w:ascii="Cambria Math" w:hAnsi="Cambria Math"/>
              </w:rPr>
              <m:t>P</m:t>
            </m:r>
          </m:e>
          <m:sub>
            <m:r>
              <w:rPr>
                <w:rFonts w:ascii="Cambria Math" w:hAnsi="Cambria Math"/>
              </w:rPr>
              <m:t>prior</m:t>
            </m:r>
          </m:sub>
        </m:sSub>
      </m:oMath>
      <w:r w:rsidR="00D746E5" w:rsidRPr="00622CF5">
        <w:t xml:space="preserve"> estimates the time-averaged NCP based on wind speed history, MLD, and the observed biological oxygen signal, where k is the time-weighted piston velocity </w:t>
      </w:r>
      <w:r w:rsidR="00D746E5" w:rsidRPr="00622CF5">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622CF5">
        <w:instrText xml:space="preserve"> ADDIN EN.CITE </w:instrText>
      </w:r>
      <w:r w:rsidR="00CB305C" w:rsidRPr="00622CF5">
        <w:fldChar w:fldCharType="begin">
          <w:fldData xml:space="preserve">PEVuZE5vdGU+PENpdGU+PEF1dGhvcj5SZXVlcjwvQXV0aG9yPjxZZWFyPjIwMDc8L1llYXI+PFJl
Y051bT45MDQ4PC9SZWNOdW0+PFByZWZpeD5zZWUgPC9QcmVmaXg+PERpc3BsYXlUZXh0PihzZWUg
UmV1ZXIgZXQgYWwuLCAyMDA3KTwvRGlzcGxheVRleHQ+PHJlY29yZD48cmVjLW51bWJlcj45MDQ4
PC9yZWMtbnVtYmVyPjxmb3JlaWduLWtleXM+PGtleSBhcHA9IkVOIiBkYi1pZD0iZTlkcHp0czlt
emF2OTVlMHJzOHByd3Y5ZXh0enc5eHZ4ZWZ3IiB0aW1lc3RhbXA9IjE1Njc2MTQ3MTkiPjkwNDg8
L2tleT48L2ZvcmVpZ24ta2V5cz48cmVmLXR5cGUgbmFtZT0iSm91cm5hbCBBcnRpY2xlIj4xNzwv
cmVmLXR5cGU+PGNvbnRyaWJ1dG9ycz48YXV0aG9ycz48YXV0aG9yPlJldWVyLCBNLiBLLjwvYXV0
aG9yPjxhdXRob3I+QmFybmV0dCwgQi4gQS48L2F1dGhvcj48YXV0aG9yPkJlbmRlciwgTS4gTC48
L2F1dGhvcj48YXV0aG9yPkZhbGtvd3NraSwgUC4gRy48L2F1dGhvcj48YXV0aG9yPkhlbmRyaWNr
cywgTS4gQi48L2F1dGhvcj48L2F1dGhvcnM+PC9jb250cmlidXRvcnM+PGF1dGgtYWRkcmVzcz5Q
cmluY2V0b24gVW5pdiwgRGVwdCBHZW9zY2ksIFByaW5jZXRvbiwgTkogMDg1NDQgVVNBJiN4RDtS
dXRnZXJzIFN0YXRlIFVuaXYsIEluc3QgTWFyaW5lICZhbXA7IENvYXN0YWwgU2NpLCBOZXcgQnJ1
bnN3aWNrLCBOSiAwODkwMSBVU0E8L2F1dGgtYWRkcmVzcz48dGl0bGVzPjx0aXRsZT5OZXcgZXN0
aW1hdGVzIG9mIFNvdXRoZXJuIE9jZWFuIGJpb2xvZ2ljYWwgcHJvZHVjdGlvbiByYXRlcyBmcm9t
IE8tMi9BciByYXRpb3MgYW5kIHRoZSB0cmlwbGUgaXNvdG9wZSBjb21wb3NpdGlvbiBvZiBPLTI8
L3RpdGxlPjxzZWNvbmRhcnktdGl0bGU+RGVlcC1TZWEgUmVzZWFyY2ggSSA8L3NlY29uZGFyeS10
aXRsZT48YWx0LXRpdGxlPkRlZXAtU2VhIFJlcyBQdCBJPC9hbHQtdGl0bGU+PC90aXRsZXM+PGFs
dC1wZXJpb2RpY2FsPjxmdWxsLXRpdGxlPkRlZXAtU2VhIFJlc2VhcmNoIFBhcnQgSS1PY2Vhbm9n
cmFwaGljIFJlc2VhcmNoIFBhcGVyczwvZnVsbC10aXRsZT48YWJici0xPkRlZXAtU2VhIFJlcyBQ
dCBJPC9hYmJyLTE+PC9hbHQtcGVyaW9kaWNhbD48cGFnZXM+OTUxLTk3NDwvcGFnZXM+PHZvbHVt
ZT41NDwvdm9sdW1lPjxudW1iZXI+NjwvbnVtYmVyPjxrZXl3b3Jkcz48a2V5d29yZD5kaXNzb2x2
ZWQgZ2FzZXM8L2tleXdvcmQ+PGtleXdvcmQ+b3h5Z2VuIGlzb3RvcGVzPC9rZXl3b3JkPjxrZXl3
b3JkPnByaW1hcnkgcHJvZHVjdGlvbjwva2V5d29yZD48a2V5d29yZD5zb3V0aGVybiBvY2Vhbjwv
a2V5d29yZD48a2V5d29yZD5wb2xhciBmcm9udGFsIHpvbmVzPC9rZXl3b3JkPjxrZXl3b3JkPmFu
dGFyY3RpYyBjaXJjdW1wb2xhciBjdXJyZW50PC9rZXl3b3JkPjxrZXl3b3JkPmNhcmJvbi1kaW94
aWRlPC9rZXl3b3JkPjxrZXl3b3JkPmlyb24gZmVydGlsaXphdGlvbjwva2V5d29yZD48a2V5d29y
ZD5hdXN0cmFsaWFuIHNlY3Rvcjwva2V5d29yZD48a2V5d29yZD5iaW9nZW5pYyBzaWxpY2E8L2tl
eXdvcmQ+PGtleXdvcmQ+b3JnYW5pYy1jYXJib248L2tleXdvcmQ+PGtleXdvcmQ+cGFjaWZpYyBz
ZWN0b3I8L2tleXdvcmQ+PGtleXdvcmQ+Z2FzLWV4Y2hhbmdlPC9rZXl3b3JkPjxrZXl3b3JkPm94
eWdlbjwva2V5d29yZD48L2tleXdvcmRzPjxkYXRlcz48eWVhcj4yMDA3PC95ZWFyPjxwdWItZGF0
ZXM+PGRhdGU+SnVuPC9kYXRlPjwvcHViLWRhdGVzPjwvZGF0ZXM+PGlzYm4+MDk2Ny0wNjM3PC9p
c2JuPjxhY2Nlc3Npb24tbnVtPldPUzowMDAyNDc3MTU2MDAwMDc8L2FjY2Vzc2lvbi1udW0+PHVy
bHM+PHJlbGF0ZWQtdXJscz48dXJsPiZsdDtHbyB0byBJU0kmZ3Q7Oi8vV09TOjAwMDI0NzcxNTYw
MDAwNzwvdXJsPjx1cmw+aHR0cHM6Ly9wZGYuc2NpZW5jZWRpcmVjdGFzc2V0cy5jb20vMjcxNzE1
LzEtczIuMC1TMDk2NzA2MzcwN1gwMTY3NS8xLXMyLjAtUzA5NjcwNjM3MDcwMDA0ODkvbWFpbi5w
ZGY/WC1BbXotU2VjdXJpdHktVG9rZW49SVFvSmIzSnBaMmx1WDJWakVNUCUyRiUyRiUyRiUyRiUy
RiUyRiUyRiUyRiUyRiUyRndFYUNYVnpMV1ZoYzNRdE1TSklNRVlDSVFDSjFRRmJsYVFWblVlM2cl
MkZPZlVtM1FpNGowJTJCc1hoR0pjbDR1RyUyRndOMUhVZ0loQUtEaG9GNFQzb3d5c0pwbVNzUVNy
bmx3Z1VDTnpIaGZJSjdqTFhYTDAlMkJSb0t0QUNDQnNRQWhvTU1EVTVNREF6TlRRMk9EWTFJZ3dO
Y3NlT3V3b0hSTHpLdmZNcXJRSTEzQ2hTTHMwWGElMkJrMlB6ODMwUiUyQjR6cyUyQlpxeGhIaGUz
TVpDa21MMGxGaVdnYkNFcWtkOWVNYlYwZlkxY244MllMSGJza09tV2theiUyRkNQenklMkZORCUy
Rkhrb2FRSEdJWUZjbHRWaGdTMTQ4RWdubnJodCUyRlg3RWdOT1hSNVdPa3JJVGtVWXhhUHolMkZZ
VTRMUEZCdHNxV2Q1QkJxVk50YW5KSWl5djRXM3RlZGw3NGNaRU5sVSUyQjVpTDIydnJWNUg3VWtp
MCUyRmVsWEJuTzhQZTN5cWJWOU1NYWdOYVk4YW1LZDhpMEJlVnZ3aUhKa3ZwN1FGbElMMW1FdnZh
aUVFbWk4JTJCM1J5UjNXcWZBVzhsZzVXZlJvbzkxcmdUbFFMVGFpQSUyRjJ2ckJIOG9sT21JUXhz
M2M3Qm9qR0hJQm5QdGJENzlmaDVOOEpwbm1ITm5wNjQ5Z2pyNnVzSHA0VW1UMEEzU3VYbVd5SjdW
NDE4WlNoeiUyRnlFVVJVclFCYlpyNjhYNkg0bUU1akllU1pQZHdEbUVkQWxudDZNSUNJeXU4Rk9z
NENrNWxRN24lMkY1WVVmcnFhT1dVeHJzbFd0eTZRMFFOZlNXY0ZidThNcW5Eak1Falh4blFoVmx3
TU53WjBLNlZyN1VGZVY4allONUpIUVpvS3NuaXYlMkJoVUF2JTJGTlNSb21Cd1MlMkZxckFZZU1Q
bHBYeE9WU0lVejZ6UVNXeGpOUHBUNSUyQjZ2bWxpaTBnTnI5cFVGWnF0OE1ocjdZYmhWWDE5RSUy
RnFqQTNVTDVNdGM5TXhHS1ZkSiUyRjNlbDRTVFhQNXBxb3h1Y2MlMkZzUU1TaEMwY2M5cHpVSVUl
MkZoMjV5OFM1dXM5d2NKMGRuN0RMeTNIWWM3TUo5UjFpTXh5THU5SGtQaUNUMkQ3d0c3SmRFR04x
bTZsJTJGVzclMkJ4Z1FUbkY5eDNjTlVQNldhR0lTJTJCVXpHQXU1a2Z2NGk3bnQlMkJ2MGtNY25k
RWh5WlppbEJSMWslMkY2MWk4VXpRR0tHOW9ZelVveFV3dlVPdGk4RUx6azJPOEsxZzNWZSUyQk4y
bnZveFdKeFg5UDJKRkp3T291RW5IUnQlMkZvNjFXTEt4cmdRRmglMkJqQlpKZk5lJTJCYU4xa2xC
bWhIYUUxWUl3bEdCWkp1N3pDVGRleGxGWHNtUSUzRCUzRCZhbXA7WC1BbXotQWxnb3JpdGhtPUFX
UzQtSE1BQy1TSEEyNTYmYW1wO1gtQW16LURhdGU9MjAxOTEyMTJUMTk1OTE0WiZhbXA7WC1BbXot
U2lnbmVkSGVhZGVycz1ob3N0JmFtcDtYLUFtei1FeHBpcmVzPTMwMCZhbXA7WC1BbXotQ3JlZGVu
dGlhbD1BU0lBUTNQSENWVFk3T01VVVE2QyUyRjIwMTkxMjEyJTJGdXMtZWFzdC0xJTJGczMlMkZh
d3M0X3JlcXVlc3QmYW1wO1gtQW16LVNpZ25hdHVyZT03ZjNhMzZjODZiMWE4MmIxMjI0YzI2ZTk5
MTA2OWFkY2I3MjE2NGRjZWJkNmY2OTkyMWQzYWYwNzZhZWI3YzM3JmFtcDtoYXNoPTdhODZlNmIx
NDlhNWIwMDA4OGY4N2M0ZTFjODYwMTBkMjBiZWY0ZGEwZmU5ZjEzMTdmNjBhOWExZmE1Yzg1Yjcm
YW1wO2hvc3Q9NjgwNDJjOTQzNTkxMDEzYWMyYjI0MzBhODliMjcwZjZhZjJjNzZkOGRmZDA4NmEw
NzE3NmFmZTdjNzZjMmM2MSZhbXA7cGlpPVMwOTY3MDYzNzA3MDAwNDg5JmFtcDt0aWQ9c3BkZi1h
YTkwMTdlMC00MDg4LTQ2OTMtOTg0MS0wYjVjMTcxNzQ2ODcmYW1wO3NpZD1mZDQ4MDg3ODcxNTRk
MzQxYjUwYTU1OTkxMGQ0Njk5NmUxMTVneHJxYSZhbXA7dHlwZT1jbGllbnQ8L3VybD48L3JlbGF0
ZWQtdXJscz48L3VybHM+PGVsZWN0cm9uaWMtcmVzb3VyY2UtbnVtPjEwLjEwMTYvai5kc3IuMjAw
Ny4wMi4wMDc8L2VsZWN0cm9uaWMtcmVzb3VyY2UtbnVtPjxsYW5ndWFnZT5FbmdsaXNoPC9sYW5n
dWFnZT48L3JlY29yZD48L0NpdGU+PC9FbmROb3RlPgB=
</w:fldData>
        </w:fldChar>
      </w:r>
      <w:r w:rsidR="00CB305C" w:rsidRPr="00622CF5">
        <w:instrText xml:space="preserve"> ADDIN EN.CITE.DATA </w:instrText>
      </w:r>
      <w:r w:rsidR="00CB305C" w:rsidRPr="00622CF5">
        <w:fldChar w:fldCharType="end"/>
      </w:r>
      <w:r w:rsidR="00D746E5" w:rsidRPr="00622CF5">
        <w:fldChar w:fldCharType="separate"/>
      </w:r>
      <w:r w:rsidR="003559E0" w:rsidRPr="00622CF5">
        <w:rPr>
          <w:noProof/>
        </w:rPr>
        <w:t>(</w:t>
      </w:r>
      <w:hyperlink w:anchor="_ENREF_75" w:tooltip="Reuer, 2007 #9048" w:history="1">
        <w:r w:rsidR="006260A9" w:rsidRPr="00622CF5">
          <w:rPr>
            <w:rStyle w:val="Hyperlink"/>
          </w:rPr>
          <w:t>see Reuer et al., 2007</w:t>
        </w:r>
      </w:hyperlink>
      <w:r w:rsidR="003559E0" w:rsidRPr="00622CF5">
        <w:rPr>
          <w:noProof/>
        </w:rPr>
        <w:t>)</w:t>
      </w:r>
      <w:r w:rsidR="00D746E5" w:rsidRPr="00622CF5">
        <w:fldChar w:fldCharType="end"/>
      </w:r>
      <w:r w:rsidR="00D746E5" w:rsidRPr="00622CF5">
        <w:t xml:space="preserve"> incorporating the wind speed history and MLD. [O</w:t>
      </w:r>
      <w:r w:rsidR="00D746E5" w:rsidRPr="00622CF5">
        <w:rPr>
          <w:vertAlign w:val="subscript"/>
        </w:rPr>
        <w:t>2</w:t>
      </w:r>
      <w:r w:rsidR="00D746E5" w:rsidRPr="00622CF5">
        <w:t>]</w:t>
      </w:r>
      <w:r w:rsidR="00D746E5" w:rsidRPr="00622CF5">
        <w:rPr>
          <w:vertAlign w:val="subscript"/>
        </w:rPr>
        <w:t>sol</w:t>
      </w:r>
      <w:r w:rsidR="00D746E5" w:rsidRPr="00622CF5">
        <w:t xml:space="preserve"> is the mixed layer oxygen solubility, and </w:t>
      </w:r>
      <m:oMath>
        <m:r>
          <w:rPr>
            <w:rFonts w:ascii="Cambria Math" w:hAnsi="Cambria Math"/>
          </w:rPr>
          <m:t>ρ</m:t>
        </m:r>
      </m:oMath>
      <w:r w:rsidR="00D746E5" w:rsidRPr="00622CF5">
        <w:t xml:space="preserve"> is the average density of the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D746E5" w:rsidRPr="00622CF5">
        <w:t xml:space="preserve"> is the biological oxygen signal defined by </w:t>
      </w:r>
      <m:oMath>
        <m:r>
          <m:rPr>
            <m:sty m:val="p"/>
          </m:rPr>
          <w:rPr>
            <w:rFonts w:ascii="Cambria Math" w:hAnsi="Cambria Math"/>
          </w:rPr>
          <m:t>Δ</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r>
          <w:rPr>
            <w:rFonts w:ascii="Cambria Math" w:hAnsi="Cambria Math"/>
          </w:rPr>
          <m:t>=</m:t>
        </m:r>
        <m:f>
          <m:fPr>
            <m:ctrlPr>
              <w:rPr>
                <w:rFonts w:ascii="Cambria Math" w:hAnsi="Cambria Math"/>
                <w:i/>
              </w:rPr>
            </m:ctrlPr>
          </m:fPr>
          <m:num>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 xml:space="preserve"> </m:t>
                </m:r>
              </m:e>
            </m:d>
          </m:num>
          <m:den>
            <m:sSub>
              <m:sSubPr>
                <m:ctrlPr>
                  <w:rPr>
                    <w:rFonts w:ascii="Cambria Math" w:hAnsi="Cambria Math"/>
                    <w:i/>
                  </w:rPr>
                </m:ctrlPr>
              </m:sSub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e>
              <m:sub>
                <m:r>
                  <w:rPr>
                    <w:rFonts w:ascii="Cambria Math" w:hAnsi="Cambria Math"/>
                  </w:rPr>
                  <m:t>cal</m:t>
                </m:r>
              </m:sub>
            </m:sSub>
          </m:den>
        </m:f>
        <m:r>
          <w:rPr>
            <w:rFonts w:ascii="Cambria Math" w:hAnsi="Cambria Math"/>
          </w:rPr>
          <m:t xml:space="preserve"> -1.</m:t>
        </m:r>
      </m:oMath>
      <w:r w:rsidR="00D746E5" w:rsidRPr="00622CF5">
        <w:t xml:space="preserve"> </w:t>
      </w:r>
      <w:r w:rsidR="003A5BA2" w:rsidRPr="00622CF5">
        <w:t xml:space="preserve">Due to our Lagrangian study design, we were able to measure short-term changes in mixed layer </w:t>
      </w:r>
      <m:oMath>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oMath>
      <w:r w:rsidR="003A5BA2" w:rsidRPr="00622CF5">
        <w:t xml:space="preserve"> in real time </w:t>
      </w:r>
      <w:r w:rsidR="000359BC" w:rsidRPr="00622CF5">
        <w:t xml:space="preserve">(“instantaneous changes”) </w:t>
      </w:r>
      <w:r w:rsidR="003A5BA2" w:rsidRPr="00622CF5">
        <w:t>and thereby estimate NCP over shorter timescales than the residence time of mixed layer O</w:t>
      </w:r>
      <w:r w:rsidR="003A5BA2" w:rsidRPr="00622CF5">
        <w:rPr>
          <w:vertAlign w:val="subscript"/>
        </w:rPr>
        <w:t>2</w:t>
      </w:r>
      <w:r w:rsidR="00D746E5" w:rsidRPr="00622CF5">
        <w:t xml:space="preserve"> </w:t>
      </w:r>
      <w:r w:rsidR="00D746E5" w:rsidRPr="00622CF5">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622CF5">
        <w:instrText xml:space="preserve"> ADDIN EN.CITE </w:instrText>
      </w:r>
      <w:r w:rsidR="003559E0" w:rsidRPr="00622CF5">
        <w:fldChar w:fldCharType="begin">
          <w:fldData xml:space="preserve">PEVuZE5vdGU+PENpdGU+PEF1dGhvcj5IYW1tZTwvQXV0aG9yPjxZZWFyPjIwMTI8L1llYXI+PFJl
Y051bT44NzU3PC9SZWNOdW0+PFByZWZpeD5zZWUgPC9QcmVmaXg+PERpc3BsYXlUZXh0PihzZWUg
SGFtbWUgZXQgYWwuLCAyMDEyOyBUZWV0ZXIgZXQgYWwuLCAyMDE4OyBXYW5nIGV0IGFsLiwgc3Vi
bWl0dGVkKTwvRGlzcGxheVRleHQ+PHJlY29yZD48cmVjLW51bWJlcj44NzU3PC9yZWMtbnVtYmVy
Pjxmb3JlaWduLWtleXM+PGtleSBhcHA9IkVOIiBkYi1pZD0iZTlkcHp0czltemF2OTVlMHJzOHBy
d3Y5ZXh0enc5eHZ4ZWZ3IiB0aW1lc3RhbXA9IjE1NTczMjYxNDciPjg3NTc8L2tleT48L2ZvcmVp
Z24ta2V5cz48cmVmLXR5cGUgbmFtZT0iSm91cm5hbCBBcnRpY2xlIj4xNzwvcmVmLXR5cGU+PGNv
bnRyaWJ1dG9ycz48YXV0aG9ycz48YXV0aG9yPkhhbW1lLCBSLiBDLjwvYXV0aG9yPjxhdXRob3I+
Q2Fzc2FyLCBOLjwvYXV0aG9yPjxhdXRob3I+TGFuY2UsIFYuIFAuPC9hdXRob3I+PGF1dGhvcj5W
YWlsbGFuY291cnQsIFIuIEQuPC9hdXRob3I+PGF1dGhvcj5CZW5kZXIsIE0uIEwuPC9hdXRob3I+
PGF1dGhvcj5TdHJ1dHRvbiwgUC4gRy48L2F1dGhvcj48YXV0aG9yPk1vb3JlLCBULiBTLjwvYXV0
aG9yPjxhdXRob3I+RGVHcmFuZHByZSwgTS4gRC48L2F1dGhvcj48YXV0aG9yPlNhYmluZSwgQy4g
TC48L2F1dGhvcj48YXV0aG9yPkhvLCBELiBULjwvYXV0aG9yPjxhdXRob3I+SGFyZ3JlYXZlcywg
Qi4gUi48L2F1dGhvcj48L2F1dGhvcnM+PC9jb250cmlidXRvcnM+PGF1dGgtYWRkcmVzcz5Vbml2
IFZpY3RvcmlhLCBTY2ggRWFydGggJmFtcDsgT2NlYW4gU2NpLCBWaWN0b3JpYSwgQkMgVjhXIDNW
NiwgQ2FuYWRhJiN4RDtEdWtlIFVuaXYsIE5pY2hvbGFzIFNjaCBFbnZpcm9ubSwgRGl2IEVhcnRo
ICZhbXA7IE9jZWFuIFNjaSwgRHVyaGFtLCBOQyAyNzcwOCBVU0EmI3hEO0NvbHVtYmlhIFVuaXYs
IExhbW9udCBEb2hlcnR5IEVhcnRoIE9ic2VydiwgUGFsaXNhZGVzLCBOWSBVU0EmI3hEO01pbGxl
cnN2aWxsZSBVbml2IFBlbm5zeWx2YW5pYSwgRGVwdCBFYXJ0aCBTY2ksIE1pbGxlcnN2aWxsZSwg
UEEgMTc1NTEgVVNBJiN4RDtQcmluY2V0b24gVW5pdiwgRGVwdCBHZW9zY2ksIFByaW5jZXRvbiwg
TkogMDg1NDQgVVNBJiN4RDtVbml2IFRhc21hbmlhLCBJbnN0IE1hcmluZSAmYW1wOyBBbnRhcmN0
aWMgU3R1ZGllcywgSG9iYXJ0LCBUYXMgNzAwNSwgQXVzdHJhbGlhJiN4RDtVbml2IE1vbnRhbmEs
IERlcHQgQ2hlbSAmYW1wOyBCaW9jaGVtLCBNaXNzb3VsYSwgTVQgNTk4MTIgVVNBJiN4RDtMZWhp
Z2ggVW5pdiwgRGVwdCBFYXJ0aCAmYW1wOyBFbnZpcm9ubSBTY2ksIEJldGhsZWhlbSwgUEEgMTgw
MTUgVVNBJiN4RDtVbml2IEhhd2FpaSBNYW5vYSwgRGVwdCBPY2Vhbm9nLCBIb25vbHVsdSwgSEkg
OTY4MjIgVVNBJiN4RDtOT0FBLCBQYWNpZmljIE1hcmluZSBFbnZpcm9ubSBMYWIsIFNlYXR0bGUs
IFdBIDk4MTE1IFVTQTwvYXV0aC1hZGRyZXNzPjx0aXRsZXM+PHRpdGxlPjxzdHlsZSBmYWNlPSJu
b3JtYWwiIGZvbnQ9ImRlZmF1bHQiIHNpemU9IjEwMCUiPkRpc3NvbHZlZCBPPC9zdHlsZT48c3R5
bGUgZmFjZT0ic3Vic2NyaXB0IiBmb250PSJkZWZhdWx0IiBzaXplPSIxMDAlIj4yPC9zdHlsZT48
c3R5bGUgZmFjZT0ibm9ybWFsIiBmb250PSJkZWZhdWx0IiBzaXplPSIxMDAlIj4vQXIgYW5kIG90
aGVyIG1ldGhvZHMgcmV2ZWFsIHJhcGlkIGNoYW5nZXMgaW4gcHJvZHVjdGl2aXR5IGR1cmluZyBh
IExhZ3JhbmdpYW4gZXhwZXJpbWVudCBpbiB0aGUgU291dGhlcm4gT2NlYW48L3N0eWxlPjwvdGl0
bGU+PHNlY29uZGFyeS10aXRsZT5Kb3VybmFsIG9mIEdlb3BoeXNpY2FsIFJlc2VhcmNoLU9jZWFu
czwvc2Vjb25kYXJ5LXRpdGxlPjxhbHQtdGl0bGU+SiBHZW9waHlzIFJlcy1PY2VhbnM8L2FsdC10
aXRsZT48L3RpdGxlcz48cGVyaW9kaWNhbD48ZnVsbC10aXRsZT5Kb3VybmFsIG9mIEdlb3BoeXNp
Y2FsIFJlc2VhcmNoLU9jZWFuczwvZnVsbC10aXRsZT48YWJici0xPkogR2VvcGh5cyBSZXMtT2Nl
YW5zPC9hYmJyLTE+PC9wZXJpb2RpY2FsPjxhbHQtcGVyaW9kaWNhbD48ZnVsbC10aXRsZT5Kb3Vy
bmFsIG9mIEdlb3BoeXNpY2FsIFJlc2VhcmNoLU9jZWFuczwvZnVsbC10aXRsZT48YWJici0xPkog
R2VvcGh5cyBSZXMtT2NlYW5zPC9hYmJyLTE+PC9hbHQtcGVyaW9kaWNhbD48dm9sdW1lPjExNzwv
dm9sdW1lPjxudW1iZXI+QzQ8L251bWJlcj48a2V5d29yZHM+PGtleXdvcmQ+bmV0IGNvbW11bml0
eSBwcm9kdWN0aW9uPC9rZXl3b3JkPjxrZXl3b3JkPmlzb3RvcGljIGZyYWN0aW9uYXRpb248L2tl
eXdvcmQ+PGtleXdvcmQ+YmlvbG9naWNhbCBwcm9kdWN0aW9uPC9rZXl3b3JkPjxrZXl3b3JkPm1h
cmluZS1waHl0b3BsYW5rdG9uPC9rZXl3b3JkPjxrZXl3b3JkPnBhY2lmaWMgc2VjdG9yPC9rZXl3
b3JkPjxrZXl3b3JkPmZyb250YWwgem9uZXM8L2tleXdvcmQ+PGtleXdvcmQ+aW4tdml0cm88L2tl
eXdvcmQ+PGtleXdvcmQ+b3h5Z2VuPC9rZXl3b3JkPjxrZXl3b3JkPndhdGVyPC9rZXl3b3JkPjxr
ZXl3b3JkPnJlc3BpcmF0aW9uPC9rZXl3b3JkPjwva2V5d29yZHM+PGRhdGVzPjx5ZWFyPjIwMTI8
L3llYXI+PHB1Yi1kYXRlcz48ZGF0ZT5KYW4gMTQ8L2RhdGU+PC9wdWItZGF0ZXM+PC9kYXRlcz48
aXNibj4yMTY5LTkyNzU8L2lzYm4+PGFjY2Vzc2lvbi1udW0+V09TOjAwMDI5OTE4MjQwMDAwMTwv
YWNjZXNzaW9uLW51bT48dXJscz48cmVsYXRlZC11cmxzPjx1cmw+Jmx0O0dvIHRvIElTSSZndDs6
Ly9XT1M6MDAwMjk5MTgyNDAwMDAxPC91cmw+PHVybD5odHRwczovL2FndXB1YnMub25saW5lbGli
cmFyeS53aWxleS5jb20vZG9pL2Z1bGwvMTAuMTAyOS8yMDExSkMwMDcwNDY8L3VybD48L3JlbGF0
ZWQtdXJscz48L3VybHM+PGVsZWN0cm9uaWMtcmVzb3VyY2UtbnVtPkFydG4gQzAwZjEyJiN4RDsx
MC4xMDI5LzIwMTFqYzAwNzA0NjwvZWxlY3Ryb25pYy1yZXNvdXJjZS1udW0+PGxhbmd1YWdlPkVu
Z2xpc2g8L2xhbmd1YWdlPjwvcmVjb3JkPjwvQ2l0ZT48Q2l0ZT48QXV0aG9yPlRlZXRlcjwvQXV0
aG9yPjxZZWFyPjIwMTg8L1llYXI+PFJlY051bT45MDQ2PC9SZWNOdW0+PHJlY29yZD48cmVjLW51
bWJlcj45MDQ2PC9yZWMtbnVtYmVyPjxmb3JlaWduLWtleXM+PGtleSBhcHA9IkVOIiBkYi1pZD0i
ZTlkcHp0czltemF2OTVlMHJzOHByd3Y5ZXh0enc5eHZ4ZWZ3IiB0aW1lc3RhbXA9IjE1Njc2MTM3
NjIiPjkwNDY8L2tleT48L2ZvcmVpZ24ta2V5cz48cmVmLXR5cGUgbmFtZT0iSm91cm5hbCBBcnRp
Y2xlIj4xNzwvcmVmLXR5cGU+PGNvbnRyaWJ1dG9ycz48YXV0aG9ycz48YXV0aG9yPlRlZXRlciwg
TC48L2F1dGhvcj48YXV0aG9yPkhhbW1lLCBSLiBDLjwvYXV0aG9yPjxhdXRob3I+SWFuc29uLCBE
LjwvYXV0aG9yPjxhdXRob3I+QmlhbnVjY2ksIEwuPC9hdXRob3I+PC9hdXRob3JzPjwvY29udHJp
YnV0b3JzPjxhdXRoLWFkZHJlc3M+VW5pdiBWaWN0b3JpYSwgRGVwdCBFYXJ0aCAmYW1wOyBPY2Vh
biBTY2ksIFZpY3RvcmlhLCBCQywgQ2FuYWRhJiN4RDtGaXNoZXJpZXMgJmFtcDsgT2NlYW5zIENh
bmFkYSwgQ2FuYWRpYW4gSHlkcm9nIFNlcnYsIFNpZG5leSwgQkMsIENhbmFkYSYjeEQ7RmlzaGVy
aWVzICZhbXA7IE9jZWFucyBDYW5hZGEsIGxuc3QgT2NlYW4gU2NpLCBTaWRuZXksIEJDLCBDYW5h
ZGE8L2F1dGgtYWRkcmVzcz48dGl0bGVzPjx0aXRsZT5BY2N1cmF0ZSBFc3RpbWF0aW9uIG9mIE5l
dCBDb21tdW5pdHkgUHJvZHVjdGlvbiBGcm9tIE8tMi9BciBNZWFzdXJlbWVudHM8L3RpdGxlPjxz
ZWNvbmRhcnktdGl0bGU+R2xvYmFsIEJpb2dlb2NoZW1pY2FsIEN5Y2xlczwvc2Vjb25kYXJ5LXRp
dGxlPjxhbHQtdGl0bGU+R2xvYmFsIEJpb2dlb2NoZW0gQ3k8L2FsdC10aXRsZT48L3RpdGxlcz48
cGVyaW9kaWNhbD48ZnVsbC10aXRsZT5HbG9iYWwgQmlvZ2VvY2hlbWljYWwgQ3ljbGVzPC9mdWxs
LXRpdGxlPjxhYmJyLTE+R2xvYmFsIEJpb2dlb2NoZW0gQ3k8L2FiYnItMT48L3BlcmlvZGljYWw+
PGFsdC1wZXJpb2RpY2FsPjxmdWxsLXRpdGxlPkdsb2JhbCBCaW9nZW9jaGVtaWNhbCBDeWNsZXM8
L2Z1bGwtdGl0bGU+PGFiYnItMT5HbG9iYWwgQmlvZ2VvY2hlbSBDeTwvYWJici0xPjwvYWx0LXBl
cmlvZGljYWw+PHBhZ2VzPjExNjMtMTE4MTwvcGFnZXM+PHZvbHVtZT4zMjwvdm9sdW1lPjxudW1i
ZXI+ODwvbnVtYmVyPjxrZXl3b3Jkcz48a2V5d29yZD5vY2VhbiBwcm9kdWN0aXZpdHk8L2tleXdv
cmQ+PGtleXdvcmQ+Y29hc3RhbCB1cHdlbGxpbmc8L2tleXdvcmQ+PGtleXdvcmQ+b3h5Z2VuPC9r
ZXl3b3JkPjxrZXl3b3JkPmFyZ29uPC9rZXl3b3JkPjxrZXl3b3JkPmRpc3NvbHZlZCBnYXNlczwv
a2V5d29yZD48a2V5d29yZD5wcm9kdWN0aXZpdHkgbWV0aG9kczwva2V5d29yZD48a2V5d29yZD5u
dW1lcmljYWwgbW9kZWxpbmc8L2tleXdvcmQ+PGtleXdvcmQ+Y29hc3RhbCB1cHdlbGxpbmcgcmVn
aW9uPC9rZXl3b3JkPjxrZXl3b3JkPmJyaXRpc2gtY29sdW1iaWE8L2tleXdvcmQ+PGtleXdvcmQ+
c291dGhlcm4tb2NlYW48L2tleXdvcmQ+PGtleXdvcmQ+dmFuY291dmVyLWlzbGFuZDwva2V5d29y
ZD48a2V5d29yZD5nYXMtZXhjaGFuZ2U8L2tleXdvcmQ+PGtleXdvcmQ+Y2FyYm9uIGZsdXg8L2tl
eXdvcmQ+PGtleXdvcmQ+d2luZC1zcGVlZDwva2V5d29yZD48a2V5d29yZD5zdXJmYWNlPC9rZXl3
b3JkPjxrZXl3b3JkPnN5c3RlbTwva2V5d29yZD48a2V5d29yZD5veHlnZW48L2tleXdvcmQ+PC9r
ZXl3b3Jkcz48ZGF0ZXM+PHllYXI+MjAxODwveWVhcj48cHViLWRhdGVzPjxkYXRlPkF1ZzwvZGF0
ZT48L3B1Yi1kYXRlcz48L2RhdGVzPjxpc2JuPjA4ODYtNjIzNjwvaXNibj48YWNjZXNzaW9uLW51
bT5XT1M6MDAwNDQzOTQwMzAwMDAyPC9hY2Nlc3Npb24tbnVtPjx1cmxzPjxyZWxhdGVkLXVybHM+
PHVybD4mbHQ7R28gdG8gSVNJJmd0OzovL1dPUzowMDA0NDM5NDAzMDAwMDI8L3VybD48dXJsPmh0
dHBzOi8vYWd1cHVicy5vbmxpbmVsaWJyYXJ5LndpbGV5LmNvbS9kb2kvZnVsbC8xMC4xMDI5LzIw
MTdHQjAwNTg3NDwvdXJsPjwvcmVsYXRlZC11cmxzPjwvdXJscz48ZWxlY3Ryb25pYy1yZXNvdXJj
ZS1udW0+MTAuMTAyOS8yMDE3Z2IwMDU4NzQ8L2VsZWN0cm9uaWMtcmVzb3VyY2UtbnVtPjxsYW5n
dWFnZT5FbmdsaXNoPC9sYW5ndWFnZT48L3JlY29yZD48L0NpdGU+PENpdGU+PEF1dGhvcj5XYW5n
PC9BdXRob3I+PFllYXI+c3VibWl0dGVkPC9ZZWFyPjxSZWNOdW0+OTI2NzwvUmVjTnVtPjxyZWNv
cmQ+PHJlYy1udW1iZXI+OTI2NzwvcmVjLW51bWJlcj48Zm9yZWlnbi1rZXlzPjxrZXkgYXBwPSJF
TiIgZGItaWQ9ImU5ZHB6dHM5bXphdjk1ZTByczhwcnd2OWV4dHp3OXh2eGVmdyIgdGltZXN0YW1w
PSIxNTc2MjUzMjExIj45MjY3PC9rZXk+PC9mb3JlaWduLWtleXM+PHJlZi10eXBlIG5hbWU9Ikpv
dXJuYWwgQXJ0aWNsZSI+MTc8L3JlZi10eXBlPjxjb250cmlidXRvcnM+PGF1dGhvcnM+PGF1dGhv
cj5XYW5nLCBTLjwvYXV0aG9yPjxhdXRob3I+S3JhbnosIFMuIEEuIDwvYXV0aG9yPjxhdXRob3I+
S2VsbHksIFQuIEIuPC9hdXRob3I+PGF1dGhvcj5Tb25nLCBILiA8L2F1dGhvcj48YXV0aG9yPlN0
dWtlbC4gTS4gUi48L2F1dGhvcj48YXV0aG9yPkNhc3NhciBOLiA8L2F1dGhvcj48L2F1dGhvcnM+
PC9jb250cmlidXRvcnM+PHRpdGxlcz48dGl0bGU+TGFncmFuZ2lhbiBzdHVkaWVzIG9mIG5ldCBj
b21tdW5pdHkgcHJvZHVjdGlvbjogVGhlIGVmZmVjdCBvZiBkaWVsIGFuZCBtdWx0aS1kYXkgbm9u
LXN0ZWFkeSBzdGF0ZSBmYWN0b3JzIGFuZCB2ZXJ0aWNhbCBmbHV4ZXMgb24gTzIvQXIgaW4gYSBk
eW5hbWljIHVwd2VsbGluZyByZWdpb248L3RpdGxlPjxzZWNvbmRhcnktdGl0bGU+SkdSLU9jZWFu
czwvc2Vjb25kYXJ5LXRpdGxlPjwvdGl0bGVzPjxwZXJpb2RpY2FsPjxmdWxsLXRpdGxlPkpHUi1P
Y2VhbnM8L2Z1bGwtdGl0bGU+PC9wZXJpb2RpY2FsPjxkYXRlcz48eWVhcj5zdWJtaXR0ZWQ8L3ll
YXI+PC9kYXRlcz48dXJscz48L3VybHM+PC9yZWNvcmQ+PC9DaXRlPjwvRW5kTm90ZT5=
</w:fldData>
        </w:fldChar>
      </w:r>
      <w:r w:rsidR="003559E0" w:rsidRPr="00622CF5">
        <w:instrText xml:space="preserve"> ADDIN EN.CITE.DATA </w:instrText>
      </w:r>
      <w:r w:rsidR="003559E0" w:rsidRPr="00622CF5">
        <w:fldChar w:fldCharType="end"/>
      </w:r>
      <w:r w:rsidR="00D746E5" w:rsidRPr="00622CF5">
        <w:fldChar w:fldCharType="separate"/>
      </w:r>
      <w:r w:rsidR="003559E0" w:rsidRPr="00622CF5">
        <w:rPr>
          <w:noProof/>
        </w:rPr>
        <w:t xml:space="preserve">(see </w:t>
      </w:r>
      <w:hyperlink w:anchor="_ENREF_26" w:tooltip="Hamme, 2012 #8757" w:history="1">
        <w:r w:rsidR="006260A9" w:rsidRPr="00622CF5">
          <w:rPr>
            <w:rStyle w:val="Hyperlink"/>
          </w:rPr>
          <w:t>Hamme et al., 2012</w:t>
        </w:r>
      </w:hyperlink>
      <w:r w:rsidR="003559E0" w:rsidRPr="00622CF5">
        <w:rPr>
          <w:noProof/>
        </w:rPr>
        <w:t xml:space="preserve">; </w:t>
      </w:r>
      <w:hyperlink w:anchor="_ENREF_95" w:tooltip="Teeter, 2018 #9046" w:history="1">
        <w:r w:rsidR="006260A9" w:rsidRPr="00622CF5">
          <w:rPr>
            <w:rStyle w:val="Hyperlink"/>
          </w:rPr>
          <w:t>Teeter et al., 2018</w:t>
        </w:r>
      </w:hyperlink>
      <w:r w:rsidR="003559E0" w:rsidRPr="00622CF5">
        <w:rPr>
          <w:noProof/>
        </w:rPr>
        <w:t xml:space="preserve">; </w:t>
      </w:r>
      <w:hyperlink w:anchor="_ENREF_100" w:tooltip="Wang, submitted #9267" w:history="1">
        <w:r w:rsidR="006260A9" w:rsidRPr="00622CF5">
          <w:rPr>
            <w:rStyle w:val="Hyperlink"/>
          </w:rPr>
          <w:t>Wang et al., submitted</w:t>
        </w:r>
      </w:hyperlink>
      <w:r w:rsidR="003559E0" w:rsidRPr="00622CF5">
        <w:rPr>
          <w:noProof/>
        </w:rPr>
        <w:t>)</w:t>
      </w:r>
      <w:r w:rsidR="00D746E5" w:rsidRPr="00622CF5">
        <w:fldChar w:fldCharType="end"/>
      </w:r>
      <w:r w:rsidR="003A5BA2" w:rsidRPr="00622CF5">
        <w:t>.</w:t>
      </w:r>
    </w:p>
    <w:p w14:paraId="029788C9" w14:textId="7E733605" w:rsidR="009A2E33" w:rsidRPr="00622CF5" w:rsidRDefault="008B101F">
      <w:pPr>
        <w:spacing w:before="120" w:after="120" w:line="360" w:lineRule="auto"/>
        <w:jc w:val="center"/>
        <w:rPr>
          <w:rFonts w:eastAsiaTheme="majorEastAsia"/>
        </w:rPr>
        <w:pPrChange w:id="101" w:author="Landry, Michael" w:date="2020-03-02T10:44:00Z">
          <w:pPr>
            <w:spacing w:line="360" w:lineRule="auto"/>
            <w:jc w:val="center"/>
          </w:pPr>
        </w:pPrChange>
      </w:pPr>
      <m:oMath>
        <m:sSub>
          <m:sSubPr>
            <m:ctrlPr>
              <w:rPr>
                <w:rFonts w:ascii="Cambria Math" w:hAnsi="Cambria Math"/>
                <w:i/>
              </w:rPr>
            </m:ctrlPr>
          </m:sSubPr>
          <m:e>
            <m:r>
              <w:rPr>
                <w:rFonts w:ascii="Cambria Math" w:hAnsi="Cambria Math"/>
              </w:rPr>
              <m:t>NCP</m:t>
            </m:r>
          </m:e>
          <m:sub>
            <m:r>
              <w:rPr>
                <w:rFonts w:ascii="Cambria Math" w:hAnsi="Cambria Math"/>
              </w:rPr>
              <m:t>inst</m:t>
            </m:r>
          </m:sub>
        </m:sSub>
        <m:r>
          <w:rPr>
            <w:rFonts w:ascii="Cambria Math" w:hAnsi="Cambria Math"/>
          </w:rPr>
          <m:t>=z</m:t>
        </m:r>
        <m:f>
          <m:fPr>
            <m:ctrlPr>
              <w:rPr>
                <w:rFonts w:ascii="Cambria Math" w:hAnsi="Cambria Math"/>
                <w:i/>
              </w:rPr>
            </m:ctrlPr>
          </m:fPr>
          <m:num>
            <m:r>
              <m:rPr>
                <m:sty m:val="p"/>
              </m:rPr>
              <w:rPr>
                <w:rFonts w:ascii="Cambria Math" w:hAnsi="Cambria Math"/>
              </w:rPr>
              <m:t>Δ</m:t>
            </m:r>
            <m:d>
              <m:dPr>
                <m:ctrlPr>
                  <w:rPr>
                    <w:rFonts w:ascii="Cambria Math" w:hAnsi="Cambria Math"/>
                    <w:i/>
                  </w:rPr>
                </m:ctrlPr>
              </m:dPr>
              <m:e>
                <m:r>
                  <m:rPr>
                    <m:sty m:val="p"/>
                  </m:rPr>
                  <w:rPr>
                    <w:rFonts w:ascii="Cambria Math" w:hAnsi="Cambria Math"/>
                  </w:rPr>
                  <m:t>Δ</m:t>
                </m:r>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r>
                  <w:rPr>
                    <w:rFonts w:ascii="Cambria Math" w:hAnsi="Cambria Math"/>
                  </w:rPr>
                  <m:t>)</m:t>
                </m:r>
              </m:e>
            </m:d>
          </m:num>
          <m:den>
            <m:r>
              <m:rPr>
                <m:sty m:val="p"/>
              </m:rPr>
              <w:rPr>
                <w:rFonts w:ascii="Cambria Math" w:hAnsi="Cambria Math"/>
              </w:rPr>
              <m:t>Δt</m:t>
            </m:r>
          </m:den>
        </m:f>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acc>
          <m:accPr>
            <m:chr m:val="̅"/>
            <m:ctrlPr>
              <w:rPr>
                <w:rFonts w:ascii="Cambria Math" w:hAnsi="Cambria Math"/>
                <w:i/>
              </w:rPr>
            </m:ctrlPr>
          </m:accPr>
          <m:e>
            <m:r>
              <w:rPr>
                <w:rFonts w:ascii="Cambria Math" w:hAnsi="Cambria Math"/>
              </w:rPr>
              <m:t>k</m:t>
            </m:r>
          </m:e>
        </m:acc>
        <m:d>
          <m:dPr>
            <m:ctrlPr>
              <w:rPr>
                <w:rFonts w:ascii="Cambria Math" w:hAnsi="Cambria Math"/>
                <w:i/>
              </w:rPr>
            </m:ctrlPr>
          </m:dPr>
          <m:e>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num>
              <m:den>
                <m:r>
                  <w:rPr>
                    <w:rFonts w:ascii="Cambria Math" w:hAnsi="Cambria Math"/>
                  </w:rPr>
                  <m:t>Ar</m:t>
                </m:r>
              </m:den>
            </m:f>
          </m:e>
        </m:d>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sol</m:t>
            </m:r>
          </m:sub>
        </m:sSub>
        <m:r>
          <w:rPr>
            <w:rFonts w:ascii="Cambria Math" w:hAnsi="Cambria Math"/>
          </w:rPr>
          <m:t>ρ</m:t>
        </m:r>
      </m:oMath>
      <w:r w:rsidR="000359FF" w:rsidRPr="00622CF5">
        <w:rPr>
          <w:rFonts w:eastAsiaTheme="majorEastAsia"/>
        </w:rPr>
        <w:t xml:space="preserve">  </w:t>
      </w:r>
      <w:r w:rsidR="000359FF" w:rsidRPr="00622CF5">
        <w:rPr>
          <w:rFonts w:eastAsiaTheme="majorEastAsia"/>
        </w:rPr>
        <w:tab/>
        <w:t xml:space="preserve">(Eq. </w:t>
      </w:r>
      <w:r w:rsidR="00D746E5" w:rsidRPr="00622CF5">
        <w:rPr>
          <w:rFonts w:eastAsiaTheme="majorEastAsia"/>
        </w:rPr>
        <w:t>3</w:t>
      </w:r>
      <w:r w:rsidR="000359FF" w:rsidRPr="00622CF5">
        <w:rPr>
          <w:rFonts w:eastAsiaTheme="majorEastAsia"/>
        </w:rPr>
        <w:t>)</w:t>
      </w:r>
    </w:p>
    <w:p w14:paraId="50C2E7E2" w14:textId="6FDB3237" w:rsidR="00D746E5" w:rsidRPr="00622CF5" w:rsidRDefault="00D746E5" w:rsidP="00D746E5">
      <w:pPr>
        <w:spacing w:line="360" w:lineRule="auto"/>
        <w:contextualSpacing/>
        <w:rPr>
          <w:rFonts w:eastAsiaTheme="minorEastAsia"/>
        </w:rPr>
      </w:pPr>
      <w:r w:rsidRPr="00622CF5">
        <w:t xml:space="preserve">where </w:t>
      </w:r>
      <w:r w:rsidRPr="00622CF5">
        <w:rPr>
          <w:rFonts w:eastAsiaTheme="minorEastAsia"/>
        </w:rPr>
        <w:t>z denotes MLD and</w:t>
      </w:r>
      <w:r w:rsidRPr="00622CF5">
        <w:t xml:space="preserve"> </w:t>
      </w:r>
      <m:oMath>
        <m:acc>
          <m:accPr>
            <m:chr m:val="̅"/>
            <m:ctrlPr>
              <w:rPr>
                <w:rFonts w:ascii="Cambria Math" w:hAnsi="Cambria Math"/>
                <w:i/>
              </w:rPr>
            </m:ctrlPr>
          </m:accPr>
          <m:e>
            <m:r>
              <w:rPr>
                <w:rFonts w:ascii="Cambria Math" w:hAnsi="Cambria Math"/>
              </w:rPr>
              <m:t>k</m:t>
            </m:r>
          </m:e>
        </m:acc>
      </m:oMath>
      <w:r w:rsidRPr="00622CF5">
        <w:t xml:space="preserve"> </w:t>
      </w:r>
      <w:r w:rsidRPr="00622CF5">
        <w:rPr>
          <w:rFonts w:eastAsiaTheme="minorEastAsia"/>
        </w:rPr>
        <w:t xml:space="preserve">represents the instantaneous gas exchange coefficient averaged over the preceding hour (i.e. </w:t>
      </w:r>
      <m:oMath>
        <m:r>
          <m:rPr>
            <m:sty m:val="p"/>
          </m:rPr>
          <w:rPr>
            <w:rFonts w:ascii="Cambria Math" w:hAnsi="Cambria Math"/>
          </w:rPr>
          <m:t>Δt</m:t>
        </m:r>
      </m:oMath>
      <w:r w:rsidRPr="00622CF5">
        <w:rPr>
          <w:rFonts w:eastAsiaTheme="minorEastAsia"/>
        </w:rPr>
        <w:t xml:space="preserve">). </w:t>
      </w:r>
      <w:r w:rsidRPr="00622CF5">
        <w:t xml:space="preserve">Using community respiration measured during the night, </w:t>
      </w:r>
      <w:r w:rsidRPr="00622CF5">
        <w:rPr>
          <w:rFonts w:eastAsiaTheme="minorEastAsia"/>
        </w:rPr>
        <w:t>NCP</w:t>
      </w:r>
      <w:r w:rsidRPr="00622CF5">
        <w:rPr>
          <w:rFonts w:eastAsiaTheme="minorEastAsia"/>
          <w:vertAlign w:val="subscript"/>
        </w:rPr>
        <w:t>(inst,night)</w:t>
      </w:r>
      <w:r w:rsidR="000745B9" w:rsidRPr="00622CF5">
        <w:rPr>
          <w:rFonts w:eastAsiaTheme="minorEastAsia"/>
        </w:rPr>
        <w:t xml:space="preserve"> &amp; </w:t>
      </w:r>
      <w:r w:rsidRPr="00622CF5">
        <w:rPr>
          <w:rFonts w:eastAsiaTheme="minorEastAsia"/>
        </w:rPr>
        <w:t>assuming similar day and night respiration, GPP can be estimated as:</w:t>
      </w:r>
    </w:p>
    <w:p w14:paraId="33AAEDDA" w14:textId="4B20BA5B" w:rsidR="004B03E5" w:rsidRPr="00622CF5" w:rsidRDefault="00414E02">
      <w:pPr>
        <w:spacing w:before="120" w:after="120" w:line="360" w:lineRule="auto"/>
        <w:jc w:val="right"/>
        <w:rPr>
          <w:rFonts w:eastAsiaTheme="majorEastAsia"/>
        </w:rPr>
        <w:pPrChange w:id="102" w:author="Landry, Michael" w:date="2020-03-02T10:44:00Z">
          <w:pPr>
            <w:spacing w:line="360" w:lineRule="auto"/>
            <w:jc w:val="right"/>
          </w:pPr>
        </w:pPrChange>
      </w:pPr>
      <m:oMath>
        <m:r>
          <w:rPr>
            <w:rFonts w:ascii="Cambria Math" w:eastAsiaTheme="minorEastAsia" w:hAnsi="Cambria Math"/>
          </w:rPr>
          <w:lastRenderedPageBreak/>
          <m:t>GP</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NCP</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inst,day</m:t>
            </m:r>
          </m:sub>
        </m:sSub>
        <m:r>
          <w:rPr>
            <w:rFonts w:ascii="Cambria Math" w:eastAsiaTheme="minorEastAsia" w:hAnsi="Cambria Math"/>
          </w:rPr>
          <m:t>-NC</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inst, night</m:t>
            </m:r>
          </m:sub>
        </m:sSub>
      </m:oMath>
      <w:r w:rsidR="004B03E5" w:rsidRPr="00622CF5">
        <w:rPr>
          <w:rFonts w:eastAsiaTheme="majorEastAsia"/>
        </w:rPr>
        <w:t xml:space="preserve"> </w:t>
      </w:r>
      <w:r w:rsidRPr="00622CF5">
        <w:rPr>
          <w:rFonts w:eastAsiaTheme="majorEastAsia"/>
        </w:rPr>
        <w:tab/>
      </w:r>
      <w:r w:rsidRPr="00622CF5">
        <w:rPr>
          <w:rFonts w:eastAsiaTheme="majorEastAsia"/>
        </w:rPr>
        <w:tab/>
      </w:r>
      <w:r w:rsidRPr="00622CF5">
        <w:rPr>
          <w:rFonts w:eastAsiaTheme="majorEastAsia"/>
        </w:rPr>
        <w:tab/>
      </w:r>
      <w:r w:rsidR="004B03E5" w:rsidRPr="00622CF5">
        <w:rPr>
          <w:rFonts w:eastAsiaTheme="majorEastAsia"/>
        </w:rPr>
        <w:t xml:space="preserve">(Eq. </w:t>
      </w:r>
      <w:r w:rsidR="00D746E5" w:rsidRPr="00622CF5">
        <w:rPr>
          <w:rFonts w:eastAsiaTheme="majorEastAsia"/>
        </w:rPr>
        <w:t>4</w:t>
      </w:r>
      <w:r w:rsidR="004B03E5" w:rsidRPr="00622CF5">
        <w:rPr>
          <w:rFonts w:eastAsiaTheme="majorEastAsia"/>
        </w:rPr>
        <w:t>)</w:t>
      </w:r>
    </w:p>
    <w:p w14:paraId="26552CC6" w14:textId="4249B17C" w:rsidR="00D746E5" w:rsidRPr="00622CF5" w:rsidRDefault="006A3E23" w:rsidP="00D746E5">
      <w:pPr>
        <w:spacing w:before="240" w:line="360" w:lineRule="auto"/>
        <w:rPr>
          <w:rFonts w:eastAsiaTheme="minorEastAsia"/>
          <w:b/>
        </w:rPr>
      </w:pPr>
      <w:r w:rsidRPr="00622CF5">
        <w:rPr>
          <w:rFonts w:eastAsiaTheme="minorEastAsia"/>
          <w:b/>
        </w:rPr>
        <w:t>3</w:t>
      </w:r>
      <w:r w:rsidR="00D746E5" w:rsidRPr="00622CF5">
        <w:rPr>
          <w:rFonts w:eastAsiaTheme="minorEastAsia"/>
          <w:b/>
        </w:rPr>
        <w:t xml:space="preserve">.7. Estimating Mixed-Layer </w:t>
      </w:r>
      <w:r w:rsidR="00D746E5" w:rsidRPr="00622CF5">
        <w:rPr>
          <w:b/>
          <w:color w:val="000000"/>
        </w:rPr>
        <w:t>GPP using FRRF</w:t>
      </w:r>
    </w:p>
    <w:p w14:paraId="2CA37E79" w14:textId="19C597DA" w:rsidR="00D746E5" w:rsidRPr="00622CF5" w:rsidRDefault="00D746E5" w:rsidP="00D746E5">
      <w:pPr>
        <w:spacing w:before="120" w:line="360" w:lineRule="auto"/>
        <w:ind w:firstLine="360"/>
      </w:pPr>
      <w:r w:rsidRPr="00622CF5">
        <w:rPr>
          <w:rFonts w:eastAsiaTheme="minorEastAsia"/>
        </w:rPr>
        <w:t>In addition to the O</w:t>
      </w:r>
      <w:r w:rsidRPr="00622CF5">
        <w:rPr>
          <w:rFonts w:eastAsiaTheme="minorEastAsia"/>
          <w:vertAlign w:val="subscript"/>
        </w:rPr>
        <w:t>2</w:t>
      </w:r>
      <w:r w:rsidRPr="00622CF5">
        <w:rPr>
          <w:rFonts w:eastAsiaTheme="minorEastAsia"/>
        </w:rPr>
        <w:t>/Ar method, we also estimated GPP independently on the P1706 cruise based on the photo-physiology of the mixed-layer phytoplankton community measured by FRRF. Shipboard measurements were made</w:t>
      </w:r>
      <w:r w:rsidRPr="00622CF5">
        <w:t xml:space="preserve"> using a bench-top FastAct 2+ Fast TRAKA instrument (Chelsea, UK) plumbed into the ship’s running seawater system. Photosynthesis versus irradiance (P vs. </w:t>
      </w:r>
      <w:ins w:id="103" w:author="Sven Kranz" w:date="2020-02-18T21:08:00Z">
        <w:r w:rsidR="00EA7673">
          <w:t>E</w:t>
        </w:r>
      </w:ins>
      <w:del w:id="104" w:author="Sven Kranz" w:date="2020-02-18T21:08:00Z">
        <w:r w:rsidRPr="00622CF5" w:rsidDel="00EA7673">
          <w:delText>I</w:delText>
        </w:r>
      </w:del>
      <w:r w:rsidRPr="00622CF5">
        <w:t xml:space="preserve">) curves were run continuously on a ~45 min sampling interval. Using a modified version of the absorbance algorithm following </w:t>
      </w:r>
      <w:hyperlink w:anchor="_ENREF_68" w:tooltip="Oxborough, 2012 #4474" w:history="1">
        <w:r w:rsidR="006260A9" w:rsidRPr="00622CF5">
          <w:rPr>
            <w:rStyle w:val="Hyperlink"/>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Pr>
          <w:instrText xml:space="preserve"> ADDIN EN.CITE </w:instrText>
        </w:r>
        <w:r w:rsidR="006260A9" w:rsidRPr="00622CF5">
          <w:rPr>
            <w:rStyle w:val="Hyperlink"/>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Pr>
          <w:instrText xml:space="preserve"> ADDIN EN.CITE.DATA </w:instrText>
        </w:r>
        <w:r w:rsidR="006260A9" w:rsidRPr="00622CF5">
          <w:rPr>
            <w:rStyle w:val="Hyperlink"/>
          </w:rPr>
        </w:r>
        <w:r w:rsidR="006260A9" w:rsidRPr="00622CF5">
          <w:rPr>
            <w:rStyle w:val="Hyperlink"/>
          </w:rPr>
          <w:fldChar w:fldCharType="end"/>
        </w:r>
        <w:r w:rsidR="006260A9" w:rsidRPr="00622CF5">
          <w:rPr>
            <w:rStyle w:val="Hyperlink"/>
          </w:rPr>
        </w:r>
        <w:r w:rsidR="006260A9" w:rsidRPr="00622CF5">
          <w:rPr>
            <w:rStyle w:val="Hyperlink"/>
          </w:rPr>
          <w:fldChar w:fldCharType="separate"/>
        </w:r>
        <w:r w:rsidR="006260A9" w:rsidRPr="00622CF5">
          <w:rPr>
            <w:rStyle w:val="Hyperlink"/>
          </w:rPr>
          <w:t>Oxborough et al. (2012)</w:t>
        </w:r>
        <w:r w:rsidR="006260A9" w:rsidRPr="00622CF5">
          <w:rPr>
            <w:rStyle w:val="Hyperlink"/>
          </w:rPr>
          <w:fldChar w:fldCharType="end"/>
        </w:r>
      </w:hyperlink>
      <w:r w:rsidRPr="00622CF5">
        <w:t>, volume-based productivity rates (i.e. mol electrons (RCII)</w:t>
      </w:r>
      <w:r w:rsidRPr="00622CF5">
        <w:rPr>
          <w:vertAlign w:val="superscript"/>
        </w:rPr>
        <w:t>-1</w:t>
      </w:r>
      <w:r w:rsidRPr="00622CF5">
        <w:t xml:space="preserve"> m</w:t>
      </w:r>
      <w:r w:rsidRPr="00622CF5">
        <w:rPr>
          <w:vertAlign w:val="superscript"/>
        </w:rPr>
        <w:t>-3</w:t>
      </w:r>
      <w:r w:rsidRPr="00622CF5">
        <w:t xml:space="preserve"> d</w:t>
      </w:r>
      <w:r w:rsidRPr="00622CF5">
        <w:rPr>
          <w:vertAlign w:val="superscript"/>
        </w:rPr>
        <w:t>-1</w:t>
      </w:r>
      <w:r w:rsidRPr="00622CF5">
        <w:t>) are calculated as:</w:t>
      </w:r>
    </w:p>
    <w:p w14:paraId="1737B9EE" w14:textId="52868CC6" w:rsidR="00D746E5" w:rsidRPr="00622CF5" w:rsidRDefault="00D746E5" w:rsidP="00C2253D">
      <w:pPr>
        <w:spacing w:before="120" w:after="120" w:line="360" w:lineRule="auto"/>
        <w:ind w:firstLine="720"/>
        <w:jc w:val="center"/>
        <w:rPr>
          <w:color w:val="000000" w:themeColor="text1"/>
        </w:rPr>
      </w:pPr>
      <m:oMath>
        <m:r>
          <w:rPr>
            <w:rFonts w:ascii="Cambria Math" w:hAnsi="Cambria Math"/>
          </w:rPr>
          <m:t>J</m:t>
        </m:r>
        <m:sSub>
          <m:sSubPr>
            <m:ctrlPr>
              <w:rPr>
                <w:rFonts w:ascii="Cambria Math" w:hAnsi="Cambria Math"/>
                <w:i/>
              </w:rPr>
            </m:ctrlPr>
          </m:sSubPr>
          <m:e>
            <m:r>
              <w:rPr>
                <w:rFonts w:ascii="Cambria Math" w:hAnsi="Cambria Math"/>
              </w:rPr>
              <m:t>V</m:t>
            </m:r>
          </m:e>
          <m:sub>
            <m:r>
              <w:rPr>
                <w:rFonts w:ascii="Cambria Math" w:hAnsi="Cambria Math"/>
              </w:rPr>
              <m:t>PSII,abs</m:t>
            </m:r>
          </m:sub>
        </m:sSub>
        <m:r>
          <w:rPr>
            <w:rFonts w:ascii="Cambria Math" w:hAnsi="Cambria Math"/>
          </w:rPr>
          <m:t>=</m:t>
        </m:r>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RCII</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⋅E⋅8.64×</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00622CF5">
        <w:tab/>
      </w:r>
      <w:r w:rsidRPr="00622CF5">
        <w:tab/>
        <w:t>(Eq. 5)</w:t>
      </w:r>
    </w:p>
    <w:p w14:paraId="4FE4AE5C" w14:textId="1114E0F6" w:rsidR="00D746E5" w:rsidRPr="00622CF5" w:rsidRDefault="00D746E5" w:rsidP="00D746E5">
      <w:pPr>
        <w:spacing w:line="360" w:lineRule="auto"/>
        <w:rPr>
          <w:color w:val="000000" w:themeColor="text1"/>
        </w:rPr>
      </w:pPr>
      <w:r w:rsidRPr="00622CF5">
        <w:rPr>
          <w:color w:val="000000" w:themeColor="text1"/>
        </w:rPr>
        <w:t xml:space="preserve">where </w:t>
      </w:r>
      <m:oMath>
        <m:sSubSup>
          <m:sSubSupPr>
            <m:ctrlPr>
              <w:rPr>
                <w:rFonts w:ascii="Cambria Math" w:hAnsi="Cambria Math"/>
                <w:i/>
              </w:rPr>
            </m:ctrlPr>
          </m:sSubSupPr>
          <m:e>
            <m:r>
              <w:rPr>
                <w:rFonts w:ascii="Cambria Math" w:hAnsi="Cambria Math"/>
              </w:rPr>
              <m:t>F</m:t>
            </m:r>
          </m:e>
          <m:sub>
            <m:r>
              <w:rPr>
                <w:rFonts w:ascii="Cambria Math" w:hAnsi="Cambria Math"/>
              </w:rPr>
              <m:t>o</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q</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m:t>
        </m:r>
      </m:oMath>
      <w:r w:rsidRPr="00622CF5">
        <w:rPr>
          <w:color w:val="000000" w:themeColor="text1"/>
        </w:rPr>
        <w:t xml:space="preserve">.  </w:t>
      </w:r>
      <m:oMath>
        <m:sSub>
          <m:sSubPr>
            <m:ctrlPr>
              <w:rPr>
                <w:rFonts w:ascii="Cambria Math" w:hAnsi="Cambria Math"/>
                <w:i/>
              </w:rPr>
            </m:ctrlPr>
          </m:sSubPr>
          <m:e>
            <m:r>
              <w:rPr>
                <w:rFonts w:ascii="Cambria Math" w:hAnsi="Cambria Math"/>
              </w:rPr>
              <m:t>K</m:t>
            </m:r>
          </m:e>
          <m:sub>
            <m:r>
              <w:rPr>
                <w:rFonts w:ascii="Cambria Math" w:hAnsi="Cambria Math"/>
              </w:rPr>
              <m:t>a</m:t>
            </m:r>
          </m:sub>
        </m:sSub>
        <m:r>
          <w:rPr>
            <w:rFonts w:ascii="Cambria Math" w:hAnsi="Cambria Math"/>
          </w:rPr>
          <m:t>=11800</m:t>
        </m:r>
      </m:oMath>
      <w:r w:rsidRPr="00622CF5">
        <w:rPr>
          <w:color w:val="000000" w:themeColor="text1"/>
        </w:rPr>
        <w:t xml:space="preserve"> m</w:t>
      </w:r>
      <w:r w:rsidRPr="00622CF5">
        <w:rPr>
          <w:color w:val="000000" w:themeColor="text1"/>
          <w:vertAlign w:val="superscript"/>
        </w:rPr>
        <w:noBreakHyphen/>
        <w:t>1</w:t>
      </w:r>
      <w:r w:rsidRPr="00622CF5">
        <w:rPr>
          <w:color w:val="000000" w:themeColor="text1"/>
        </w:rPr>
        <w:t xml:space="preserve"> is an instrument-specific calibration factor, E = irradiance (µmol photons m</w:t>
      </w:r>
      <w:r w:rsidRPr="00622CF5">
        <w:rPr>
          <w:color w:val="000000" w:themeColor="text1"/>
          <w:vertAlign w:val="superscript"/>
        </w:rPr>
        <w:t>-2</w:t>
      </w:r>
      <w:r w:rsidRPr="00622CF5">
        <w:rPr>
          <w:color w:val="000000" w:themeColor="text1"/>
        </w:rPr>
        <w:t xml:space="preserve"> s</w:t>
      </w:r>
      <w:r w:rsidRPr="00622CF5">
        <w:rPr>
          <w:color w:val="000000" w:themeColor="text1"/>
          <w:vertAlign w:val="superscript"/>
        </w:rPr>
        <w:t>-1</w:t>
      </w:r>
      <w:r w:rsidRPr="00622CF5">
        <w:rPr>
          <w:color w:val="000000" w:themeColor="text1"/>
        </w:rPr>
        <w:t>), the factor 8.64x10</w:t>
      </w:r>
      <w:r w:rsidRPr="00622CF5">
        <w:rPr>
          <w:color w:val="000000" w:themeColor="text1"/>
          <w:vertAlign w:val="superscript"/>
        </w:rPr>
        <w:t xml:space="preserve">-8 </w:t>
      </w:r>
      <w:r w:rsidRPr="00622CF5">
        <w:rPr>
          <w:color w:val="000000" w:themeColor="text1"/>
        </w:rPr>
        <w:t>converts µmol photons m</w:t>
      </w:r>
      <w:r w:rsidRPr="00622CF5">
        <w:rPr>
          <w:color w:val="000000" w:themeColor="text1"/>
          <w:vertAlign w:val="superscript"/>
        </w:rPr>
        <w:t>-2</w:t>
      </w:r>
      <w:r w:rsidRPr="00622CF5">
        <w:rPr>
          <w:color w:val="000000" w:themeColor="text1"/>
        </w:rPr>
        <w:t xml:space="preserve"> s</w:t>
      </w:r>
      <w:r w:rsidRPr="00622CF5">
        <w:rPr>
          <w:color w:val="000000" w:themeColor="text1"/>
          <w:vertAlign w:val="superscript"/>
        </w:rPr>
        <w:t>-1</w:t>
      </w:r>
      <w:r w:rsidRPr="00622CF5">
        <w:rPr>
          <w:color w:val="000000" w:themeColor="text1"/>
        </w:rPr>
        <w:t xml:space="preserve"> to mol photons m</w:t>
      </w:r>
      <w:r w:rsidRPr="00622CF5">
        <w:rPr>
          <w:color w:val="000000" w:themeColor="text1"/>
          <w:vertAlign w:val="superscript"/>
        </w:rPr>
        <w:t>-2</w:t>
      </w:r>
      <w:r w:rsidRPr="00622CF5">
        <w:rPr>
          <w:color w:val="000000" w:themeColor="text1"/>
        </w:rPr>
        <w:t xml:space="preserve"> d</w:t>
      </w:r>
      <w:r w:rsidRPr="00622CF5">
        <w:rPr>
          <w:color w:val="000000" w:themeColor="text1"/>
          <w:vertAlign w:val="superscript"/>
        </w:rPr>
        <w:t>-1</w:t>
      </w:r>
      <w:r w:rsidRPr="00622CF5">
        <w:rPr>
          <w:color w:val="000000" w:themeColor="text1"/>
        </w:rPr>
        <w:t xml:space="preserve"> and kg/m</w:t>
      </w:r>
      <w:r w:rsidRPr="00622CF5">
        <w:rPr>
          <w:color w:val="000000" w:themeColor="text1"/>
          <w:vertAlign w:val="superscript"/>
        </w:rPr>
        <w:t>-3</w:t>
      </w:r>
      <w:r w:rsidRPr="00622CF5">
        <w:rPr>
          <w:color w:val="000000" w:themeColor="text1"/>
        </w:rPr>
        <w:t xml:space="preserve"> to mg/m</w:t>
      </w:r>
      <w:r w:rsidRPr="00622CF5">
        <w:rPr>
          <w:color w:val="000000" w:themeColor="text1"/>
          <w:vertAlign w:val="superscript"/>
        </w:rPr>
        <w:t>-3</w:t>
      </w:r>
      <w:r w:rsidRPr="00622CF5">
        <w:rPr>
          <w:color w:val="000000" w:themeColor="text1"/>
        </w:rPr>
        <w:t xml:space="preserve">. The parameter </w:t>
      </w:r>
      <w:r w:rsidRPr="00622CF5">
        <w:rPr>
          <w:color w:val="000000" w:themeColor="text1"/>
          <w:shd w:val="clear" w:color="auto" w:fill="FFFFFF"/>
        </w:rPr>
        <w:t>Φ</w:t>
      </w:r>
      <w:r w:rsidRPr="00622CF5">
        <w:rPr>
          <w:color w:val="000000" w:themeColor="text1"/>
          <w:shd w:val="clear" w:color="auto" w:fill="FFFFFF"/>
          <w:vertAlign w:val="subscript"/>
        </w:rPr>
        <w:t>RCII</w:t>
      </w:r>
      <w:r w:rsidRPr="00622CF5">
        <w:rPr>
          <w:color w:val="000000" w:themeColor="text1"/>
        </w:rPr>
        <w:t xml:space="preserve"> (mol e</w:t>
      </w:r>
      <w:r w:rsidRPr="00622CF5">
        <w:rPr>
          <w:color w:val="000000" w:themeColor="text1"/>
          <w:vertAlign w:val="superscript"/>
        </w:rPr>
        <w:t xml:space="preserve">- </w:t>
      </w:r>
      <w:r w:rsidRPr="00622CF5">
        <w:rPr>
          <w:color w:val="000000" w:themeColor="text1"/>
        </w:rPr>
        <w:t>mol photon</w:t>
      </w:r>
      <w:r w:rsidRPr="00622CF5">
        <w:rPr>
          <w:color w:val="000000" w:themeColor="text1"/>
          <w:vertAlign w:val="superscript"/>
        </w:rPr>
        <w:t>-1</w:t>
      </w:r>
      <w:r w:rsidRPr="00622CF5">
        <w:rPr>
          <w:color w:val="000000" w:themeColor="text1"/>
        </w:rPr>
        <w:t>) has a constant value of 1, representing one electron transferred from P680 to quinone A (Q</w:t>
      </w:r>
      <w:r w:rsidRPr="00622CF5">
        <w:rPr>
          <w:color w:val="000000" w:themeColor="text1"/>
          <w:vertAlign w:val="subscript"/>
        </w:rPr>
        <w:t>A</w:t>
      </w:r>
      <w:r w:rsidRPr="00622CF5">
        <w:rPr>
          <w:color w:val="000000" w:themeColor="text1"/>
        </w:rPr>
        <w:t>) for each photon absorbed and delivered a reaction center (RCII)</w:t>
      </w:r>
      <w:r w:rsidR="0067294D" w:rsidRPr="00622CF5">
        <w:t xml:space="preserve"> </w:t>
      </w:r>
      <w:r w:rsidR="0067294D" w:rsidRPr="00622CF5">
        <w:rPr>
          <w:color w:val="000000" w:themeColor="text1"/>
        </w:rPr>
        <w:fldChar w:fldCharType="begin"/>
      </w:r>
      <w:r w:rsidR="000D66FA" w:rsidRPr="00622CF5">
        <w:rPr>
          <w:color w:val="000000" w:themeColor="text1"/>
        </w:rPr>
        <w:instrText xml:space="preserve"> ADDIN EN.CITE &lt;EndNote&gt;&lt;Cite&gt;&lt;Author&gt;Kolber&lt;/Author&gt;&lt;Year&gt;1993&lt;/Year&gt;&lt;RecNum&gt;8719&lt;/RecNum&gt;&lt;DisplayText&gt;(Kolber &amp;amp; Falkowski, 1993)&lt;/DisplayText&gt;&lt;record&gt;&lt;rec-number&gt;8719&lt;/rec-number&gt;&lt;foreign-keys&gt;&lt;key app="EN" db-id="e9dpzts9mzav95e0rs8prwv9extzw9xvxefw" timestamp="1555609908"&gt;8719&lt;/key&gt;&lt;/foreign-keys&gt;&lt;ref-type name="Journal Article"&gt;17&lt;/ref-type&gt;&lt;contributors&gt;&lt;authors&gt;&lt;author&gt;Kolber, Z.&lt;/author&gt;&lt;author&gt;Falkowski, P. G.&lt;/author&gt;&lt;/authors&gt;&lt;/contributors&gt;&lt;titles&gt;&lt;title&gt;Use of Active Fluorescence to Estimate Phytoplankton Photosynthesis in-Situ&lt;/title&gt;&lt;secondary-title&gt;Limnology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Oceanogr&lt;/full-title&gt;&lt;/alt-periodical&gt;&lt;pages&gt;1646-1665&lt;/pages&gt;&lt;volume&gt;38&lt;/volume&gt;&lt;number&gt;8&lt;/number&gt;&lt;keywords&gt;&lt;keyword&gt;steady-state photosynthesis&lt;/keyword&gt;&lt;keyword&gt;photosystem-ii&lt;/keyword&gt;&lt;keyword&gt;chlorophyll fluorescence&lt;/keyword&gt;&lt;keyword&gt;energy-conversion&lt;/keyword&gt;&lt;keyword&gt;growth-irradiance&lt;/keyword&gt;&lt;keyword&gt;marine photosynthesis&lt;/keyword&gt;&lt;keyword&gt;natural fluorescence&lt;/keyword&gt;&lt;keyword&gt;primary productivity&lt;/keyword&gt;&lt;keyword&gt;community production&lt;/keyword&gt;&lt;keyword&gt;nitrogen limitation&lt;/keyword&gt;&lt;/keywords&gt;&lt;dates&gt;&lt;year&gt;1993&lt;/year&gt;&lt;pub-dates&gt;&lt;date&gt;Dec&lt;/date&gt;&lt;/pub-dates&gt;&lt;/dates&gt;&lt;isbn&gt;0024-3590&lt;/isbn&gt;&lt;accession-num&gt;WOS:A1993MZ45900006&lt;/accession-num&gt;&lt;urls&gt;&lt;related-urls&gt;&lt;url&gt;&amp;lt;Go to ISI&amp;gt;://WOS:A1993MZ45900006&lt;/url&gt;&lt;/related-urls&gt;&lt;/urls&gt;&lt;electronic-resource-num&gt;DOI 10.4319/lo.1993.38.8.1646&lt;/electronic-resource-num&gt;&lt;language&gt;English&lt;/language&gt;&lt;/record&gt;&lt;/Cite&gt;&lt;/EndNote&gt;</w:instrText>
      </w:r>
      <w:r w:rsidR="0067294D" w:rsidRPr="00622CF5">
        <w:rPr>
          <w:color w:val="000000" w:themeColor="text1"/>
        </w:rPr>
        <w:fldChar w:fldCharType="separate"/>
      </w:r>
      <w:r w:rsidR="000D66FA" w:rsidRPr="00622CF5">
        <w:rPr>
          <w:noProof/>
          <w:color w:val="000000" w:themeColor="text1"/>
        </w:rPr>
        <w:t>(</w:t>
      </w:r>
      <w:hyperlink w:anchor="_ENREF_35" w:tooltip="Kolber, 1993 #8719" w:history="1">
        <w:r w:rsidR="006260A9" w:rsidRPr="00622CF5">
          <w:rPr>
            <w:rStyle w:val="Hyperlink"/>
          </w:rPr>
          <w:t>Kolber &amp; Falkowski, 1993</w:t>
        </w:r>
      </w:hyperlink>
      <w:r w:rsidR="000D66FA" w:rsidRPr="00622CF5">
        <w:rPr>
          <w:noProof/>
          <w:color w:val="000000" w:themeColor="text1"/>
        </w:rPr>
        <w:t>)</w:t>
      </w:r>
      <w:r w:rsidR="0067294D" w:rsidRPr="00622CF5">
        <w:rPr>
          <w:color w:val="000000" w:themeColor="text1"/>
        </w:rPr>
        <w:fldChar w:fldCharType="end"/>
      </w:r>
      <w:r w:rsidR="000359BC" w:rsidRPr="00622CF5">
        <w:rPr>
          <w:color w:val="000000" w:themeColor="text1"/>
        </w:rPr>
        <w:t>.</w:t>
      </w:r>
      <w:r w:rsidR="0067294D" w:rsidRPr="00622CF5">
        <w:rPr>
          <w:color w:val="000000" w:themeColor="text1"/>
        </w:rPr>
        <w:t xml:space="preserve"> </w:t>
      </w:r>
      <w:r w:rsidRPr="00622CF5">
        <w:rPr>
          <w:color w:val="000000" w:themeColor="text1"/>
        </w:rPr>
        <w:t>RCII was estimated as:</w:t>
      </w:r>
    </w:p>
    <w:p w14:paraId="1301E387" w14:textId="77777777" w:rsidR="00D746E5" w:rsidRPr="00622CF5" w:rsidRDefault="00D746E5">
      <w:pPr>
        <w:spacing w:before="120" w:after="120" w:line="360" w:lineRule="auto"/>
        <w:ind w:left="446" w:firstLine="1267"/>
        <w:jc w:val="center"/>
        <w:rPr>
          <w:color w:val="000000" w:themeColor="text1"/>
        </w:rPr>
        <w:pPrChange w:id="105" w:author="Landry, Michael" w:date="2020-03-02T10:43:00Z">
          <w:pPr>
            <w:spacing w:before="120" w:after="120" w:line="360" w:lineRule="auto"/>
            <w:ind w:left="450" w:firstLine="1260"/>
            <w:jc w:val="center"/>
          </w:pPr>
        </w:pPrChange>
      </w:pPr>
      <m:oMath>
        <m:r>
          <w:rPr>
            <w:rFonts w:ascii="Cambria Math" w:hAnsi="Cambria Math"/>
            <w:color w:val="000000" w:themeColor="text1"/>
          </w:rPr>
          <m:t>RCII=</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a</m:t>
            </m:r>
          </m:sub>
        </m:sSub>
        <m:r>
          <w:rPr>
            <w:rFonts w:ascii="Cambria Math" w:hAnsi="Cambria Math"/>
            <w:color w:val="000000" w:themeColor="text1"/>
          </w:rPr>
          <m:t>⋅</m:t>
        </m:r>
        <m:f>
          <m:fPr>
            <m:type m:val="skw"/>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0</m:t>
                </m:r>
              </m:sub>
            </m:sSub>
          </m:num>
          <m:den>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den>
        </m:f>
      </m:oMath>
      <w:r w:rsidRPr="00622CF5">
        <w:rPr>
          <w:color w:val="000000" w:themeColor="text1"/>
        </w:rPr>
        <w:tab/>
      </w:r>
      <w:r w:rsidRPr="00622CF5">
        <w:rPr>
          <w:color w:val="000000" w:themeColor="text1"/>
        </w:rPr>
        <w:tab/>
        <w:t xml:space="preserve">                           (Eq. 6)</w:t>
      </w:r>
    </w:p>
    <w:p w14:paraId="4A827F4B" w14:textId="106FB3AD" w:rsidR="00D746E5" w:rsidRPr="00622CF5" w:rsidRDefault="00D746E5" w:rsidP="00D746E5">
      <w:pPr>
        <w:spacing w:line="360" w:lineRule="auto"/>
      </w:pPr>
      <w:r w:rsidRPr="00622CF5">
        <w:rPr>
          <w:color w:val="000000" w:themeColor="text1"/>
        </w:rPr>
        <w:t>where F</w:t>
      </w:r>
      <w:r w:rsidRPr="00622CF5">
        <w:rPr>
          <w:color w:val="000000" w:themeColor="text1"/>
          <w:vertAlign w:val="subscript"/>
        </w:rPr>
        <w:t>0</w:t>
      </w:r>
      <w:r w:rsidRPr="00622CF5">
        <w:rPr>
          <w:color w:val="000000" w:themeColor="text1"/>
        </w:rPr>
        <w:t xml:space="preserve"> is dark-adapted base fluorescence and </w:t>
      </w:r>
      <m:oMath>
        <m:sSub>
          <m:sSubPr>
            <m:ctrlPr>
              <w:rPr>
                <w:rFonts w:ascii="Cambria Math" w:hAnsi="Cambria Math"/>
                <w:i/>
                <w:color w:val="000000" w:themeColor="text1"/>
              </w:rPr>
            </m:ctrlPr>
          </m:sSubPr>
          <m:e>
            <m:r>
              <w:rPr>
                <w:rFonts w:ascii="Cambria Math" w:hAnsi="Cambria Math"/>
                <w:color w:val="000000" w:themeColor="text1"/>
              </w:rPr>
              <m:t>σ</m:t>
            </m:r>
          </m:e>
          <m:sub>
            <m:r>
              <w:rPr>
                <w:rFonts w:ascii="Cambria Math" w:hAnsi="Cambria Math"/>
                <w:color w:val="000000" w:themeColor="text1"/>
              </w:rPr>
              <m:t>PSII</m:t>
            </m:r>
          </m:sub>
        </m:sSub>
      </m:oMath>
      <w:r w:rsidRPr="00622CF5">
        <w:rPr>
          <w:color w:val="000000" w:themeColor="text1"/>
        </w:rPr>
        <w:t xml:space="preserve"> is the absorption cross-section area of the photosystem. As the RCII estimate might be biased by base fluorescence quenching during daytime, JV</w:t>
      </w:r>
      <w:r w:rsidRPr="00622CF5">
        <w:rPr>
          <w:color w:val="000000" w:themeColor="text1"/>
          <w:vertAlign w:val="subscript"/>
        </w:rPr>
        <w:t>PSII</w:t>
      </w:r>
      <w:r w:rsidRPr="00622CF5">
        <w:rPr>
          <w:color w:val="000000" w:themeColor="text1"/>
        </w:rPr>
        <w:t xml:space="preserve"> was corrected using an average RCII estimate from nighttime measurements (01:00 – 05:00 local). JV</w:t>
      </w:r>
      <w:r w:rsidRPr="00622CF5">
        <w:rPr>
          <w:color w:val="000000" w:themeColor="text1"/>
          <w:vertAlign w:val="subscript"/>
        </w:rPr>
        <w:t>PSII</w:t>
      </w:r>
      <w:r w:rsidRPr="00622CF5">
        <w:rPr>
          <w:color w:val="000000" w:themeColor="text1"/>
        </w:rPr>
        <w:t xml:space="preserve"> (mol electrons m</w:t>
      </w:r>
      <w:r w:rsidRPr="00622CF5">
        <w:rPr>
          <w:color w:val="000000" w:themeColor="text1"/>
          <w:vertAlign w:val="superscript"/>
        </w:rPr>
        <w:t>-3</w:t>
      </w:r>
      <w:r w:rsidRPr="00622CF5">
        <w:rPr>
          <w:color w:val="000000" w:themeColor="text1"/>
        </w:rPr>
        <w:t xml:space="preserve"> d</w:t>
      </w:r>
      <w:r w:rsidRPr="00622CF5">
        <w:rPr>
          <w:color w:val="000000" w:themeColor="text1"/>
          <w:vertAlign w:val="superscript"/>
        </w:rPr>
        <w:t>-1</w:t>
      </w:r>
      <w:r w:rsidRPr="00622CF5">
        <w:rPr>
          <w:color w:val="000000" w:themeColor="text1"/>
        </w:rPr>
        <w:t>) was converted</w:t>
      </w:r>
      <w:r w:rsidRPr="00622CF5">
        <w:rPr>
          <w:color w:val="000000" w:themeColor="text1"/>
          <w:vertAlign w:val="superscript"/>
        </w:rPr>
        <w:t xml:space="preserve"> </w:t>
      </w:r>
      <w:r w:rsidRPr="00622CF5">
        <w:t xml:space="preserve">to carbon units using the conversion factor </w:t>
      </w:r>
      <w:r w:rsidRPr="00622CF5">
        <w:rPr>
          <w:color w:val="000000" w:themeColor="text1"/>
          <w:shd w:val="clear" w:color="auto" w:fill="FFFFFF"/>
        </w:rPr>
        <w:t>Φ</w:t>
      </w:r>
      <w:r w:rsidRPr="00622CF5">
        <w:t xml:space="preserve">e:c </w:t>
      </w:r>
      <w:r w:rsidRPr="00622CF5">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622CF5">
        <w:instrText xml:space="preserve"> ADDIN EN.CITE </w:instrText>
      </w:r>
      <w:r w:rsidR="00617264" w:rsidRPr="00622CF5">
        <w:fldChar w:fldCharType="begin">
          <w:fldData xml:space="preserve">PEVuZE5vdGU+PENpdGU+PEF1dGhvcj5TY2h1YmFjazwvQXV0aG9yPjxZZWFyPjIwMTk8L1llYXI+
PFJlY051bT44NzQ0PC9SZWNOdW0+PERpc3BsYXlUZXh0PihTY2h1YmFjayAmYW1wOyBUb3J0ZWxs
LCAyMDE5KTwvRGlzcGxheVRleHQ+PHJlY29yZD48cmVjLW51bWJlcj44NzQ0PC9yZWMtbnVtYmVy
Pjxmb3JlaWduLWtleXM+PGtleSBhcHA9IkVOIiBkYi1pZD0iZTlkcHp0czltemF2OTVlMHJzOHBy
d3Y5ZXh0enc5eHZ4ZWZ3IiB0aW1lc3RhbXA9IjE1NTczMjUxOTYiPjg3NDQ8L2tleT48L2ZvcmVp
Z24ta2V5cz48cmVmLXR5cGUgbmFtZT0iSm91cm5hbCBBcnRpY2xlIj4xNzwvcmVmLXR5cGU+PGNv
bnRyaWJ1dG9ycz48YXV0aG9ycz48YXV0aG9yPlNjaHViYWNrLCBOLjwvYXV0aG9yPjxhdXRob3I+
VG9ydGVsbCwgUC4gRC48L2F1dGhvcj48L2F1dGhvcnM+PC9jb250cmlidXRvcnM+PGF1dGgtYWRk
cmVzcz5FY29sZSBQb2x5dGVjaCBGZWQgTGF1c2FubmUsIFN3aXNzIFBvbGFyIEluc3QsIExhdXNh
bm5lLCBTd2l0emVybGFuZCYjeEQ7VW5pdiBCcml0aXNoIENvbHVtYmlhLCBEZXB0IEVhcnRoIE9j
ZWFuICZhbXA7IEF0bW9zcGhlciBTY2ksIFZhbmNvdXZlciwgQkMsIENhbmFkYSYjeEQ7VW5pdiBC
cml0aXNoIENvbHVtYmlhLCBEZXB0IEJvdCwgVmFuY291dmVyLCBCQywgQ2FuYWRhPC9hdXRoLWFk
ZHJlc3M+PHRpdGxlcz48dGl0bGU+RGl1cm5hbCByZWd1bGF0aW9uIG9mIHBob3Rvc3ludGhldGlj
IGxpZ2h0IGFic29ycHRpb24sIGVsZWN0cm9uIHRyYW5zcG9ydCBhbmQgY2FyYm9uIGZpeGF0aW9u
IGluIHR3byBjb250cmFzdGluZyBvY2VhbmljIGVudmlyb25tZW50czwvdGl0bGU+PHNlY29uZGFy
eS10aXRsZT5CaW9nZW9zY2llbmNlczwvc2Vjb25kYXJ5LXRpdGxlPjxhbHQtdGl0bGU+QmlvZ2Vv
c2NpZW5jZXM8L2FsdC10aXRsZT48L3RpdGxlcz48cGVyaW9kaWNhbD48ZnVsbC10aXRsZT5CaW9n
ZW9zY2llbmNlczwvZnVsbC10aXRsZT48YWJici0xPkJpb2dlb3NjaWVuY2VzPC9hYmJyLTE+PC9w
ZXJpb2RpY2FsPjxhbHQtcGVyaW9kaWNhbD48ZnVsbC10aXRsZT5CaW9nZW9zY2llbmNlczwvZnVs
bC10aXRsZT48YWJici0xPkJpb2dlb3NjaWVuY2VzPC9hYmJyLTE+PC9hbHQtcGVyaW9kaWNhbD48
cGFnZXM+MTM4MS0xMzk5PC9wYWdlcz48dm9sdW1lPjE2PC92b2x1bWU+PG51bWJlcj43PC9udW1i
ZXI+PGtleXdvcmRzPjxrZXl3b3JkPnBob3RvY2hlbWljYWwgcmVmbGVjdGFuY2UgaW5kZXg8L2tl
eXdvcmQ+PGtleXdvcmQ+cmVwZXRpdGlvbiByYXRlIGZsdW9yb21ldHJ5PC9rZXl3b3JkPjxrZXl3
b3JkPm1heGltdW0gcXVhbnR1bSB5aWVsZDwva2V5d29yZD48a2V5d29yZD5wcmltYXJ5IHByb2R1
Y3Rpdml0eTwva2V5d29yZD48a2V5d29yZD5pcm9uIGxpbWl0YXRpb248L2tleXdvcmQ+PGtleXdv
cmQ+cGhvdG9zeXN0ZW0taWk8L2tleXdvcmQ+PGtleXdvcmQ+cGh5dG9wbGFua3RvbiBwaG90b3N5
bnRoZXNpczwva2V5d29yZD48a2V5d29yZD5waWdtZW50IGFic29ycHRpb248L2tleXdvcmQ+PGtl
eXdvcmQ+dHJvcGhpYyBzdGF0dXM8L2tleXdvcmQ+PGtleXdvcmQ+Zmx1b3Jlc2NlbmNlPC9rZXl3
b3JkPjwva2V5d29yZHM+PGRhdGVzPjx5ZWFyPjIwMTk8L3llYXI+PHB1Yi1kYXRlcz48ZGF0ZT5B
cHIgNDwvZGF0ZT48L3B1Yi1kYXRlcz48L2RhdGVzPjxpc2JuPjE3MjYtNDE3MDwvaXNibj48YWNj
ZXNzaW9uLW51bT5XT1M6MDAwNDYzMzgwNjAwMDAxPC9hY2Nlc3Npb24tbnVtPjx1cmxzPjxyZWxh
dGVkLXVybHM+PHVybD4mbHQ7R28gdG8gSVNJJmd0OzovL1dPUzowMDA0NjMzODA2MDAwMDE8L3Vy
bD48dXJsPmh0dHBzOi8vd3d3LmJpb2dlb3NjaWVuY2VzLm5ldC8xNi8xMzgxLzIwMTkvYmctMTYt
MTM4MS0yMDE5LnBkZjwvdXJsPjwvcmVsYXRlZC11cmxzPjwvdXJscz48ZWxlY3Ryb25pYy1yZXNv
dXJjZS1udW0+MTAuNTE5NC9iZy0xNi0xMzgxLTIwMTk8L2VsZWN0cm9uaWMtcmVzb3VyY2UtbnVt
PjxsYW5ndWFnZT5FbmdsaXNoPC9sYW5ndWFnZT48L3JlY29yZD48L0NpdGU+PC9FbmROb3RlPn==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81" w:tooltip="Schuback, 2019 #8744" w:history="1">
        <w:r w:rsidR="006260A9" w:rsidRPr="00622CF5">
          <w:rPr>
            <w:rStyle w:val="Hyperlink"/>
          </w:rPr>
          <w:t>Schuback &amp; Tortell, 2019</w:t>
        </w:r>
      </w:hyperlink>
      <w:r w:rsidR="005452EC" w:rsidRPr="00622CF5">
        <w:rPr>
          <w:noProof/>
        </w:rPr>
        <w:t>)</w:t>
      </w:r>
      <w:r w:rsidRPr="00622CF5">
        <w:fldChar w:fldCharType="end"/>
      </w:r>
      <w:r w:rsidRPr="00622CF5">
        <w:t>:</w:t>
      </w:r>
    </w:p>
    <w:p w14:paraId="0B5A4481" w14:textId="77777777" w:rsidR="00D746E5" w:rsidRPr="00622CF5" w:rsidRDefault="008B101F">
      <w:pPr>
        <w:spacing w:before="120" w:after="120" w:line="360" w:lineRule="auto"/>
        <w:ind w:firstLine="994"/>
        <w:jc w:val="center"/>
        <w:pPrChange w:id="106" w:author="Landry, Michael" w:date="2020-03-02T10:43:00Z">
          <w:pPr>
            <w:spacing w:before="120" w:after="120" w:line="360" w:lineRule="auto"/>
            <w:ind w:firstLine="990"/>
            <w:jc w:val="center"/>
          </w:pPr>
        </w:pPrChange>
      </w:pP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RCII</m:t>
            </m:r>
          </m:sub>
        </m:sSub>
        <m:r>
          <w:rPr>
            <w:rFonts w:ascii="Cambria Math" w:hAnsi="Cambria Math"/>
          </w:rPr>
          <m:t>=486⋅NP</m:t>
        </m:r>
        <m:sSub>
          <m:sSubPr>
            <m:ctrlPr>
              <w:rPr>
                <w:rFonts w:ascii="Cambria Math" w:hAnsi="Cambria Math"/>
                <w:i/>
              </w:rPr>
            </m:ctrlPr>
          </m:sSubPr>
          <m:e>
            <m:r>
              <w:rPr>
                <w:rFonts w:ascii="Cambria Math" w:hAnsi="Cambria Math"/>
              </w:rPr>
              <m:t>Q</m:t>
            </m:r>
          </m:e>
          <m:sub>
            <m:r>
              <w:rPr>
                <w:rFonts w:ascii="Cambria Math" w:hAnsi="Cambria Math"/>
              </w:rPr>
              <m:t>NSV</m:t>
            </m:r>
          </m:sub>
        </m:sSub>
        <m:r>
          <w:rPr>
            <w:rFonts w:ascii="Cambria Math" w:hAnsi="Cambria Math"/>
          </w:rPr>
          <m:t>+1854</m:t>
        </m:r>
      </m:oMath>
      <w:r w:rsidR="00D746E5" w:rsidRPr="00622CF5">
        <w:tab/>
      </w:r>
      <w:r w:rsidR="00D746E5" w:rsidRPr="00622CF5">
        <w:tab/>
        <w:t xml:space="preserve">            (Eq. 7)</w:t>
      </w:r>
    </w:p>
    <w:p w14:paraId="2102BDB1" w14:textId="1EDF1D35" w:rsidR="00D746E5" w:rsidRPr="00622CF5" w:rsidRDefault="00D746E5" w:rsidP="00D746E5">
      <w:pPr>
        <w:spacing w:line="360" w:lineRule="auto"/>
      </w:pPr>
      <w:r w:rsidRPr="00622CF5">
        <w:rPr>
          <w:color w:val="000000" w:themeColor="text1"/>
        </w:rPr>
        <w:t xml:space="preserve">where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622CF5">
        <w:t xml:space="preserve"> is the electron generation to carbon fixation ratio,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622CF5">
        <w:t xml:space="preserve"> is the RCII to Chl-</w:t>
      </w:r>
      <w:r w:rsidRPr="00622CF5">
        <w:rPr>
          <w:i/>
        </w:rPr>
        <w:t>a</w:t>
      </w:r>
      <w:r w:rsidRPr="00622CF5">
        <w:t xml:space="preserve"> ratio and </w:t>
      </w:r>
      <m:oMath>
        <m:r>
          <w:rPr>
            <w:rFonts w:ascii="Cambria Math" w:hAnsi="Cambria Math"/>
          </w:rPr>
          <m:t>NP</m:t>
        </m:r>
        <m:sSub>
          <m:sSubPr>
            <m:ctrlPr>
              <w:rPr>
                <w:rFonts w:ascii="Cambria Math" w:hAnsi="Cambria Math"/>
                <w:i/>
              </w:rPr>
            </m:ctrlPr>
          </m:sSubPr>
          <m:e>
            <m:r>
              <w:rPr>
                <w:rFonts w:ascii="Cambria Math" w:hAnsi="Cambria Math"/>
              </w:rPr>
              <m:t>Q</m:t>
            </m:r>
          </m:e>
          <m:sub>
            <m:r>
              <w:rPr>
                <w:rFonts w:ascii="Cambria Math" w:hAnsi="Cambria Math"/>
              </w:rPr>
              <m:t>NSV</m:t>
            </m:r>
          </m:sub>
        </m:sSub>
      </m:oMath>
      <w:r w:rsidRPr="00622CF5">
        <w:t xml:space="preserve"> is the </w:t>
      </w:r>
      <w:r w:rsidRPr="00622CF5">
        <w:rPr>
          <w:rFonts w:eastAsiaTheme="minorHAnsi"/>
          <w:color w:val="231F20"/>
        </w:rPr>
        <w:t>normalized Stern-Volmer non-photochemical quenching coefficient</w:t>
      </w:r>
      <w:ins w:id="107" w:author="Sven Kranz" w:date="2020-02-24T10:41:00Z">
        <w:r w:rsidR="005D0BEF">
          <w:rPr>
            <w:rFonts w:eastAsiaTheme="minorHAnsi"/>
            <w:color w:val="231F20"/>
          </w:rPr>
          <w:t>.</w:t>
        </w:r>
      </w:ins>
      <w:ins w:id="108" w:author="Sven Kranz" w:date="2020-02-18T20:51:00Z">
        <w:r w:rsidR="005E0F0C">
          <w:rPr>
            <w:rFonts w:eastAsiaTheme="minorHAnsi"/>
            <w:color w:val="231F20"/>
          </w:rPr>
          <w:t xml:space="preserve"> </w:t>
        </w:r>
      </w:ins>
      <w:ins w:id="109" w:author="Sven Kranz" w:date="2020-02-24T10:43:00Z">
        <w:r w:rsidR="005D0BEF">
          <w:rPr>
            <w:rFonts w:eastAsiaTheme="minorHAnsi"/>
            <w:color w:val="231F20"/>
          </w:rPr>
          <w:t>Since</w:t>
        </w:r>
      </w:ins>
      <w:ins w:id="110" w:author="Sven Kranz" w:date="2020-02-24T10:42:00Z">
        <w:r w:rsidR="005D0BEF">
          <w:rPr>
            <w:rFonts w:eastAsiaTheme="minorHAnsi"/>
            <w:color w:val="231F20"/>
          </w:rPr>
          <w:t xml:space="preserve"> </w:t>
        </w:r>
        <m:oMath>
          <m:r>
            <w:rPr>
              <w:rFonts w:ascii="Cambria Math" w:hAnsi="Cambria Math"/>
            </w:rPr>
            <m:t>NP</m:t>
          </m:r>
          <m:sSub>
            <m:sSubPr>
              <m:ctrlPr>
                <w:rPr>
                  <w:rFonts w:ascii="Cambria Math" w:hAnsi="Cambria Math"/>
                  <w:i/>
                </w:rPr>
              </m:ctrlPr>
            </m:sSubPr>
            <m:e>
              <m:r>
                <w:rPr>
                  <w:rFonts w:ascii="Cambria Math" w:hAnsi="Cambria Math"/>
                </w:rPr>
                <m:t>Q</m:t>
              </m:r>
            </m:e>
            <m:sub>
              <m:r>
                <w:rPr>
                  <w:rFonts w:ascii="Cambria Math" w:hAnsi="Cambria Math"/>
                </w:rPr>
                <m:t>NSV</m:t>
              </m:r>
            </m:sub>
          </m:sSub>
        </m:oMath>
        <w:r w:rsidR="005D0BEF" w:rsidRPr="00622CF5">
          <w:t xml:space="preserve"> </w:t>
        </w:r>
        <w:r w:rsidR="005D0BEF">
          <w:t xml:space="preserve">changed troughout the watwer colum with changing light intenisties, </w:t>
        </w:r>
        <m:oMath>
          <m:sSub>
            <m:sSubPr>
              <m:ctrlPr>
                <w:rPr>
                  <w:rFonts w:ascii="Cambria Math" w:hAnsi="Cambria Math"/>
                  <w:i/>
                </w:rPr>
              </m:ctrlPr>
            </m:sSubPr>
            <m:e>
              <m:r>
                <w:del w:id="111" w:author="Landry, Michael" w:date="2020-03-02T10:46:00Z">
                  <m:rPr>
                    <m:sty m:val="p"/>
                  </m:rPr>
                  <w:rPr>
                    <w:rFonts w:ascii="Cambria Math" w:hAnsi="Cambria Math"/>
                  </w:rPr>
                  <m:t xml:space="preserve"> </m:t>
                </w:del>
              </m:r>
              <m:r>
                <m:rPr>
                  <m:sty m:val="p"/>
                </m:rPr>
                <w:rPr>
                  <w:rFonts w:ascii="Cambria Math" w:hAnsi="Cambria Math"/>
                </w:rPr>
                <m:t>Φ</m:t>
              </m:r>
              <m:ctrlPr>
                <w:rPr>
                  <w:rFonts w:ascii="Cambria Math" w:hAnsi="Cambria Math"/>
                </w:rPr>
              </m:ctrlPr>
            </m:e>
            <m:sub>
              <m:r>
                <w:rPr>
                  <w:rFonts w:ascii="Cambria Math" w:hAnsi="Cambria Math"/>
                </w:rPr>
                <m:t>e:C</m:t>
              </m:r>
            </m:sub>
          </m:sSub>
        </m:oMath>
        <w:r w:rsidR="005D0BEF" w:rsidRPr="00622CF5">
          <w:t xml:space="preserve"> </w:t>
        </w:r>
        <w:del w:id="112" w:author="Landry, Michael" w:date="2020-03-02T10:46:00Z">
          <w:r w:rsidR="005D0BEF" w:rsidDel="0009542F">
            <w:delText xml:space="preserve"> </w:delText>
          </w:r>
        </w:del>
        <w:r w:rsidR="005D0BEF">
          <w:rPr>
            <w:rFonts w:eastAsiaTheme="minorHAnsi"/>
            <w:color w:val="231F20"/>
          </w:rPr>
          <w:t>was variable</w:t>
        </w:r>
      </w:ins>
      <w:commentRangeStart w:id="113"/>
      <w:r w:rsidRPr="00622CF5">
        <w:rPr>
          <w:rFonts w:eastAsiaTheme="minorHAnsi"/>
          <w:color w:val="231F20"/>
        </w:rPr>
        <w:t xml:space="preserve">. </w:t>
      </w:r>
      <w:commentRangeEnd w:id="113"/>
      <w:r w:rsidR="005D0BEF">
        <w:rPr>
          <w:rStyle w:val="CommentReference"/>
          <w:rFonts w:asciiTheme="minorHAnsi" w:eastAsiaTheme="minorHAnsi" w:hAnsiTheme="minorHAnsi" w:cstheme="minorBidi"/>
        </w:rPr>
        <w:commentReference w:id="113"/>
      </w:r>
      <w:r w:rsidRPr="00622CF5">
        <w:rPr>
          <w:rFonts w:eastAsiaTheme="minorHAnsi"/>
          <w:color w:val="231F20"/>
        </w:rPr>
        <w:t xml:space="preserve">For simplicity, we used a literature value of </w:t>
      </w:r>
      <w:r w:rsidRPr="00622CF5">
        <w:t xml:space="preserve">0.003 for </w:t>
      </w:r>
      <m:oMath>
        <m:sSub>
          <m:sSubPr>
            <m:ctrlPr>
              <w:rPr>
                <w:rFonts w:ascii="Cambria Math" w:hAnsi="Cambria Math"/>
                <w:i/>
              </w:rPr>
            </m:ctrlPr>
          </m:sSubPr>
          <m:e>
            <m:r>
              <w:rPr>
                <w:rFonts w:ascii="Cambria Math" w:hAnsi="Cambria Math"/>
              </w:rPr>
              <m:t>η</m:t>
            </m:r>
          </m:e>
          <m:sub>
            <m:r>
              <w:rPr>
                <w:rFonts w:ascii="Cambria Math" w:hAnsi="Cambria Math"/>
              </w:rPr>
              <m:t>RCII</m:t>
            </m:r>
          </m:sub>
        </m:sSub>
      </m:oMath>
      <w:r w:rsidRPr="00622CF5">
        <w:t xml:space="preserve"> </w:t>
      </w:r>
      <w:r w:rsidRPr="00622CF5">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622CF5">
        <w:instrText xml:space="preserve"> ADDIN EN.CITE </w:instrText>
      </w:r>
      <w:r w:rsidR="00617264" w:rsidRPr="00622CF5">
        <w:fldChar w:fldCharType="begin">
          <w:fldData xml:space="preserve">PEVuZE5vdGU+PENpdGU+PEF1dGhvcj5MYXdyZW56PC9BdXRob3I+PFllYXI+MjAxMzwvWWVhcj48
UmVjTnVtPjkwNzA8L1JlY051bT48RGlzcGxheVRleHQ+KExhd3JlbnogZXQgYWwuLCAyMDEzKTwv
RGlzcGxheVRleHQ+PHJlY29yZD48cmVjLW51bWJlcj45MDcwPC9yZWMtbnVtYmVyPjxmb3JlaWdu
LWtleXM+PGtleSBhcHA9IkVOIiBkYi1pZD0iZTlkcHp0czltemF2OTVlMHJzOHByd3Y5ZXh0enc5
eHZ4ZWZ3IiB0aW1lc3RhbXA9IjE1NjgxNDAyODkiPjkwNzA8L2tleT48L2ZvcmVpZ24ta2V5cz48
cmVmLXR5cGUgbmFtZT0iSm91cm5hbCBBcnRpY2xlIj4xNzwvcmVmLXR5cGU+PGNvbnRyaWJ1dG9y
cz48YXV0aG9ycz48YXV0aG9yPkxhd3JlbnosIEUuPC9hdXRob3I+PGF1dGhvcj5TaWxzYmUsIEcu
PC9hdXRob3I+PGF1dGhvcj5DYXB1enpvLCBFLjwvYXV0aG9yPjxhdXRob3I+WWxvc3RhbG8sIFAu
PC9hdXRob3I+PGF1dGhvcj5Gb3JzdGVyLCBSLiBNLjwvYXV0aG9yPjxhdXRob3I+U2ltaXMsIFMu
IEcuIEguPC9hdXRob3I+PGF1dGhvcj5QcmFzaWwsIE8uPC9hdXRob3I+PGF1dGhvcj5Lcm9ta2Ft
cCwgSi4gQy48L2F1dGhvcj48YXV0aG9yPkhpY2ttYW4sIEEuIEUuPC9hdXRob3I+PGF1dGhvcj5N
b29yZSwgQy4gTS48L2F1dGhvcj48YXV0aG9yPkZvcmdldCwgTS4gSC48L2F1dGhvcj48YXV0aG9y
PkdlaWRlciwgUi4gSi48L2F1dGhvcj48YXV0aG9yPlN1Z2dldHQsIEQuIEouPC9hdXRob3I+PC9h
dXRob3JzPjwvY29udHJpYnV0b3JzPjxhdXRoLWFkZHJlc3M+QVNDUiwgSW5zdCBNaWNyb2Jpb2ws
IExhYiBQaG90b3N5bnRoLCBUcmVib24sIEN6ZWNoIFJlcHVibGljJiN4RDtOZXRoZXJsYW5kcyBJ
bnN0IEVjb2wsIEN0ciBFc3R1YXJpbmUgJmFtcDsgTWFyaW5lIEVjb2wgTklPTyBDRU1FLCBZZXJz
ZWtlLCBOZXRoZXJsYW5kcyYjeEQ7Q0VGQVMsIExvd2VzdG9mdCwgU3VmZm9saywgRW5nbGFuZCYj
eEQ7RmluaXNoIEVudmlyb25tIEluc3QgU1lLRSwgSGVsc2lua2ksIEZpbmxhbmQmI3hEO1VuaXYg
U291dGhhbXB0b24sIE5hdGwgT2NlYW5vZyBDdHIsIFNvdXRoYW1wdG9uLCBIYW50cywgRW5nbGFu
ZCYjeEQ7VW5pdiBMYXZhbCwgVGFrdXZpYyBKb2ludCBJbnQgTGFiLCBVbml2IExhdmFsIENhbmFk
YSwgQ05SUyBGcmFuY2UsRGVwdCBCaW9sICZhbXA7IFF1ZWJlYyBPY2VhbixVTUkgMzM3NiwgUXVl
YmVjIENpdHksIFBRLCBDYW5hZGEmI3hEO1VuaXYgRXNzZXgsIFNjaCBCaW9sIFNjaSwgQ29sY2hl
c3RlciBDTzQgM1NRLCBFc3NleCwgRW5nbGFuZDwvYXV0aC1hZGRyZXNzPjx0aXRsZXM+PHRpdGxl
PlByZWRpY3RpbmcgdGhlIEVsZWN0cm9uIFJlcXVpcmVtZW50IGZvciBDYXJib24gRml4YXRpb24g
aW4gU2VhcyBhbmQgT2NlYW5zPC90aXRsZT48c2Vjb25kYXJ5LXRpdGxlPlBsb3MgT25lPC9zZWNv
bmRhcnktdGl0bGU+PGFsdC10aXRsZT5QbG9zIE9uZTwvYWx0LXRpdGxlPjwvdGl0bGVzPjxwZXJp
b2RpY2FsPjxmdWxsLXRpdGxlPlBMb1MgT05FPC9mdWxsLXRpdGxlPjwvcGVyaW9kaWNhbD48YWx0
LXBlcmlvZGljYWw+PGZ1bGwtdGl0bGU+UExvUyBPTkU8L2Z1bGwtdGl0bGU+PC9hbHQtcGVyaW9k
aWNhbD48dm9sdW1lPjg8L3ZvbHVtZT48bnVtYmVyPjM8L251bWJlcj48a2V5d29yZHM+PGtleXdv
cmQ+ZmFzdCByZXBldGl0aW9uIHJhdGU8L2tleXdvcmQ+PGtleXdvcmQ+ZGlhdG9tIHNrZWxldG9u
ZW1hLWNvc3RhdHVtPC9rZXl3b3JkPjxrZXl3b3JkPmNobG9yb3BoeWxsIGZsdW9yZXNjZW5jZTwv
a2V5d29yZD48a2V5d29yZD5yYXRlIGZsdW9yb21ldHJ5PC9rZXl3b3JkPjxrZXl3b3JkPmlyb24g
bGltaXRhdGlvbjwva2V5d29yZD48a2V5d29yZD5tYXJpbmUtcGh5dG9wbGFua3Rvbjwva2V5d29y
ZD48a2V5d29yZD5wcmltYXJ5IHByb2R1Y3Rpdml0eTwva2V5d29yZD48a2V5d29yZD5jeWFub2Jh
Y3Rlcml1bSB0cmljaG9kZXNtaXVtPC9rZXl3b3JkPjxrZXl3b3JkPnBob3Rvc3ludGhldGljIGVm
ZmljaWVuY3k8L2tleXdvcmQ+PGtleXdvcmQ+cGhhZW9kYWN0eWx1bS10cmljb3JudXR1bTwva2V5
d29yZD48L2tleXdvcmRzPjxkYXRlcz48eWVhcj4yMDEzPC95ZWFyPjxwdWItZGF0ZXM+PGRhdGU+
TWFyIDEzPC9kYXRlPjwvcHViLWRhdGVzPjwvZGF0ZXM+PGlzYm4+MTkzMi02MjAzPC9pc2JuPjxh
Y2Nlc3Npb24tbnVtPldPUzowMDAzMTY4NDkyMDAwMzY8L2FjY2Vzc2lvbi1udW0+PHVybHM+PHJl
bGF0ZWQtdXJscz48dXJsPiZsdDtHbyB0byBJU0kmZ3Q7Oi8vV09TOjAwMDMxNjg0OTIwMDAzNjwv
dXJsPjx1cmw+aHR0cHM6Ly9qb3VybmFscy5wbG9zLm9yZy9wbG9zb25lL2FydGljbGUvZmlsZT9p
ZD0xMC4xMzcxL2pvdXJuYWwucG9uZS4wMDU4MTM3JmFtcDt0eXBlPXByaW50YWJsZTwvdXJsPjwv
cmVsYXRlZC11cmxzPjwvdXJscz48ZWxlY3Ryb25pYy1yZXNvdXJjZS1udW0+QVJUTiBlNTgxMzcm
I3hEOzEwLjEzNzEvam91cm5hbC5wb25lLjAwNTgxMzc8L2VsZWN0cm9uaWMtcmVzb3VyY2UtbnVt
PjxsYW5ndWFnZT5FbmdsaXNoPC9sYW5ndWFnZT48L3JlY29yZD48L0NpdGU+PC9FbmROb3RlPgB=
</w:fldData>
        </w:fldChar>
      </w:r>
      <w:r w:rsidR="00617264" w:rsidRPr="00622CF5">
        <w:instrText xml:space="preserve"> ADDIN EN.CITE.DATA </w:instrText>
      </w:r>
      <w:r w:rsidR="00617264" w:rsidRPr="00622CF5">
        <w:fldChar w:fldCharType="end"/>
      </w:r>
      <w:r w:rsidRPr="00622CF5">
        <w:fldChar w:fldCharType="separate"/>
      </w:r>
      <w:r w:rsidR="005452EC" w:rsidRPr="00622CF5">
        <w:rPr>
          <w:noProof/>
        </w:rPr>
        <w:t>(</w:t>
      </w:r>
      <w:hyperlink w:anchor="_ENREF_47" w:tooltip="Lawrenz, 2013 #9070" w:history="1">
        <w:r w:rsidR="006260A9" w:rsidRPr="00622CF5">
          <w:rPr>
            <w:rStyle w:val="Hyperlink"/>
          </w:rPr>
          <w:t>Lawrenz et al., 2013</w:t>
        </w:r>
      </w:hyperlink>
      <w:r w:rsidR="005452EC" w:rsidRPr="00622CF5">
        <w:rPr>
          <w:noProof/>
        </w:rPr>
        <w:t>)</w:t>
      </w:r>
      <w:r w:rsidRPr="00622CF5">
        <w:fldChar w:fldCharType="end"/>
      </w:r>
      <w:r w:rsidRPr="00622CF5">
        <w:t xml:space="preserve"> but recommend that </w:t>
      </w:r>
      <m:oMath>
        <m:sSub>
          <m:sSubPr>
            <m:ctrlPr>
              <w:rPr>
                <w:rFonts w:ascii="Cambria Math" w:hAnsi="Cambria Math"/>
                <w:i/>
              </w:rPr>
            </m:ctrlPr>
          </m:sSubPr>
          <m:e>
            <m:r>
              <w:rPr>
                <w:rFonts w:ascii="Cambria Math" w:hAnsi="Cambria Math"/>
              </w:rPr>
              <m:t xml:space="preserve"> η</m:t>
            </m:r>
          </m:e>
          <m:sub>
            <m:r>
              <w:rPr>
                <w:rFonts w:ascii="Cambria Math" w:hAnsi="Cambria Math"/>
              </w:rPr>
              <m:t>RCII</m:t>
            </m:r>
          </m:sub>
        </m:sSub>
      </m:oMath>
      <w:r w:rsidRPr="00622CF5">
        <w:t xml:space="preserve"> be measured directly on future cruises to avoid biasing estimates of </w:t>
      </w:r>
      <m:oMath>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e:C</m:t>
            </m:r>
          </m:sub>
        </m:sSub>
      </m:oMath>
      <w:r w:rsidRPr="00622CF5">
        <w:t xml:space="preserve">. </w:t>
      </w:r>
      <w:r w:rsidRPr="00622CF5">
        <w:lastRenderedPageBreak/>
        <w:t>More detailed descriptions of the measured and calculated parameters and additional information for the production estimates using FRRF are provided in the supplemental material (Table S1).</w:t>
      </w:r>
    </w:p>
    <w:p w14:paraId="0133E4F4" w14:textId="023774FE" w:rsidR="00D746E5" w:rsidRPr="00622CF5" w:rsidRDefault="00D746E5" w:rsidP="00D746E5">
      <w:pPr>
        <w:spacing w:before="120" w:line="360" w:lineRule="auto"/>
        <w:ind w:firstLine="360"/>
      </w:pPr>
      <w:r w:rsidRPr="00F73EA1">
        <w:t xml:space="preserve">To calculate mixed-layer GPP from FRRF measurements, we used the </w:t>
      </w:r>
      <w:r w:rsidRPr="00F73EA1">
        <w:rPr>
          <w:i/>
        </w:rPr>
        <w:t>in situ</w:t>
      </w:r>
      <w:r w:rsidRPr="00F73EA1">
        <w:t xml:space="preserve"> light attenuation from the CTD profile around noon to calculate the light field in the mixed layer over the diurnal cycle. </w:t>
      </w:r>
      <w:r w:rsidRPr="00F73EA1">
        <w:rPr>
          <w:rFonts w:eastAsiaTheme="minorEastAsia"/>
        </w:rPr>
        <w:t xml:space="preserve">The time-varying </w:t>
      </w:r>
      <w:r w:rsidRPr="00F73EA1">
        <w:rPr>
          <w:rFonts w:eastAsiaTheme="minorEastAsia"/>
          <w:i/>
        </w:rPr>
        <w:t>in situ</w:t>
      </w:r>
      <w:r w:rsidRPr="00F73EA1">
        <w:rPr>
          <w:rFonts w:eastAsiaTheme="minorEastAsia"/>
        </w:rPr>
        <w:t xml:space="preserve"> light field was modeled using the empirical transmission-light attenuation relationship and surface photosynthetically active radiation (PAR</w:t>
      </w:r>
      <w:r w:rsidRPr="00622CF5">
        <w:rPr>
          <w:rFonts w:eastAsiaTheme="minorEastAsia"/>
        </w:rPr>
        <w:t>) measured by the ship’s meteorological system.</w:t>
      </w:r>
      <w:r w:rsidRPr="00622CF5">
        <w:t xml:space="preserve"> Photosynthesis vs. irradiance relationships were determined by fitting the productivity rate estimates from the FRRF versus the irradiance from the FRRF light curves using the</w:t>
      </w:r>
      <w:r w:rsidR="000359BC" w:rsidRPr="00622CF5">
        <w:t xml:space="preserve"> </w:t>
      </w:r>
      <w:hyperlink w:anchor="_ENREF_72" w:tooltip="Platt, 1980 #6699" w:history="1">
        <w:r w:rsidR="006260A9" w:rsidRPr="00622CF5">
          <w:rPr>
            <w:rStyle w:val="Hyperlink"/>
          </w:rPr>
          <w:fldChar w:fldCharType="begin"/>
        </w:r>
        <w:r w:rsidR="006260A9" w:rsidRPr="00622CF5">
          <w:rPr>
            <w:rStyle w:val="Hyperlink"/>
          </w:rPr>
          <w:instrText xml:space="preserve"> ADDIN EN.CITE &lt;EndNote&gt;&lt;Cite AuthorYear="1"&gt;&lt;Author&gt;Platt&lt;/Author&gt;&lt;Year&gt;1980&lt;/Year&gt;&lt;RecNum&gt;6699&lt;/RecNum&gt;&lt;DisplayText&gt;Platt et al. (1980)&lt;/DisplayText&gt;&lt;record&gt;&lt;rec-number&gt;6699&lt;/rec-number&gt;&lt;foreign-keys&gt;&lt;key app="EN" db-id="e9dpzts9mzav95e0rs8prwv9extzw9xvxefw" timestamp="1530566159"&gt;6699&lt;/key&gt;&lt;/foreign-keys&gt;&lt;ref-type name="Journal Article"&gt;17&lt;/ref-type&gt;&lt;contributors&gt;&lt;authors&gt;&lt;author&gt;Platt, T.&lt;/author&gt;&lt;author&gt;Gallegos, C. L.&lt;/author&gt;&lt;author&gt;Harrison, W. G.&lt;/author&gt;&lt;/authors&gt;&lt;/contributors&gt;&lt;titles&gt;&lt;title&gt;Photoinhibition of Photosynthesis in Natural Assemblages of Marine-Phytoplankton&lt;/title&gt;&lt;secondary-title&gt;Journal of Marine Research&lt;/secondary-title&gt;&lt;alt-title&gt;J Mar Res&lt;/alt-title&gt;&lt;/titles&gt;&lt;periodical&gt;&lt;full-title&gt;Journal of Marine Research&lt;/full-title&gt;&lt;abbr-1&gt;J Mar Res&lt;/abbr-1&gt;&lt;/periodical&gt;&lt;alt-periodical&gt;&lt;full-title&gt;Journal of Marine Research&lt;/full-title&gt;&lt;abbr-1&gt;J Mar Res&lt;/abbr-1&gt;&lt;/alt-periodical&gt;&lt;pages&gt;687-701&lt;/pages&gt;&lt;volume&gt;38&lt;/volume&gt;&lt;number&gt;4&lt;/number&gt;&lt;dates&gt;&lt;year&gt;1980&lt;/year&gt;&lt;/dates&gt;&lt;isbn&gt;0022-2402&lt;/isbn&gt;&lt;accession-num&gt;WOS:A1980KW40600006&lt;/accession-num&gt;&lt;urls&gt;&lt;related-urls&gt;&lt;url&gt;&amp;lt;Go to ISI&amp;gt;://WOS:A1980KW40600006&lt;/url&gt;&lt;/related-urls&gt;&lt;/urls&gt;&lt;language&gt;English&lt;/language&gt;&lt;/record&gt;&lt;/Cite&gt;&lt;/EndNote&gt;</w:instrText>
        </w:r>
        <w:r w:rsidR="006260A9" w:rsidRPr="00622CF5">
          <w:rPr>
            <w:rStyle w:val="Hyperlink"/>
          </w:rPr>
          <w:fldChar w:fldCharType="separate"/>
        </w:r>
        <w:r w:rsidR="006260A9" w:rsidRPr="00622CF5">
          <w:rPr>
            <w:rStyle w:val="Hyperlink"/>
          </w:rPr>
          <w:t>Platt et al. (1980)</w:t>
        </w:r>
        <w:r w:rsidR="006260A9" w:rsidRPr="00622CF5">
          <w:rPr>
            <w:rStyle w:val="Hyperlink"/>
          </w:rPr>
          <w:fldChar w:fldCharType="end"/>
        </w:r>
      </w:hyperlink>
      <w:r w:rsidRPr="00622CF5">
        <w:t xml:space="preserve"> definition: </w:t>
      </w:r>
    </w:p>
    <w:p w14:paraId="3EE31A37" w14:textId="77777777" w:rsidR="00D746E5" w:rsidRPr="00622CF5" w:rsidRDefault="00D746E5">
      <w:pPr>
        <w:spacing w:before="120" w:after="120" w:line="360" w:lineRule="auto"/>
        <w:jc w:val="center"/>
        <w:pPrChange w:id="114" w:author="Landry, Michael" w:date="2020-03-02T10:46:00Z">
          <w:pPr>
            <w:spacing w:before="120" w:after="120" w:line="276" w:lineRule="auto"/>
            <w:jc w:val="center"/>
          </w:pPr>
        </w:pPrChange>
      </w:pPr>
      <m:oMath>
        <m:r>
          <w:rPr>
            <w:rFonts w:ascii="Cambria Math" w:hAnsi="Cambria Math"/>
          </w:rPr>
          <m:t>Productivity=Ps × [1-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-α×E</m:t>
                </m:r>
              </m:num>
              <m:den>
                <m:r>
                  <w:rPr>
                    <w:rFonts w:ascii="Cambria Math" w:hAnsi="Cambria Math"/>
                  </w:rPr>
                  <m:t>Ps</m:t>
                </m:r>
              </m:den>
            </m:f>
          </m:sup>
        </m:sSup>
        <m:r>
          <w:rPr>
            <w:rFonts w:ascii="Cambria Math" w:hAnsi="Cambria Math"/>
          </w:rPr>
          <m:t>]</m:t>
        </m:r>
        <m:sSup>
          <m:sSupPr>
            <m:ctrlPr>
              <w:rPr>
                <w:rFonts w:ascii="Cambria Math" w:hAnsi="Cambria Math"/>
                <w:i/>
              </w:rPr>
            </m:ctrlPr>
          </m:sSupPr>
          <m:e>
            <m:r>
              <w:rPr>
                <w:rFonts w:ascii="Cambria Math" w:hAnsi="Cambria Math"/>
              </w:rPr>
              <m:t xml:space="preserve"> ×e</m:t>
            </m:r>
          </m:e>
          <m:sup>
            <m:f>
              <m:fPr>
                <m:ctrlPr>
                  <w:rPr>
                    <w:rFonts w:ascii="Cambria Math" w:hAnsi="Cambria Math"/>
                    <w:i/>
                  </w:rPr>
                </m:ctrlPr>
              </m:fPr>
              <m:num>
                <m:r>
                  <w:rPr>
                    <w:rFonts w:ascii="Cambria Math" w:hAnsi="Cambria Math"/>
                  </w:rPr>
                  <m:t>-β×E</m:t>
                </m:r>
              </m:num>
              <m:den>
                <m:r>
                  <w:rPr>
                    <w:rFonts w:ascii="Cambria Math" w:hAnsi="Cambria Math"/>
                  </w:rPr>
                  <m:t>Ps</m:t>
                </m:r>
              </m:den>
            </m:f>
          </m:sup>
        </m:sSup>
      </m:oMath>
      <w:r w:rsidRPr="00622CF5">
        <w:t xml:space="preserve"> </w:t>
      </w:r>
      <w:r w:rsidRPr="00622CF5">
        <w:tab/>
      </w:r>
      <w:r w:rsidRPr="00622CF5">
        <w:tab/>
        <w:t>(Eq. 8)</w:t>
      </w:r>
    </w:p>
    <w:p w14:paraId="297184F4" w14:textId="650193F8" w:rsidR="00D746E5" w:rsidRPr="00622CF5" w:rsidRDefault="00D746E5">
      <w:pPr>
        <w:spacing w:before="120" w:after="120" w:line="360" w:lineRule="auto"/>
        <w:pPrChange w:id="115" w:author="Landry, Michael" w:date="2020-03-02T10:46:00Z">
          <w:pPr>
            <w:spacing w:line="360" w:lineRule="auto"/>
          </w:pPr>
        </w:pPrChange>
      </w:pPr>
      <w:r w:rsidRPr="00622CF5">
        <w:t xml:space="preserve">where </w:t>
      </w:r>
      <m:oMath>
        <m:r>
          <w:rPr>
            <w:rFonts w:ascii="Cambria Math" w:hAnsi="Cambria Math"/>
          </w:rPr>
          <m:t>Ps</m:t>
        </m:r>
      </m:oMath>
      <w:r w:rsidRPr="00622CF5" w:rsidDel="006078E9">
        <w:t xml:space="preserve"> </w:t>
      </w:r>
      <w:r w:rsidRPr="00622CF5">
        <w:t xml:space="preserve"> equals the maximum photosynthesis, E equals is the irradiance (PAR), </w:t>
      </w:r>
      <m:oMath>
        <m:r>
          <w:rPr>
            <w:rFonts w:ascii="Cambria Math" w:hAnsi="Cambria Math"/>
            <w:i/>
          </w:rPr>
          <w:sym w:font="Symbol" w:char="F061"/>
        </m:r>
        <m:r>
          <w:rPr>
            <w:rFonts w:ascii="Cambria Math" w:hAnsi="Cambria Math"/>
          </w:rPr>
          <m:t xml:space="preserve"> </m:t>
        </m:r>
      </m:oMath>
      <w:r w:rsidRPr="00622CF5">
        <w:t xml:space="preserve">is the initial slope of photosynthesis under low irradiance and </w:t>
      </w:r>
      <m:oMath>
        <m:r>
          <w:rPr>
            <w:rFonts w:ascii="Cambria Math" w:hAnsi="Cambria Math"/>
            <w:i/>
          </w:rPr>
          <w:sym w:font="Symbol" w:char="F062"/>
        </m:r>
        <m:r>
          <w:rPr>
            <w:rFonts w:ascii="Cambria Math" w:hAnsi="Cambria Math"/>
          </w:rPr>
          <m:t xml:space="preserve"> </m:t>
        </m:r>
      </m:oMath>
      <w:r w:rsidRPr="00622CF5">
        <w:t xml:space="preserve"> is the slope under high/stressful irradiance.</w:t>
      </w:r>
      <w:ins w:id="116" w:author="Landry, Michael" w:date="2020-03-02T10:47:00Z">
        <w:r w:rsidR="00AD4974">
          <w:t xml:space="preserve"> </w:t>
        </w:r>
      </w:ins>
      <w:del w:id="117" w:author="Landry, Michael" w:date="2020-03-02T10:47:00Z">
        <w:r w:rsidRPr="00622CF5" w:rsidDel="00AD4974">
          <w:delText xml:space="preserve"> </w:delText>
        </w:r>
      </w:del>
      <w:r w:rsidRPr="00622CF5">
        <w:t>Additional methods on photophysiology including a table with the nomenclature is available in the supplemental material (methods S1 and Table S1).</w:t>
      </w:r>
    </w:p>
    <w:p w14:paraId="764076E5" w14:textId="0795643F" w:rsidR="00D746E5" w:rsidRPr="00622CF5" w:rsidRDefault="006A3E23" w:rsidP="00D746E5">
      <w:pPr>
        <w:spacing w:before="240" w:line="360" w:lineRule="auto"/>
        <w:rPr>
          <w:b/>
        </w:rPr>
      </w:pPr>
      <w:r w:rsidRPr="00622CF5">
        <w:rPr>
          <w:b/>
        </w:rPr>
        <w:t>3</w:t>
      </w:r>
      <w:r w:rsidR="00D746E5" w:rsidRPr="00622CF5">
        <w:rPr>
          <w:b/>
        </w:rPr>
        <w:t>.</w:t>
      </w:r>
      <w:r w:rsidRPr="00622CF5">
        <w:rPr>
          <w:b/>
        </w:rPr>
        <w:t>8</w:t>
      </w:r>
      <w:r w:rsidR="00D746E5" w:rsidRPr="00622CF5">
        <w:rPr>
          <w:b/>
        </w:rPr>
        <w:t>. Sediment Trap Deployments</w:t>
      </w:r>
    </w:p>
    <w:p w14:paraId="221E1BC4" w14:textId="6A87FB20" w:rsidR="00D746E5" w:rsidRPr="00622CF5" w:rsidRDefault="00D746E5" w:rsidP="00D746E5">
      <w:pPr>
        <w:spacing w:before="120" w:line="360" w:lineRule="auto"/>
        <w:ind w:firstLine="360"/>
      </w:pPr>
      <w:r w:rsidRPr="00622CF5">
        <w:t xml:space="preserve">We deployed VERTEX-style surface-tethered drifting sediment traps </w:t>
      </w:r>
      <w:r w:rsidRPr="00622CF5">
        <w:fldChar w:fldCharType="begin"/>
      </w:r>
      <w:r w:rsidR="00CB305C" w:rsidRPr="00622CF5">
        <w:instrText xml:space="preserve"> ADDIN EN.CITE &lt;EndNote&gt;&lt;Cite&gt;&lt;Author&gt;Knauer&lt;/Author&gt;&lt;Year&gt;1979&lt;/Year&gt;&lt;RecNum&gt;9127&lt;/RecNum&gt;&lt;DisplayText&gt;(Knauer et al., 1979)&lt;/DisplayText&gt;&lt;record&gt;&lt;rec-number&gt;9127&lt;/rec-number&gt;&lt;foreign-keys&gt;&lt;key app="EN" db-id="e9dpzts9mzav95e0rs8prwv9extzw9xvxefw" timestamp="1570033793"&gt;9127&lt;/key&gt;&lt;/foreign-keys&gt;&lt;ref-type name="Journal Article"&gt;17&lt;/ref-type&gt;&lt;contributors&gt;&lt;authors&gt;&lt;author&gt;Knauer, G. A.&lt;/author&gt;&lt;author&gt;Martin, J. H.&lt;/author&gt;&lt;author&gt;Bruland, K. W.&lt;/author&gt;&lt;/authors&gt;&lt;/contributors&gt;&lt;auth-address&gt;Univ Calif Santa Cruz,Ctr Coastal Marine Studies,Div Nat Sci,Santa Cruz,Ca 95064&lt;/auth-address&gt;&lt;titles&gt;&lt;title&gt;Fluxes of Particulate Carbon, Nitrogen, and Phosphorus in the Upper Water Column of the Northeast Pacific&lt;/title&gt;&lt;secondary-title&gt;Deep-Sea Research I &lt;/secondary-title&gt;&lt;alt-title&gt;Deep-Sea Res&lt;/alt-title&gt;&lt;/titles&gt;&lt;alt-periodical&gt;&lt;full-title&gt;Deep-Sea Res&lt;/full-title&gt;&lt;/alt-periodical&gt;&lt;pages&gt;97-108&lt;/pages&gt;&lt;volume&gt;26&lt;/volume&gt;&lt;number&gt;1&lt;/number&gt;&lt;dates&gt;&lt;year&gt;1979&lt;/year&gt;&lt;/dates&gt;&lt;accession-num&gt;WOS:A1979GK99200008&lt;/accession-num&gt;&lt;urls&gt;&lt;related-urls&gt;&lt;url&gt;&amp;lt;Go to ISI&amp;gt;://WOS:A1979GK99200008&lt;/url&gt;&lt;url&gt;https://www.sciencedirect.com/science/article/pii/019801497990089X?via%3Dihub&lt;/url&gt;&lt;/related-urls&gt;&lt;/urls&gt;&lt;electronic-resource-num&gt;Doi 10.1016/0198-0149(79)90089-X&lt;/electronic-resource-num&gt;&lt;language&gt;English&lt;/language&gt;&lt;/record&gt;&lt;/Cite&gt;&lt;/EndNote&gt;</w:instrText>
      </w:r>
      <w:r w:rsidRPr="00622CF5">
        <w:fldChar w:fldCharType="separate"/>
      </w:r>
      <w:r w:rsidR="005452EC" w:rsidRPr="00622CF5">
        <w:rPr>
          <w:noProof/>
        </w:rPr>
        <w:t>(</w:t>
      </w:r>
      <w:hyperlink w:anchor="_ENREF_34" w:tooltip="Knauer, 1979 #9127" w:history="1">
        <w:r w:rsidR="006260A9" w:rsidRPr="00622CF5">
          <w:rPr>
            <w:rStyle w:val="Hyperlink"/>
          </w:rPr>
          <w:t>Knauer et al., 1979</w:t>
        </w:r>
      </w:hyperlink>
      <w:r w:rsidR="005452EC" w:rsidRPr="00622CF5">
        <w:rPr>
          <w:noProof/>
        </w:rPr>
        <w:t>)</w:t>
      </w:r>
      <w:r w:rsidRPr="00622CF5">
        <w:fldChar w:fldCharType="end"/>
      </w:r>
      <w:r w:rsidRPr="00622CF5">
        <w:t xml:space="preserve"> near the base of the euphotic zone. </w:t>
      </w:r>
      <w:del w:id="118" w:author="Landry, Michael" w:date="2020-03-02T10:47:00Z">
        <w:r w:rsidRPr="00622CF5" w:rsidDel="00AD4974">
          <w:delText xml:space="preserve"> </w:delText>
        </w:r>
      </w:del>
      <w:r w:rsidRPr="00622CF5">
        <w:t xml:space="preserve">Trap crosspieces holding 12 acrylic tubes with an 8:1 aspect ratio, topped with baffles constructed of smaller beveled tubes, were deployed on a line with surface floats and a holey-sock drogue centered at 15-m depth. </w:t>
      </w:r>
      <w:del w:id="119" w:author="Landry, Michael" w:date="2020-03-02T10:47:00Z">
        <w:r w:rsidRPr="00622CF5" w:rsidDel="00AD4974">
          <w:delText xml:space="preserve"> </w:delText>
        </w:r>
      </w:del>
      <w:r w:rsidRPr="00622CF5">
        <w:t xml:space="preserve">Tubes were deployed with a saltwater brine of filtered seawater and 0.4% formaldehyde. </w:t>
      </w:r>
      <w:del w:id="120" w:author="Landry, Michael" w:date="2020-03-02T10:47:00Z">
        <w:r w:rsidRPr="00622CF5" w:rsidDel="00AD4974">
          <w:delText xml:space="preserve"> </w:delText>
        </w:r>
      </w:del>
      <w:r w:rsidRPr="00622CF5">
        <w:t>After recovery, overlying seawater was removed by gentle suction, and samples were analyzed under a dissecting microscope to remove mesozooplank</w:t>
      </w:r>
      <w:r w:rsidR="005A12B1" w:rsidRPr="00622CF5">
        <w:t>to</w:t>
      </w:r>
      <w:r w:rsidRPr="00622CF5">
        <w:t xml:space="preserve">n ‘swimmers’. </w:t>
      </w:r>
      <w:del w:id="121" w:author="Landry, Michael" w:date="2020-03-02T10:47:00Z">
        <w:r w:rsidRPr="00622CF5" w:rsidDel="00AD4974">
          <w:delText xml:space="preserve"> </w:delText>
        </w:r>
      </w:del>
      <w:r w:rsidRPr="00622CF5">
        <w:t xml:space="preserve">Samples were then split on a Folsom splitter, filtered onto pre-combusted GF/F filters, acidified and analyzed for C, N, and isotopes on an isotope ratio mass spectrometer at the UC Davis Stable Isotope Facility. </w:t>
      </w:r>
      <w:del w:id="122" w:author="Landry, Michael" w:date="2020-03-02T10:47:00Z">
        <w:r w:rsidRPr="00622CF5" w:rsidDel="00AD4974">
          <w:delText xml:space="preserve"> </w:delText>
        </w:r>
      </w:del>
      <w:r w:rsidRPr="00622CF5">
        <w:t xml:space="preserve">Previous comparisons with independent export flux estimates made using </w:t>
      </w:r>
      <w:r w:rsidRPr="00622CF5">
        <w:rPr>
          <w:vertAlign w:val="superscript"/>
        </w:rPr>
        <w:t>238</w:t>
      </w:r>
      <w:r w:rsidRPr="00622CF5">
        <w:t>U-</w:t>
      </w:r>
      <w:r w:rsidRPr="00622CF5">
        <w:rPr>
          <w:vertAlign w:val="superscript"/>
        </w:rPr>
        <w:t>234</w:t>
      </w:r>
      <w:r w:rsidRPr="00622CF5">
        <w:t xml:space="preserve">Th disequilibrium approaches have shown no substantial over- or under-collection biases for our sediment trap configuration in the CCE (Stukel et al., 2019). </w:t>
      </w:r>
      <w:del w:id="123" w:author="Landry, Michael" w:date="2020-03-02T10:48:00Z">
        <w:r w:rsidRPr="00622CF5" w:rsidDel="00AD4974">
          <w:delText xml:space="preserve"> </w:delText>
        </w:r>
      </w:del>
      <w:r w:rsidRPr="00622CF5">
        <w:t xml:space="preserve">For additional deployment and processing details, </w:t>
      </w:r>
      <w:del w:id="124" w:author="Stukel" w:date="2020-02-29T14:04:00Z">
        <w:r w:rsidRPr="00622CF5" w:rsidDel="00461535">
          <w:delText xml:space="preserve"> </w:delText>
        </w:r>
      </w:del>
      <w:hyperlink w:anchor="_ENREF_90" w:tooltip="Stukel, 2019 #9090" w:history="1">
        <w:r w:rsidR="006260A9" w:rsidRPr="00622CF5">
          <w:rPr>
            <w:rStyle w:val="Hyperlink"/>
          </w:rPr>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6260A9" w:rsidRPr="00622CF5">
          <w:rPr>
            <w:rStyle w:val="Hyperlink"/>
          </w:rPr>
          <w:instrText xml:space="preserve"> ADDIN EN.CITE </w:instrText>
        </w:r>
        <w:r w:rsidR="006260A9" w:rsidRPr="00622CF5">
          <w:rPr>
            <w:rStyle w:val="Hyperlink"/>
          </w:rPr>
          <w:fldChar w:fldCharType="begin">
            <w:fldData xml:space="preserve">PEVuZE5vdGU+PENpdGUgQXV0aG9yWWVhcj0iMSI+PEF1dGhvcj5TdHVrZWw8L0F1dGhvcj48WWVh
cj4yMDE5PC9ZZWFyPjxSZWNOdW0+OTA5MDwvUmVjTnVtPjxQcmVmaXg+c2VlIDwvUHJlZml4PjxE
aXNwbGF5VGV4dD5zZWUgU3R1a2VsIGV0IGFsLiAoMjAxOWIpPC9EaXNwbGF5VGV4dD48cmVjb3Jk
PjxyZWMtbnVtYmVyPjkwOTA8L3JlYy1udW1iZXI+PGZvcmVpZ24ta2V5cz48a2V5IGFwcD0iRU4i
IGRiLWlkPSJlOWRwenRzOW16YXY5NWUwcnM4cHJ3djlleHR6dzl4dnhlZnciIHRpbWVzdGFtcD0i
MTU2ODE0MjI0NyI+OTA5MDwva2V5PjwvZm9yZWlnbi1rZXlzPjxyZWYtdHlwZSBuYW1lPSJKb3Vy
bmFsIEFydGljbGUiPjE3PC9yZWYtdHlwZT48Y29udHJpYnV0b3JzPjxhdXRob3JzPjxhdXRob3I+
U3R1a2VsLCBNLiBSLjwvYXV0aG9yPjxhdXRob3I+S2VsbHksIFQuIEIuPC9hdXRob3I+PGF1dGhv
cj5BbHV3aWhhcmUsIEwuIEkuPC9hdXRob3I+PGF1dGhvcj5CYXJiZWF1LCBLLiBBLjwvYXV0aG9y
PjxhdXRob3I+R29lcmlja2UsIFIuPC9hdXRob3I+PGF1dGhvcj5LcmF1c2UsIEouIFcuPC9hdXRo
b3I+PGF1dGhvcj5MYW5kcnksIE0uIFIuPC9hdXRob3I+PGF1dGhvcj5PaG1hbiwgTS4gRC48L2F1
dGhvcj48L2F1dGhvcnM+PC9jb250cmlidXRvcnM+PGF1dGgtYWRkcmVzcz5GbG9yaWRhIFN0YXRl
IFVuaXYsIERlcHQgRWFydGggT2NlYW4gJmFtcDsgQXRtb3NwaGVyIFNjaSwgVGFsbGFoYXNzZWUs
IEZMIDMyMzA2IFVTQSYjeEQ7RmxvcmlkYSBTdGF0ZSBVbml2LCBDdHIgT2NlYW4gQXRtb3NwaGVy
IFByZWRpY3QgU3R1ZGllcywgVGFsbGFoYXNzZWUsIEZMIDMyMzA2IFVTQSYjeEQ7VW5pdiBDYWxp
ZiBTYW4gRGllZ28sIFNjcmlwcHMgSW5zdCBPY2Vhbm9nLCBTYW4gRGllZ28sIENBIDkyMTAzIFVT
QSYjeEQ7VW5pdiBTIEFsYWJhbWEsIERhdXBoaW4gSXNsIFNlYSBMYWIsIERhdXBoaW4gSXNsLCBB
TCBVU0E8L2F1dGgtYWRkcmVzcz48dGl0bGVzPjx0aXRsZT5UaGUgQ2FyYm9uOigyMzQpVGhvcml1
bSByYXRpb3Mgb2Ygc2lua2luZyBwYXJ0aWNsZXMgaW4gdGhlIENhbGlmb3JuaWEgY3VycmVudCBl
Y29zeXN0ZW0gMTogcmVsYXRpb25zaGlwcyB3aXRoIHBsYW5rdG9uIGVjb3N5c3RlbSBkeW5hbWlj
czwvdGl0bGU+PHNlY29uZGFyeS10aXRsZT5NYXJpbmUgQ2hlbWlzdHJ5PC9zZWNvbmRhcnktdGl0
bGU+PGFsdC10aXRsZT5NYXIgQ2hlbTwvYWx0LXRpdGxlPjwvdGl0bGVzPjxwZXJpb2RpY2FsPjxm
dWxsLXRpdGxlPk1hcmluZSBjaGVtaXN0cnk8L2Z1bGwtdGl0bGU+PC9wZXJpb2RpY2FsPjxwYWdl
cz4xLTE1PC9wYWdlcz48dm9sdW1lPjIxMjwvdm9sdW1lPjxrZXl3b3Jkcz48a2V5d29yZD5wYXJ0
aWN1bGF0ZSBvcmdhbmljLWNhcmJvbjwva2V5d29yZD48a2V5d29yZD5jZW50cmFsIGVxdWF0b3Jp
YWwgcGFjaWZpYzwva2V5d29yZD48a2V5d29yZD5iaW9sb2dpY2FsIHB1bXA8L2tleXdvcmQ+PGtl
eXdvcmQ+ZXhwb3J0IGZsdXhlczwva2V5d29yZD48a2V5d29yZD51cHdlbGxpbmcgc3lzdGVtPC9r
ZXl3b3JkPjxrZXl3b3JkPnNlZGltZW50IHRyYXBzPC9rZXl3b3JkPjxrZXl3b3JkPnRoLTIzNCBy
YXRpb3M8L2tleXdvcmQ+PGtleXdvcmQ+dHdpbGlnaHQgem9uZTwva2V5d29yZD48a2V5d29yZD53
YXRlciBjb2x1bW48L2tleXdvcmQ+PGtleXdvcmQ+ZnJvbnRhbCB6b25lPC9rZXl3b3JkPjwva2V5
d29yZHM+PGRhdGVzPjx5ZWFyPjIwMTk8L3llYXI+PHB1Yi1kYXRlcz48ZGF0ZT5NYXkgMjA8L2Rh
dGU+PC9wdWItZGF0ZXM+PC9kYXRlcz48aXNibj4wMzA0LTQyMDM8L2lzYm4+PGFjY2Vzc2lvbi1u
dW0+V09TOjAwMDQ2OTE1NTkwMDAwMTwvYWNjZXNzaW9uLW51bT48dXJscz48cmVsYXRlZC11cmxz
Pjx1cmw+Jmx0O0dvIHRvIElTSSZndDs6Ly9XT1M6MDAwNDY5MTU1OTAwMDAxPC91cmw+PHVybD5o
dHRwczovL3d3dy5zY2llbmNlZGlyZWN0LmNvbS9zY2llbmNlL2FydGljbGUvcGlpL1MwMzA0NDIw
MzE4MzAyNjE1P3ZpYSUzRGlodWI8L3VybD48L3JlbGF0ZWQtdXJscz48L3VybHM+PGVsZWN0cm9u
aWMtcmVzb3VyY2UtbnVtPjEwLjEwMTYvai5tYXJjaGVtLjIwMTkuMDEuMDAzPC9lbGVjdHJvbmlj
LXJlc291cmNlLW51bT48bGFuZ3VhZ2U+RW5nbGlzaDwvbGFuZ3VhZ2U+PC9yZWNvcmQ+PC9DaXRl
PjwvRW5kTm90ZT4A
</w:fldData>
          </w:fldChar>
        </w:r>
        <w:r w:rsidR="006260A9" w:rsidRPr="00622CF5">
          <w:rPr>
            <w:rStyle w:val="Hyperlink"/>
          </w:rPr>
          <w:instrText xml:space="preserve"> ADDIN EN.CITE.DATA </w:instrText>
        </w:r>
        <w:r w:rsidR="006260A9" w:rsidRPr="00622CF5">
          <w:rPr>
            <w:rStyle w:val="Hyperlink"/>
          </w:rPr>
        </w:r>
        <w:r w:rsidR="006260A9" w:rsidRPr="00622CF5">
          <w:rPr>
            <w:rStyle w:val="Hyperlink"/>
          </w:rPr>
          <w:fldChar w:fldCharType="end"/>
        </w:r>
        <w:r w:rsidR="006260A9" w:rsidRPr="00622CF5">
          <w:rPr>
            <w:rStyle w:val="Hyperlink"/>
          </w:rPr>
        </w:r>
        <w:r w:rsidR="006260A9" w:rsidRPr="00622CF5">
          <w:rPr>
            <w:rStyle w:val="Hyperlink"/>
          </w:rPr>
          <w:fldChar w:fldCharType="separate"/>
        </w:r>
        <w:r w:rsidR="006260A9" w:rsidRPr="00622CF5">
          <w:rPr>
            <w:rStyle w:val="Hyperlink"/>
          </w:rPr>
          <w:t>see Stukel et al. (2019b)</w:t>
        </w:r>
        <w:r w:rsidR="006260A9" w:rsidRPr="00622CF5">
          <w:rPr>
            <w:rStyle w:val="Hyperlink"/>
          </w:rPr>
          <w:fldChar w:fldCharType="end"/>
        </w:r>
      </w:hyperlink>
      <w:r w:rsidRPr="00622CF5">
        <w:t>.</w:t>
      </w:r>
    </w:p>
    <w:p w14:paraId="781BE952" w14:textId="23282ECB" w:rsidR="00D746E5" w:rsidRPr="00622CF5" w:rsidRDefault="006A3E23" w:rsidP="00D746E5">
      <w:pPr>
        <w:spacing w:before="240" w:line="360" w:lineRule="auto"/>
        <w:rPr>
          <w:b/>
        </w:rPr>
      </w:pPr>
      <w:r w:rsidRPr="00622CF5">
        <w:rPr>
          <w:b/>
        </w:rPr>
        <w:t>3</w:t>
      </w:r>
      <w:r w:rsidR="00D746E5" w:rsidRPr="00622CF5">
        <w:rPr>
          <w:b/>
        </w:rPr>
        <w:t>.</w:t>
      </w:r>
      <w:r w:rsidRPr="00622CF5">
        <w:rPr>
          <w:b/>
        </w:rPr>
        <w:t>9</w:t>
      </w:r>
      <w:r w:rsidR="00D746E5" w:rsidRPr="00622CF5">
        <w:rPr>
          <w:b/>
        </w:rPr>
        <w:t>. Statistics</w:t>
      </w:r>
    </w:p>
    <w:p w14:paraId="61D2D4B1" w14:textId="4D4E132B" w:rsidR="00D746E5" w:rsidRPr="00622CF5" w:rsidRDefault="00D746E5" w:rsidP="00D746E5">
      <w:pPr>
        <w:spacing w:before="120" w:line="360" w:lineRule="auto"/>
        <w:ind w:firstLine="360"/>
      </w:pPr>
      <w:r w:rsidRPr="00622CF5">
        <w:lastRenderedPageBreak/>
        <w:t xml:space="preserve">For all cycle data, variability was quantified as the standard errors of the means using the available </w:t>
      </w:r>
      <w:r w:rsidR="00622CF5" w:rsidRPr="00622CF5">
        <w:t>24-hour</w:t>
      </w:r>
      <w:r w:rsidRPr="00622CF5">
        <w:t xml:space="preserve"> integrated data. Since intra-cycle variability was a combination of measurement uncertainty and ecosystem variability, standard parametric statistics were not applicable. Throughout this manuscript, we present vertically integrated rates throughout the mixed layer, unless otherwise stated. For bottle samples, we used trapezoidal integration. For the NPP</w:t>
      </w:r>
      <w:r w:rsidRPr="00622CF5">
        <w:rPr>
          <w:vertAlign w:val="subscript"/>
        </w:rPr>
        <w:t>14C</w:t>
      </w:r>
      <w:r w:rsidRPr="00622CF5">
        <w:t xml:space="preserve"> algorithm used for the P1706 cruise, uncertainties in parameter estimates were propagated through all equations. </w:t>
      </w:r>
    </w:p>
    <w:p w14:paraId="7E414EFC" w14:textId="439B94F6" w:rsidR="00CD134B" w:rsidRPr="00622CF5" w:rsidDel="00AD4974" w:rsidRDefault="00CD134B" w:rsidP="002613C6">
      <w:pPr>
        <w:spacing w:line="360" w:lineRule="auto"/>
        <w:ind w:firstLine="720"/>
        <w:rPr>
          <w:del w:id="125" w:author="Landry, Michael" w:date="2020-03-02T10:48:00Z"/>
        </w:rPr>
      </w:pPr>
    </w:p>
    <w:p w14:paraId="5BE0013F" w14:textId="4A5D3D15" w:rsidR="000C0CF5" w:rsidRPr="00622CF5" w:rsidRDefault="006A3E23" w:rsidP="000C0CF5">
      <w:pPr>
        <w:spacing w:before="320" w:line="360" w:lineRule="auto"/>
        <w:rPr>
          <w:b/>
          <w:sz w:val="36"/>
        </w:rPr>
      </w:pPr>
      <w:r w:rsidRPr="00622CF5">
        <w:rPr>
          <w:rFonts w:eastAsiaTheme="minorEastAsia"/>
          <w:b/>
          <w:sz w:val="36"/>
        </w:rPr>
        <w:t>4</w:t>
      </w:r>
      <w:r w:rsidR="000C0CF5" w:rsidRPr="00622CF5">
        <w:rPr>
          <w:rFonts w:eastAsiaTheme="minorEastAsia"/>
          <w:b/>
          <w:sz w:val="36"/>
        </w:rPr>
        <w:t>. Results</w:t>
      </w:r>
    </w:p>
    <w:p w14:paraId="3B9CA421" w14:textId="75FD1CED" w:rsidR="000C0CF5" w:rsidRPr="00622CF5" w:rsidRDefault="006A3E23" w:rsidP="000C0CF5">
      <w:pPr>
        <w:spacing w:line="360" w:lineRule="auto"/>
        <w:rPr>
          <w:rFonts w:eastAsiaTheme="minorEastAsia"/>
        </w:rPr>
      </w:pPr>
      <w:r w:rsidRPr="00622CF5">
        <w:rPr>
          <w:rFonts w:eastAsiaTheme="minorEastAsia"/>
          <w:b/>
        </w:rPr>
        <w:t>4</w:t>
      </w:r>
      <w:r w:rsidR="000C0CF5" w:rsidRPr="00622CF5">
        <w:rPr>
          <w:rFonts w:eastAsiaTheme="minorEastAsia"/>
          <w:b/>
        </w:rPr>
        <w:t>.1. General Features of the Two Cruises</w:t>
      </w:r>
    </w:p>
    <w:p w14:paraId="03516274" w14:textId="730AF9C7" w:rsidR="000C0CF5" w:rsidRPr="00622CF5" w:rsidRDefault="000C0CF5">
      <w:pPr>
        <w:spacing w:before="120" w:line="360" w:lineRule="auto"/>
        <w:ind w:firstLine="360"/>
        <w:rPr>
          <w:rStyle w:val="Hyperlink"/>
        </w:rPr>
        <w:pPrChange w:id="126" w:author="Landry, Michael" w:date="2020-03-02T10:49:00Z">
          <w:pPr>
            <w:spacing w:line="360" w:lineRule="auto"/>
            <w:ind w:firstLine="720"/>
          </w:pPr>
        </w:pPrChange>
      </w:pPr>
      <w:r w:rsidRPr="00622CF5">
        <w:rPr>
          <w:rFonts w:eastAsiaTheme="minorEastAsia"/>
        </w:rPr>
        <w:t xml:space="preserve">Four different regions were sampled during the P1604 cruise </w:t>
      </w:r>
      <w:del w:id="127" w:author="Stukel" w:date="2020-02-29T14:06:00Z">
        <w:r w:rsidRPr="00622CF5" w:rsidDel="00461535">
          <w:rPr>
            <w:rFonts w:eastAsiaTheme="minorEastAsia"/>
          </w:rPr>
          <w:delText xml:space="preserve"> </w:delText>
        </w:r>
      </w:del>
      <w:r w:rsidRPr="00622CF5">
        <w:rPr>
          <w:rFonts w:eastAsiaTheme="minorEastAsia"/>
        </w:rPr>
        <w:t>(Figure 1): the offshore stratified region (P1604-C1), the core of the California Current (P1604-C2), offshore of the coastal boundary in the wind stress curl upwelling domain (P1604-C3), and the coastal boundary upwelling region (P1604-C4). Over the course of 4 cycles on P1706, we followed upwelled waters from nearshore to offshore. P1706-C1 was located in freshly upwelled waters; P1706-C2 started ~77 km NW of the end of P1706-C1 in partially aged upwelled waters; and P1706-C3 began ~140 km southwest of the start of P1706-</w:t>
      </w:r>
      <w:r w:rsidR="00A36646" w:rsidRPr="00622CF5">
        <w:rPr>
          <w:rFonts w:eastAsiaTheme="minorEastAsia"/>
        </w:rPr>
        <w:t>C</w:t>
      </w:r>
      <w:r w:rsidRPr="00622CF5">
        <w:rPr>
          <w:rFonts w:eastAsiaTheme="minorEastAsia"/>
        </w:rPr>
        <w:t xml:space="preserve">2 in post-bloom waters. Post-cruise analysis </w:t>
      </w:r>
      <w:r w:rsidR="00622CF5" w:rsidRPr="00622CF5">
        <w:rPr>
          <w:rFonts w:eastAsiaTheme="minorEastAsia"/>
        </w:rPr>
        <w:t>indicated</w:t>
      </w:r>
      <w:r w:rsidRPr="00622CF5">
        <w:rPr>
          <w:rFonts w:eastAsiaTheme="minorEastAsia"/>
        </w:rPr>
        <w:t xml:space="preserve"> that P1706-C3 was not part of the main filament and contained water characteristic of the California Current, likely advected from the North. P1706-C4 was a continuation of P1706-C2 initiated about 26 km northeast of the start of P1706-C3 (Figure 1). Average mixed-layer depth, temperature, Chl </w:t>
      </w:r>
      <w:r w:rsidRPr="00622CF5">
        <w:rPr>
          <w:rFonts w:eastAsiaTheme="minorEastAsia"/>
          <w:i/>
        </w:rPr>
        <w:t>a</w:t>
      </w:r>
      <w:r w:rsidRPr="00622CF5">
        <w:rPr>
          <w:rFonts w:eastAsiaTheme="minorEastAsia"/>
        </w:rPr>
        <w:t>, nutrient concentrations are given in Table S</w:t>
      </w:r>
      <w:r w:rsidR="006260A9" w:rsidRPr="00622CF5">
        <w:rPr>
          <w:rFonts w:eastAsiaTheme="minorEastAsia"/>
        </w:rPr>
        <w:t>2</w:t>
      </w:r>
      <w:r w:rsidRPr="00622CF5">
        <w:rPr>
          <w:rFonts w:eastAsiaTheme="minorEastAsia"/>
        </w:rPr>
        <w:t xml:space="preserve"> for all cycles. </w:t>
      </w:r>
      <w:r w:rsidR="003A5BA2" w:rsidRPr="00622CF5">
        <w:rPr>
          <w:rFonts w:eastAsiaTheme="minorEastAsia"/>
        </w:rPr>
        <w:t xml:space="preserve">Full </w:t>
      </w:r>
      <w:r w:rsidR="003A5BA2" w:rsidRPr="00622CF5">
        <w:rPr>
          <w:color w:val="000000"/>
        </w:rPr>
        <w:t>d</w:t>
      </w:r>
      <w:r w:rsidRPr="00622CF5">
        <w:rPr>
          <w:color w:val="000000"/>
        </w:rPr>
        <w:t xml:space="preserve">ata are available in the CCE-LTER database: </w:t>
      </w:r>
      <w:r w:rsidR="003440E0">
        <w:fldChar w:fldCharType="begin"/>
      </w:r>
      <w:r w:rsidR="003440E0">
        <w:instrText xml:space="preserve"> HYPERLINK "https://oceaninformatics.ucsd.edu/datazoo/catalogs/ccelter/datasets?fc=%2011:29820&amp;ps%20=1:0_2:0_3:0_9:0_11:0" </w:instrText>
      </w:r>
      <w:r w:rsidR="003440E0">
        <w:fldChar w:fldCharType="separate"/>
      </w:r>
      <w:r w:rsidRPr="00622CF5">
        <w:rPr>
          <w:rStyle w:val="Hyperlink"/>
        </w:rPr>
        <w:t>https://oceaninformatics.ucsd.edu/datazoo/catalogs/ccelter/datasets?fc= 11:29820&amp;ps =1:0_2:0_3:0_9:0_11:0</w:t>
      </w:r>
      <w:r w:rsidR="003440E0">
        <w:rPr>
          <w:rStyle w:val="Hyperlink"/>
        </w:rPr>
        <w:fldChar w:fldCharType="end"/>
      </w:r>
      <w:r w:rsidRPr="00622CF5">
        <w:rPr>
          <w:rStyle w:val="Hyperlink"/>
        </w:rPr>
        <w:t>.</w:t>
      </w:r>
    </w:p>
    <w:p w14:paraId="643AB529" w14:textId="7879A0F6" w:rsidR="000C0CF5" w:rsidRPr="00622CF5" w:rsidRDefault="006A3E23" w:rsidP="000C0CF5">
      <w:pPr>
        <w:spacing w:before="240" w:line="360" w:lineRule="auto"/>
        <w:rPr>
          <w:rFonts w:eastAsiaTheme="minorEastAsia"/>
          <w:b/>
        </w:rPr>
      </w:pPr>
      <w:r w:rsidRPr="00622CF5">
        <w:rPr>
          <w:rFonts w:eastAsiaTheme="minorEastAsia"/>
          <w:b/>
        </w:rPr>
        <w:t>4</w:t>
      </w:r>
      <w:r w:rsidR="000C0CF5" w:rsidRPr="00622CF5">
        <w:rPr>
          <w:rFonts w:eastAsiaTheme="minorEastAsia"/>
          <w:b/>
        </w:rPr>
        <w:t xml:space="preserve">.2. Phytoplankton </w:t>
      </w:r>
      <w:r w:rsidR="003A5BA2" w:rsidRPr="00622CF5">
        <w:rPr>
          <w:rFonts w:eastAsiaTheme="minorEastAsia"/>
          <w:b/>
        </w:rPr>
        <w:t>P</w:t>
      </w:r>
      <w:r w:rsidR="000C0CF5" w:rsidRPr="00622CF5">
        <w:rPr>
          <w:rFonts w:eastAsiaTheme="minorEastAsia"/>
          <w:b/>
        </w:rPr>
        <w:t>roduction</w:t>
      </w:r>
    </w:p>
    <w:p w14:paraId="3B44C881" w14:textId="410E98F9" w:rsidR="000C0CF5" w:rsidRPr="00622CF5" w:rsidRDefault="006A3E23" w:rsidP="000C0CF5">
      <w:pPr>
        <w:spacing w:before="120" w:line="360" w:lineRule="auto"/>
        <w:rPr>
          <w:rFonts w:eastAsiaTheme="minorEastAsia"/>
          <w:b/>
        </w:rPr>
      </w:pPr>
      <w:r w:rsidRPr="00622CF5">
        <w:rPr>
          <w:rFonts w:eastAsiaTheme="minorEastAsia"/>
          <w:b/>
          <w:i/>
        </w:rPr>
        <w:t>4</w:t>
      </w:r>
      <w:r w:rsidR="000C0CF5" w:rsidRPr="00622CF5">
        <w:rPr>
          <w:rFonts w:eastAsiaTheme="minorEastAsia"/>
          <w:b/>
          <w:i/>
        </w:rPr>
        <w:t xml:space="preserve">.2.1. </w:t>
      </w:r>
      <w:r w:rsidR="000C0CF5" w:rsidRPr="00622CF5">
        <w:rPr>
          <w:rFonts w:eastAsiaTheme="minorEastAsia"/>
          <w:b/>
          <w:i/>
          <w:vertAlign w:val="superscript"/>
        </w:rPr>
        <w:t>14</w:t>
      </w:r>
      <w:r w:rsidR="000C0CF5" w:rsidRPr="00622CF5">
        <w:rPr>
          <w:rFonts w:eastAsiaTheme="minorEastAsia"/>
          <w:b/>
          <w:i/>
        </w:rPr>
        <w:t>C Primary Production</w:t>
      </w:r>
    </w:p>
    <w:p w14:paraId="58CCC8D7" w14:textId="4B1497D9" w:rsidR="000C0CF5" w:rsidRPr="00622CF5" w:rsidRDefault="000C0CF5" w:rsidP="000C0CF5">
      <w:pPr>
        <w:spacing w:before="120" w:line="360" w:lineRule="auto"/>
        <w:ind w:firstLine="360"/>
        <w:rPr>
          <w:rFonts w:eastAsiaTheme="minorEastAsia"/>
        </w:rPr>
      </w:pPr>
      <w:r w:rsidRPr="00622CF5">
        <w:rPr>
          <w:rFonts w:eastAsiaTheme="minorEastAsia"/>
          <w:vertAlign w:val="superscript"/>
        </w:rPr>
        <w:t>14</w:t>
      </w:r>
      <w:r w:rsidRPr="00622CF5">
        <w:rPr>
          <w:rFonts w:eastAsiaTheme="minorEastAsia"/>
        </w:rPr>
        <w:t xml:space="preserve">C-derived estimates of NPP are from field incubations conducted during P1604 and from a general </w:t>
      </w:r>
      <w:r w:rsidRPr="00622CF5">
        <w:t>algorithm based on CCE field incubations for P1706</w:t>
      </w:r>
      <w:r w:rsidRPr="00622CF5">
        <w:rPr>
          <w:rFonts w:eastAsiaTheme="minorEastAsia"/>
        </w:rPr>
        <w:t xml:space="preserve"> (Stukel et al. 2019). Both are defined as NPP</w:t>
      </w:r>
      <w:r w:rsidRPr="00622CF5">
        <w:rPr>
          <w:rFonts w:eastAsiaTheme="minorEastAsia"/>
          <w:vertAlign w:val="subscript"/>
        </w:rPr>
        <w:t>14C</w:t>
      </w:r>
      <w:r w:rsidRPr="00622CF5">
        <w:rPr>
          <w:rFonts w:eastAsiaTheme="minorEastAsia"/>
        </w:rPr>
        <w:t xml:space="preserve"> and treated the same</w:t>
      </w:r>
      <w:ins w:id="128" w:author="Landry, Michael" w:date="2020-03-02T10:49:00Z">
        <w:r w:rsidR="00AD4974">
          <w:rPr>
            <w:rFonts w:eastAsiaTheme="minorEastAsia"/>
          </w:rPr>
          <w:t>.</w:t>
        </w:r>
      </w:ins>
    </w:p>
    <w:p w14:paraId="4341C0FD" w14:textId="394F204F" w:rsidR="000C0CF5" w:rsidRPr="00622CF5" w:rsidRDefault="000C0CF5" w:rsidP="000C0CF5">
      <w:pPr>
        <w:spacing w:before="120" w:line="360" w:lineRule="auto"/>
        <w:ind w:firstLine="360"/>
        <w:rPr>
          <w:rFonts w:eastAsiaTheme="minorEastAsia"/>
        </w:rPr>
      </w:pPr>
      <w:r w:rsidRPr="00622CF5">
        <w:rPr>
          <w:rFonts w:eastAsiaTheme="minorEastAsia"/>
        </w:rPr>
        <w:lastRenderedPageBreak/>
        <w:t>NPP</w:t>
      </w:r>
      <w:r w:rsidRPr="00622CF5">
        <w:rPr>
          <w:rFonts w:eastAsiaTheme="minorEastAsia"/>
          <w:vertAlign w:val="subscript"/>
        </w:rPr>
        <w:t>14C</w:t>
      </w:r>
      <w:r w:rsidRPr="00622CF5">
        <w:rPr>
          <w:rFonts w:eastAsiaTheme="minorEastAsia"/>
        </w:rPr>
        <w:t xml:space="preserve"> decreased slightly between successive days during P1604-C2 (22, 17 and 14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increased daily during P1604-C3 (36, 45 and 64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and had the highest rates (150, 103 and 113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during P1604-C4 (Fig. 3, Table S4). A strong gradient of decreasing NPP</w:t>
      </w:r>
      <w:r w:rsidRPr="00622CF5">
        <w:rPr>
          <w:rFonts w:eastAsiaTheme="minorEastAsia"/>
          <w:vertAlign w:val="subscript"/>
        </w:rPr>
        <w:t>14C</w:t>
      </w:r>
      <w:r w:rsidRPr="00622CF5">
        <w:rPr>
          <w:rFonts w:eastAsiaTheme="minorEastAsia"/>
        </w:rPr>
        <w:t xml:space="preserve"> with distance from shore is therefore </w:t>
      </w:r>
      <w:r w:rsidR="00037C16" w:rsidRPr="00622CF5">
        <w:rPr>
          <w:rFonts w:eastAsiaTheme="minorEastAsia"/>
        </w:rPr>
        <w:t xml:space="preserve">evident </w:t>
      </w:r>
      <w:r w:rsidRPr="00622CF5">
        <w:rPr>
          <w:rFonts w:eastAsiaTheme="minorEastAsia"/>
        </w:rPr>
        <w:t>in the P1604 data.</w:t>
      </w:r>
    </w:p>
    <w:p w14:paraId="4C957E6E" w14:textId="77FC83E4" w:rsidR="000C0CF5" w:rsidRPr="00622CF5" w:rsidRDefault="000C0CF5" w:rsidP="000C0CF5">
      <w:pPr>
        <w:spacing w:before="120" w:line="360" w:lineRule="auto"/>
        <w:ind w:firstLine="360"/>
        <w:rPr>
          <w:rFonts w:eastAsiaTheme="minorEastAsia"/>
        </w:rPr>
      </w:pPr>
      <w:r w:rsidRPr="00622CF5">
        <w:rPr>
          <w:rFonts w:eastAsiaTheme="minorEastAsia"/>
        </w:rPr>
        <w:t>NPP</w:t>
      </w:r>
      <w:r w:rsidRPr="00622CF5">
        <w:rPr>
          <w:rFonts w:eastAsiaTheme="minorEastAsia"/>
          <w:vertAlign w:val="subscript"/>
        </w:rPr>
        <w:t>14C</w:t>
      </w:r>
      <w:r w:rsidRPr="00622CF5">
        <w:rPr>
          <w:rFonts w:eastAsiaTheme="minorEastAsia"/>
        </w:rPr>
        <w:t xml:space="preserve"> for P1706 showed a wider range of results but a similar decrease from nearshore to offshore (Fig. 4, Table S4). In freshly upwelled waters during P1706-C1, production tripled from 220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day 1 (D1) to 718 and 596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00A36646" w:rsidRPr="00622CF5">
        <w:rPr>
          <w:rFonts w:eastAsiaTheme="minorEastAsia"/>
          <w:vertAlign w:val="superscript"/>
        </w:rPr>
        <w:t xml:space="preserve"> </w:t>
      </w:r>
      <w:r w:rsidRPr="00622CF5">
        <w:rPr>
          <w:rFonts w:eastAsiaTheme="minorEastAsia"/>
        </w:rPr>
        <w:t>for D2 and D3, respectively. In P1706-C4 offshore waters, average NPP</w:t>
      </w:r>
      <w:r w:rsidRPr="00622CF5">
        <w:rPr>
          <w:rFonts w:eastAsiaTheme="minorEastAsia"/>
          <w:vertAlign w:val="subscript"/>
        </w:rPr>
        <w:t>14C</w:t>
      </w:r>
      <w:r w:rsidRPr="00622CF5">
        <w:rPr>
          <w:rFonts w:eastAsiaTheme="minorEastAsia"/>
        </w:rPr>
        <w:t xml:space="preserve"> was 30-fold lower (13 and 19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D1 and D2, respectively). Between these extremes, NPP</w:t>
      </w:r>
      <w:r w:rsidRPr="00622CF5">
        <w:rPr>
          <w:rFonts w:eastAsiaTheme="minorEastAsia"/>
          <w:vertAlign w:val="subscript"/>
        </w:rPr>
        <w:t>14C</w:t>
      </w:r>
      <w:r w:rsidRPr="00622CF5">
        <w:rPr>
          <w:rFonts w:eastAsiaTheme="minorEastAsia"/>
        </w:rPr>
        <w:t xml:space="preserve"> varied from ~250 to 300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during P1706-C2 and decreased from ~90 to 48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 xml:space="preserve">-1 </w:t>
      </w:r>
      <w:r w:rsidRPr="00622CF5">
        <w:rPr>
          <w:rFonts w:eastAsiaTheme="minorEastAsia"/>
        </w:rPr>
        <w:t xml:space="preserve">from D1 to D3 during P1706-C3. </w:t>
      </w:r>
    </w:p>
    <w:p w14:paraId="1E20179B" w14:textId="167434F3" w:rsidR="000C0CF5" w:rsidRPr="00622CF5" w:rsidRDefault="006A3E23" w:rsidP="000C0CF5">
      <w:pPr>
        <w:spacing w:before="240" w:line="360" w:lineRule="auto"/>
        <w:outlineLvl w:val="0"/>
        <w:rPr>
          <w:rFonts w:eastAsiaTheme="minorEastAsia"/>
          <w:b/>
          <w:i/>
        </w:rPr>
      </w:pPr>
      <w:r w:rsidRPr="00622CF5">
        <w:rPr>
          <w:rFonts w:eastAsiaTheme="minorEastAsia"/>
          <w:b/>
          <w:i/>
        </w:rPr>
        <w:t>4</w:t>
      </w:r>
      <w:r w:rsidR="000C0CF5" w:rsidRPr="00622CF5">
        <w:rPr>
          <w:rFonts w:eastAsiaTheme="minorEastAsia"/>
          <w:b/>
          <w:i/>
        </w:rPr>
        <w:t>.2.2. NPP</w:t>
      </w:r>
      <w:r w:rsidR="000C0CF5" w:rsidRPr="00622CF5">
        <w:rPr>
          <w:rFonts w:eastAsiaTheme="minorEastAsia"/>
          <w:b/>
          <w:i/>
          <w:vertAlign w:val="subscript"/>
        </w:rPr>
        <w:t xml:space="preserve">G/G </w:t>
      </w:r>
      <w:r w:rsidR="000B4C73" w:rsidRPr="00622CF5">
        <w:rPr>
          <w:rFonts w:eastAsiaTheme="minorEastAsia"/>
          <w:b/>
          <w:i/>
          <w:vertAlign w:val="subscript"/>
        </w:rPr>
        <w:t xml:space="preserve"> </w:t>
      </w:r>
      <w:r w:rsidR="000C0CF5" w:rsidRPr="00622CF5">
        <w:rPr>
          <w:rFonts w:eastAsiaTheme="minorEastAsia"/>
          <w:b/>
          <w:i/>
        </w:rPr>
        <w:t>from Dilution Growth and Grazing Rates</w:t>
      </w:r>
    </w:p>
    <w:p w14:paraId="50366063" w14:textId="62F4E896" w:rsidR="000C0CF5" w:rsidRPr="00622CF5" w:rsidRDefault="000C0CF5" w:rsidP="000C0CF5">
      <w:pPr>
        <w:spacing w:before="120" w:line="360" w:lineRule="auto"/>
        <w:ind w:firstLine="360"/>
        <w:outlineLvl w:val="0"/>
        <w:rPr>
          <w:rFonts w:eastAsiaTheme="minorEastAsia"/>
        </w:rPr>
      </w:pPr>
      <w:r w:rsidRPr="00AD4974">
        <w:rPr>
          <w:rFonts w:eastAsiaTheme="minorEastAsia"/>
          <w:rPrChange w:id="129" w:author="Landry, Michael" w:date="2020-03-02T10:50:00Z">
            <w:rPr>
              <w:rFonts w:eastAsiaTheme="minorEastAsia"/>
              <w:b/>
            </w:rPr>
          </w:rPrChange>
        </w:rPr>
        <w:t>NPP</w:t>
      </w:r>
      <w:r w:rsidRPr="00622CF5">
        <w:rPr>
          <w:rFonts w:eastAsiaTheme="minorEastAsia"/>
          <w:b/>
          <w:vertAlign w:val="subscript"/>
        </w:rPr>
        <w:t>G/G</w:t>
      </w:r>
      <w:r w:rsidRPr="00622CF5">
        <w:rPr>
          <w:rFonts w:eastAsiaTheme="minorEastAsia"/>
        </w:rPr>
        <w:t xml:space="preserve"> estimates closely follow the magnitudes and trends observed for NPP</w:t>
      </w:r>
      <w:r w:rsidRPr="00622CF5">
        <w:rPr>
          <w:rFonts w:eastAsiaTheme="minorEastAsia"/>
          <w:vertAlign w:val="subscript"/>
        </w:rPr>
        <w:t>14C</w:t>
      </w:r>
      <w:r w:rsidRPr="00622CF5">
        <w:rPr>
          <w:rFonts w:eastAsiaTheme="minorEastAsia"/>
        </w:rPr>
        <w:t xml:space="preserve"> (Table 1).  Mean rates are higher for P1604-C3 compared to C2 (48.4 ± 8.4 vs 17.7 ± 4.5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and decrease even further to 9.4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during P1604-C1. For P1604-C2, day-to-day NPP</w:t>
      </w:r>
      <w:r w:rsidRPr="00622CF5">
        <w:rPr>
          <w:rFonts w:eastAsiaTheme="minorEastAsia"/>
          <w:vertAlign w:val="subscript"/>
        </w:rPr>
        <w:t>G/G</w:t>
      </w:r>
      <w:r w:rsidRPr="00622CF5">
        <w:rPr>
          <w:rFonts w:eastAsiaTheme="minorEastAsia"/>
        </w:rPr>
        <w:t xml:space="preserve"> variability (44, 24 and 36 </w:t>
      </w:r>
      <w:bookmarkStart w:id="130" w:name="OLE_LINK15"/>
      <w:bookmarkStart w:id="131" w:name="OLE_LINK16"/>
      <w:r w:rsidRPr="00622CF5">
        <w:rPr>
          <w:rFonts w:eastAsiaTheme="minorEastAsia"/>
        </w:rPr>
        <w:t>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bookmarkEnd w:id="130"/>
      <w:bookmarkEnd w:id="131"/>
      <w:r w:rsidRPr="00622CF5">
        <w:rPr>
          <w:rFonts w:eastAsiaTheme="minorEastAsia"/>
        </w:rPr>
        <w:t>for D1-D3, respectively), is similar to that of NP and NPP measurements. During P1604-C3, NPP</w:t>
      </w:r>
      <w:r w:rsidRPr="00622CF5">
        <w:rPr>
          <w:rFonts w:eastAsiaTheme="minorEastAsia"/>
          <w:vertAlign w:val="subscript"/>
        </w:rPr>
        <w:t>G/G</w:t>
      </w:r>
      <w:r w:rsidRPr="00622CF5">
        <w:rPr>
          <w:rFonts w:eastAsiaTheme="minorEastAsia"/>
        </w:rPr>
        <w:t xml:space="preserve"> increased from 49 to 76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over the </w:t>
      </w:r>
      <w:r w:rsidR="00622CF5" w:rsidRPr="00622CF5">
        <w:rPr>
          <w:rFonts w:eastAsiaTheme="minorEastAsia"/>
        </w:rPr>
        <w:t>3-day</w:t>
      </w:r>
      <w:r w:rsidRPr="00622CF5">
        <w:rPr>
          <w:rFonts w:eastAsiaTheme="minorEastAsia"/>
        </w:rPr>
        <w:t xml:space="preserve"> occupation, similar to the increase in independently measured NPP</w:t>
      </w:r>
      <w:r w:rsidRPr="00622CF5">
        <w:rPr>
          <w:rFonts w:eastAsiaTheme="minorEastAsia"/>
          <w:vertAlign w:val="subscript"/>
        </w:rPr>
        <w:t>14C</w:t>
      </w:r>
      <w:r w:rsidRPr="00622CF5">
        <w:rPr>
          <w:rFonts w:eastAsiaTheme="minorEastAsia"/>
        </w:rPr>
        <w:t>. While no NPP</w:t>
      </w:r>
      <w:r w:rsidRPr="00622CF5">
        <w:rPr>
          <w:rFonts w:eastAsiaTheme="minorEastAsia"/>
          <w:vertAlign w:val="subscript"/>
        </w:rPr>
        <w:t>G/G</w:t>
      </w:r>
      <w:r w:rsidRPr="00622CF5">
        <w:rPr>
          <w:rFonts w:eastAsiaTheme="minorEastAsia"/>
        </w:rPr>
        <w:t xml:space="preserve"> data were obtained for the nearshore P1604-C4, the high rates were found in the freshly upwelled waters of P1706-C1 (511 ± 150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range 252 to 588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Over subsequent P1706 experiments, NPP</w:t>
      </w:r>
      <w:r w:rsidRPr="00622CF5">
        <w:rPr>
          <w:rFonts w:eastAsiaTheme="minorEastAsia"/>
          <w:vertAlign w:val="subscript"/>
        </w:rPr>
        <w:t xml:space="preserve">G/G </w:t>
      </w:r>
      <w:r w:rsidRPr="00622CF5">
        <w:rPr>
          <w:rFonts w:eastAsiaTheme="minorEastAsia"/>
        </w:rPr>
        <w:t xml:space="preserve">decreased each day along the upwelling filament, averaging 270 </w:t>
      </w:r>
      <w:r w:rsidRPr="00622CF5">
        <w:rPr>
          <w:color w:val="000000"/>
          <w:szCs w:val="20"/>
        </w:rPr>
        <w:sym w:font="Symbol" w:char="F0B1"/>
      </w:r>
      <w:r w:rsidRPr="00622CF5">
        <w:rPr>
          <w:color w:val="000000"/>
          <w:szCs w:val="20"/>
        </w:rPr>
        <w:t xml:space="preserve"> 44</w:t>
      </w:r>
      <w:r w:rsidRPr="00622CF5">
        <w:rPr>
          <w:rFonts w:eastAsiaTheme="minorEastAsia"/>
        </w:rPr>
        <w:t xml:space="preserve">, 76 </w:t>
      </w:r>
      <w:r w:rsidRPr="00622CF5">
        <w:rPr>
          <w:color w:val="000000"/>
          <w:szCs w:val="20"/>
        </w:rPr>
        <w:sym w:font="Symbol" w:char="F0B1"/>
      </w:r>
      <w:r w:rsidRPr="00622CF5">
        <w:rPr>
          <w:color w:val="000000"/>
          <w:szCs w:val="20"/>
        </w:rPr>
        <w:t xml:space="preserve"> 39 </w:t>
      </w:r>
      <w:r w:rsidRPr="00622CF5">
        <w:rPr>
          <w:rFonts w:eastAsiaTheme="minorEastAsia"/>
        </w:rPr>
        <w:t xml:space="preserve">and 22 </w:t>
      </w:r>
      <w:r w:rsidRPr="00622CF5">
        <w:rPr>
          <w:color w:val="000000"/>
          <w:szCs w:val="20"/>
        </w:rPr>
        <w:sym w:font="Symbol" w:char="F0B1"/>
      </w:r>
      <w:r w:rsidRPr="00622CF5">
        <w:rPr>
          <w:color w:val="000000"/>
          <w:szCs w:val="20"/>
        </w:rPr>
        <w:t xml:space="preserve"> 6</w:t>
      </w:r>
      <w:r w:rsidRPr="00622CF5">
        <w:rPr>
          <w:rFonts w:eastAsiaTheme="minorEastAsia"/>
        </w:rPr>
        <w:t xml:space="preserve">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cycles 2 to 4, respectively.</w:t>
      </w:r>
    </w:p>
    <w:p w14:paraId="511C8FF4" w14:textId="77777777" w:rsidR="000C0CF5" w:rsidRPr="00622CF5" w:rsidRDefault="000C0CF5" w:rsidP="000C0CF5">
      <w:pPr>
        <w:spacing w:before="240" w:line="360" w:lineRule="auto"/>
        <w:rPr>
          <w:rFonts w:eastAsiaTheme="minorEastAsia"/>
          <w:b/>
          <w:i/>
        </w:rPr>
      </w:pPr>
      <w:r w:rsidRPr="00622CF5">
        <w:rPr>
          <w:rFonts w:eastAsiaTheme="minorEastAsia"/>
          <w:b/>
          <w:i/>
        </w:rPr>
        <w:t>3.2.3: New production (</w:t>
      </w:r>
      <w:r w:rsidRPr="00622CF5">
        <w:rPr>
          <w:rFonts w:eastAsiaTheme="minorEastAsia"/>
          <w:b/>
          <w:i/>
          <w:vertAlign w:val="superscript"/>
        </w:rPr>
        <w:t>15</w:t>
      </w:r>
      <w:r w:rsidRPr="00622CF5">
        <w:rPr>
          <w:rFonts w:eastAsiaTheme="minorEastAsia"/>
          <w:b/>
          <w:i/>
        </w:rPr>
        <w:t>NO</w:t>
      </w:r>
      <w:r w:rsidRPr="00622CF5">
        <w:rPr>
          <w:rFonts w:eastAsiaTheme="minorEastAsia"/>
          <w:b/>
          <w:i/>
          <w:vertAlign w:val="subscript"/>
        </w:rPr>
        <w:t>3</w:t>
      </w:r>
      <w:r w:rsidRPr="00622CF5">
        <w:rPr>
          <w:rFonts w:eastAsiaTheme="minorEastAsia"/>
          <w:b/>
          <w:i/>
        </w:rPr>
        <w:t xml:space="preserve"> uptake)</w:t>
      </w:r>
    </w:p>
    <w:p w14:paraId="11EB4B47" w14:textId="62D2F51A" w:rsidR="00256140" w:rsidRPr="00622CF5" w:rsidRDefault="000C0CF5">
      <w:pPr>
        <w:spacing w:before="120" w:line="360" w:lineRule="auto"/>
        <w:ind w:firstLine="360"/>
        <w:rPr>
          <w:rFonts w:eastAsiaTheme="minorEastAsia"/>
        </w:rPr>
        <w:pPrChange w:id="132" w:author="Landry, Michael" w:date="2020-03-02T10:52:00Z">
          <w:pPr>
            <w:spacing w:before="120" w:line="360" w:lineRule="auto"/>
          </w:pPr>
        </w:pPrChange>
      </w:pPr>
      <w:r w:rsidRPr="00622CF5">
        <w:rPr>
          <w:szCs w:val="20"/>
        </w:rPr>
        <w:t xml:space="preserve">Mixed-layer integrated rates of nitrate-based new production (NP) are given in Table 1 as carbon equivalents using a N:C conversion of 6.625. For P1604, mean NP rates of 11 </w:t>
      </w:r>
      <w:r w:rsidRPr="00622CF5">
        <w:rPr>
          <w:color w:val="000000"/>
          <w:szCs w:val="20"/>
        </w:rPr>
        <w:sym w:font="Symbol" w:char="F0B1"/>
      </w:r>
      <w:r w:rsidRPr="00622CF5">
        <w:rPr>
          <w:color w:val="000000"/>
          <w:szCs w:val="20"/>
        </w:rPr>
        <w:t xml:space="preserve"> 3</w:t>
      </w:r>
      <w:r w:rsidRPr="00622CF5">
        <w:rPr>
          <w:szCs w:val="20"/>
        </w:rPr>
        <w:t xml:space="preserve"> 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szCs w:val="20"/>
        </w:rPr>
        <w:t xml:space="preserve"> during offshore cycle 2 increased to 24 </w:t>
      </w:r>
      <w:r w:rsidRPr="00622CF5">
        <w:rPr>
          <w:color w:val="000000"/>
          <w:szCs w:val="20"/>
        </w:rPr>
        <w:sym w:font="Symbol" w:char="F0B1"/>
      </w:r>
      <w:r w:rsidRPr="00622CF5">
        <w:rPr>
          <w:color w:val="000000"/>
          <w:szCs w:val="20"/>
        </w:rPr>
        <w:t xml:space="preserve"> 8</w:t>
      </w:r>
      <w:r w:rsidRPr="00622CF5">
        <w:rPr>
          <w:szCs w:val="20"/>
        </w:rPr>
        <w:t xml:space="preserve"> and 23 </w:t>
      </w:r>
      <w:r w:rsidRPr="00622CF5">
        <w:rPr>
          <w:color w:val="000000"/>
          <w:szCs w:val="20"/>
        </w:rPr>
        <w:sym w:font="Symbol" w:char="F0B1"/>
      </w:r>
      <w:r w:rsidRPr="00622CF5">
        <w:rPr>
          <w:color w:val="000000"/>
          <w:szCs w:val="20"/>
        </w:rPr>
        <w:t xml:space="preserve"> 6</w:t>
      </w:r>
      <w:r w:rsidRPr="00622CF5">
        <w:rPr>
          <w:szCs w:val="20"/>
        </w:rPr>
        <w:t xml:space="preserve"> mmol C</w:t>
      </w:r>
      <w:r w:rsidRPr="00622CF5">
        <w:rPr>
          <w:rFonts w:eastAsiaTheme="minorEastAsia"/>
          <w:szCs w:val="20"/>
        </w:rPr>
        <w:t xml:space="preserve"> 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respectively, during cycles 3 and 4</w:t>
      </w:r>
      <w:r w:rsidRPr="00622CF5">
        <w:rPr>
          <w:szCs w:val="20"/>
        </w:rPr>
        <w:t xml:space="preserve">. </w:t>
      </w:r>
      <w:del w:id="133" w:author="Landry, Michael" w:date="2020-03-02T10:52:00Z">
        <w:r w:rsidRPr="00622CF5" w:rsidDel="00AD4974">
          <w:rPr>
            <w:rFonts w:eastAsiaTheme="minorEastAsia"/>
            <w:szCs w:val="20"/>
          </w:rPr>
          <w:delText xml:space="preserve"> </w:delText>
        </w:r>
      </w:del>
      <w:r w:rsidRPr="00622CF5">
        <w:rPr>
          <w:rFonts w:eastAsiaTheme="minorEastAsia"/>
          <w:szCs w:val="20"/>
        </w:rPr>
        <w:t xml:space="preserve">For P1706, NP was highest (157 </w:t>
      </w:r>
      <w:r w:rsidRPr="00622CF5">
        <w:rPr>
          <w:color w:val="000000"/>
          <w:szCs w:val="20"/>
        </w:rPr>
        <w:sym w:font="Symbol" w:char="F0B1"/>
      </w:r>
      <w:r w:rsidRPr="00622CF5">
        <w:rPr>
          <w:rFonts w:eastAsiaTheme="minorEastAsia"/>
          <w:szCs w:val="20"/>
        </w:rPr>
        <w:t xml:space="preserve"> 19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in C1 upwelled waters, and declined progressively during offshore filament transport. NP averaged 101</w:t>
      </w:r>
      <w:r w:rsidRPr="00622CF5">
        <w:rPr>
          <w:szCs w:val="20"/>
        </w:rPr>
        <w:t xml:space="preserve"> </w:t>
      </w:r>
      <w:r w:rsidRPr="00622CF5">
        <w:rPr>
          <w:color w:val="000000"/>
          <w:szCs w:val="20"/>
        </w:rPr>
        <w:sym w:font="Symbol" w:char="F0B1"/>
      </w:r>
      <w:r w:rsidRPr="00622CF5">
        <w:rPr>
          <w:color w:val="000000"/>
          <w:szCs w:val="20"/>
        </w:rPr>
        <w:t xml:space="preserve"> 44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xml:space="preserve"> during P1706-C2, but decreased by 75% from days D1 and </w:t>
      </w:r>
      <w:del w:id="134" w:author="Landry, Michael" w:date="2020-03-02T10:52:00Z">
        <w:r w:rsidRPr="00622CF5" w:rsidDel="00AD4974">
          <w:rPr>
            <w:rFonts w:eastAsiaTheme="minorEastAsia"/>
            <w:szCs w:val="20"/>
          </w:rPr>
          <w:delText xml:space="preserve"> </w:delText>
        </w:r>
      </w:del>
      <w:r w:rsidRPr="00622CF5">
        <w:rPr>
          <w:rFonts w:eastAsiaTheme="minorEastAsia"/>
          <w:szCs w:val="20"/>
        </w:rPr>
        <w:t xml:space="preserve">D2 to D3 (Table S4). </w:t>
      </w:r>
      <w:r w:rsidRPr="00622CF5">
        <w:rPr>
          <w:rFonts w:eastAsiaTheme="minorEastAsia"/>
          <w:szCs w:val="20"/>
        </w:rPr>
        <w:lastRenderedPageBreak/>
        <w:t xml:space="preserve">Further offshore, NP </w:t>
      </w:r>
      <w:r w:rsidR="00622CF5" w:rsidRPr="00622CF5">
        <w:rPr>
          <w:rFonts w:eastAsiaTheme="minorEastAsia"/>
          <w:szCs w:val="20"/>
        </w:rPr>
        <w:t>decreased</w:t>
      </w:r>
      <w:r w:rsidRPr="00622CF5">
        <w:rPr>
          <w:rFonts w:eastAsiaTheme="minorEastAsia"/>
          <w:szCs w:val="20"/>
        </w:rPr>
        <w:t xml:space="preserve"> to 29 </w:t>
      </w:r>
      <w:r w:rsidRPr="00622CF5">
        <w:rPr>
          <w:color w:val="000000"/>
          <w:szCs w:val="20"/>
        </w:rPr>
        <w:sym w:font="Symbol" w:char="F0B1"/>
      </w:r>
      <w:r w:rsidRPr="00622CF5">
        <w:rPr>
          <w:color w:val="000000"/>
          <w:szCs w:val="20"/>
        </w:rPr>
        <w:t xml:space="preserve"> 18 and </w:t>
      </w:r>
      <w:r w:rsidRPr="00622CF5">
        <w:rPr>
          <w:rFonts w:eastAsiaTheme="minorEastAsia"/>
          <w:szCs w:val="20"/>
        </w:rPr>
        <w:t xml:space="preserve">5 </w:t>
      </w:r>
      <w:r w:rsidRPr="00622CF5">
        <w:rPr>
          <w:color w:val="000000"/>
          <w:szCs w:val="20"/>
        </w:rPr>
        <w:sym w:font="Symbol" w:char="F0B1"/>
      </w:r>
      <w:r w:rsidRPr="00622CF5">
        <w:rPr>
          <w:color w:val="000000"/>
          <w:szCs w:val="20"/>
        </w:rPr>
        <w:t xml:space="preserve"> 0.1 </w:t>
      </w:r>
      <w:r w:rsidRPr="00622CF5">
        <w:rPr>
          <w:szCs w:val="20"/>
        </w:rPr>
        <w:t xml:space="preserve">mmol C </w:t>
      </w:r>
      <w:r w:rsidRPr="00622CF5">
        <w:rPr>
          <w:rFonts w:eastAsiaTheme="minorEastAsia"/>
          <w:szCs w:val="20"/>
        </w:rPr>
        <w:t>m</w:t>
      </w:r>
      <w:r w:rsidRPr="00622CF5">
        <w:rPr>
          <w:rFonts w:eastAsiaTheme="minorEastAsia"/>
          <w:szCs w:val="20"/>
          <w:vertAlign w:val="superscript"/>
        </w:rPr>
        <w:t>-2</w:t>
      </w:r>
      <w:r w:rsidRPr="00622CF5">
        <w:rPr>
          <w:rFonts w:eastAsiaTheme="minorEastAsia"/>
          <w:szCs w:val="20"/>
        </w:rPr>
        <w:t xml:space="preserve"> d</w:t>
      </w:r>
      <w:r w:rsidRPr="00622CF5">
        <w:rPr>
          <w:rFonts w:eastAsiaTheme="minorEastAsia"/>
          <w:szCs w:val="20"/>
          <w:vertAlign w:val="superscript"/>
        </w:rPr>
        <w:t>-1</w:t>
      </w:r>
      <w:r w:rsidRPr="00622CF5">
        <w:rPr>
          <w:rFonts w:eastAsiaTheme="minorEastAsia"/>
          <w:szCs w:val="20"/>
        </w:rPr>
        <w:t xml:space="preserve"> during C3 and C4</w:t>
      </w:r>
      <w:del w:id="135" w:author="Landry, Michael" w:date="2020-03-02T10:52:00Z">
        <w:r w:rsidRPr="00622CF5" w:rsidDel="00AD4974">
          <w:rPr>
            <w:rFonts w:eastAsiaTheme="minorEastAsia"/>
            <w:szCs w:val="20"/>
          </w:rPr>
          <w:delText xml:space="preserve"> </w:delText>
        </w:r>
      </w:del>
      <w:r w:rsidRPr="00622CF5">
        <w:rPr>
          <w:rFonts w:eastAsiaTheme="minorEastAsia"/>
          <w:szCs w:val="20"/>
        </w:rPr>
        <w:t xml:space="preserve">, respectively.  </w:t>
      </w:r>
      <w:r w:rsidRPr="00622CF5">
        <w:rPr>
          <w:rFonts w:eastAsiaTheme="minorEastAsia"/>
          <w:i/>
        </w:rPr>
        <w:t>f</w:t>
      </w:r>
      <w:r w:rsidRPr="00622CF5">
        <w:rPr>
          <w:rFonts w:eastAsiaTheme="minorEastAsia"/>
        </w:rPr>
        <w:t xml:space="preserve">-ratios (the ratio of new </w:t>
      </w:r>
      <w:del w:id="136" w:author="Landry, Michael" w:date="2020-03-02T10:53:00Z">
        <w:r w:rsidRPr="00622CF5" w:rsidDel="00AD4974">
          <w:rPr>
            <w:rFonts w:eastAsiaTheme="minorEastAsia"/>
          </w:rPr>
          <w:delText xml:space="preserve">production </w:delText>
        </w:r>
      </w:del>
      <w:r w:rsidRPr="00622CF5">
        <w:rPr>
          <w:rFonts w:eastAsiaTheme="minorEastAsia"/>
        </w:rPr>
        <w:t>to total production, estimated as NP/NPP</w:t>
      </w:r>
      <w:r w:rsidRPr="00622CF5">
        <w:rPr>
          <w:rFonts w:eastAsiaTheme="minorEastAsia"/>
          <w:vertAlign w:val="subscript"/>
        </w:rPr>
        <w:t>14C</w:t>
      </w:r>
      <w:r w:rsidRPr="00622CF5">
        <w:rPr>
          <w:rFonts w:eastAsiaTheme="minorEastAsia"/>
        </w:rPr>
        <w:t>) varied from 0.2 to 0.7 over all experiments but lacked a consistent onshore-offshore trend (Table 1).</w:t>
      </w:r>
    </w:p>
    <w:p w14:paraId="61596777" w14:textId="13968EA7" w:rsidR="008C0B0C" w:rsidRPr="00622CF5" w:rsidRDefault="00732B03" w:rsidP="00256140">
      <w:pPr>
        <w:spacing w:before="120" w:line="360" w:lineRule="auto"/>
        <w:rPr>
          <w:rFonts w:eastAsiaTheme="minorEastAsia"/>
          <w:b/>
          <w:i/>
        </w:rPr>
      </w:pPr>
      <w:r w:rsidRPr="00622CF5">
        <w:rPr>
          <w:rFonts w:eastAsiaTheme="minorEastAsia"/>
          <w:b/>
          <w:i/>
        </w:rPr>
        <w:t>3.</w:t>
      </w:r>
      <w:r w:rsidR="00827B6C" w:rsidRPr="00622CF5">
        <w:rPr>
          <w:rFonts w:eastAsiaTheme="minorEastAsia"/>
          <w:b/>
          <w:i/>
        </w:rPr>
        <w:t>2.</w:t>
      </w:r>
      <w:r w:rsidR="0038693B" w:rsidRPr="00622CF5">
        <w:rPr>
          <w:rFonts w:eastAsiaTheme="minorEastAsia"/>
          <w:b/>
          <w:i/>
        </w:rPr>
        <w:t>4</w:t>
      </w:r>
      <w:r w:rsidR="00827B6C" w:rsidRPr="00622CF5">
        <w:rPr>
          <w:rFonts w:eastAsiaTheme="minorEastAsia"/>
          <w:b/>
          <w:i/>
        </w:rPr>
        <w:t>:</w:t>
      </w:r>
      <w:r w:rsidRPr="00622CF5">
        <w:rPr>
          <w:rFonts w:eastAsiaTheme="minorEastAsia"/>
          <w:b/>
          <w:i/>
        </w:rPr>
        <w:t xml:space="preserve"> </w:t>
      </w:r>
      <w:r w:rsidR="00AB505B" w:rsidRPr="00622CF5">
        <w:rPr>
          <w:rFonts w:eastAsiaTheme="minorEastAsia"/>
          <w:b/>
          <w:i/>
        </w:rPr>
        <w:t>N</w:t>
      </w:r>
      <w:r w:rsidR="00827B6C" w:rsidRPr="00622CF5">
        <w:rPr>
          <w:rFonts w:eastAsiaTheme="minorEastAsia"/>
          <w:b/>
          <w:i/>
        </w:rPr>
        <w:t xml:space="preserve">et community </w:t>
      </w:r>
      <w:r w:rsidR="00D15AE6" w:rsidRPr="00622CF5">
        <w:rPr>
          <w:rFonts w:eastAsiaTheme="minorEastAsia"/>
          <w:b/>
          <w:i/>
        </w:rPr>
        <w:t>Production</w:t>
      </w:r>
      <w:r w:rsidR="00827B6C" w:rsidRPr="00622CF5">
        <w:rPr>
          <w:rFonts w:eastAsiaTheme="minorEastAsia"/>
          <w:b/>
          <w:i/>
        </w:rPr>
        <w:t xml:space="preserve"> </w:t>
      </w:r>
      <w:r w:rsidR="00B438F7" w:rsidRPr="00622CF5">
        <w:rPr>
          <w:rFonts w:eastAsiaTheme="minorEastAsia"/>
          <w:b/>
          <w:i/>
        </w:rPr>
        <w:t>(NCP</w:t>
      </w:r>
      <w:r w:rsidR="00AC2E58" w:rsidRPr="00622CF5">
        <w:rPr>
          <w:rFonts w:eastAsiaTheme="minorEastAsia"/>
          <w:b/>
          <w:i/>
          <w:vertAlign w:val="subscript"/>
        </w:rPr>
        <w:t>prior</w:t>
      </w:r>
      <w:r w:rsidR="00B438F7" w:rsidRPr="00622CF5">
        <w:rPr>
          <w:rFonts w:eastAsiaTheme="minorEastAsia"/>
          <w:b/>
          <w:i/>
        </w:rPr>
        <w:t>)</w:t>
      </w:r>
    </w:p>
    <w:p w14:paraId="103BA336" w14:textId="60D8A732" w:rsidR="006A3E23" w:rsidRPr="00622CF5" w:rsidRDefault="006A3E23" w:rsidP="006A3E23">
      <w:pPr>
        <w:spacing w:before="120" w:line="360" w:lineRule="auto"/>
        <w:ind w:firstLine="360"/>
        <w:outlineLvl w:val="0"/>
        <w:rPr>
          <w:rFonts w:eastAsiaTheme="minorEastAsia"/>
          <w:color w:val="000000" w:themeColor="text1"/>
        </w:rPr>
      </w:pPr>
      <w:r w:rsidRPr="00622CF5">
        <w:rPr>
          <w:rFonts w:eastAsiaTheme="minorEastAsia"/>
        </w:rPr>
        <w:t>Conventional O</w:t>
      </w:r>
      <w:r w:rsidRPr="00622CF5">
        <w:rPr>
          <w:rFonts w:eastAsiaTheme="minorEastAsia"/>
          <w:vertAlign w:val="subscript"/>
        </w:rPr>
        <w:t>2</w:t>
      </w:r>
      <w:r w:rsidRPr="00622CF5">
        <w:rPr>
          <w:rFonts w:eastAsiaTheme="minorEastAsia"/>
        </w:rPr>
        <w:t>/Ar-NCP estimates in complex systems such as the CCE are challenging to interpret. Our companion paper</w:t>
      </w:r>
      <w:r w:rsidR="00256140" w:rsidRPr="00622CF5">
        <w:t xml:space="preserve"> </w:t>
      </w:r>
      <w:r w:rsidR="007A7AEF" w:rsidRPr="00622CF5">
        <w:rPr>
          <w:rFonts w:eastAsiaTheme="minorEastAsia"/>
        </w:rPr>
        <w:fldChar w:fldCharType="begin"/>
      </w:r>
      <w:r w:rsidR="007A7AEF" w:rsidRPr="00622CF5">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7A7AEF" w:rsidRPr="00622CF5">
        <w:rPr>
          <w:rFonts w:eastAsiaTheme="minorEastAsia"/>
        </w:rPr>
        <w:fldChar w:fldCharType="separate"/>
      </w:r>
      <w:r w:rsidR="007A7AEF" w:rsidRPr="00622CF5">
        <w:rPr>
          <w:rFonts w:eastAsiaTheme="minorEastAsia"/>
          <w:noProof/>
        </w:rPr>
        <w:t>(</w:t>
      </w:r>
      <w:hyperlink w:anchor="_ENREF_100" w:tooltip="Wang, submitted #9267" w:history="1">
        <w:r w:rsidR="006260A9" w:rsidRPr="00622CF5">
          <w:rPr>
            <w:rStyle w:val="Hyperlink"/>
            <w:rFonts w:eastAsiaTheme="minorEastAsia"/>
          </w:rPr>
          <w:t>Wang et al., submitted</w:t>
        </w:r>
      </w:hyperlink>
      <w:r w:rsidR="007A7AEF" w:rsidRPr="00622CF5">
        <w:rPr>
          <w:rFonts w:eastAsiaTheme="minorEastAsia"/>
          <w:noProof/>
        </w:rPr>
        <w:t>)</w:t>
      </w:r>
      <w:r w:rsidR="007A7AEF" w:rsidRPr="00622CF5">
        <w:rPr>
          <w:rFonts w:eastAsiaTheme="minorEastAsia"/>
        </w:rPr>
        <w:fldChar w:fldCharType="end"/>
      </w:r>
      <w:r w:rsidRPr="00622CF5">
        <w:rPr>
          <w:rFonts w:eastAsiaTheme="minorEastAsia"/>
        </w:rPr>
        <w:t xml:space="preserve"> discusses these shortcomings along with method improvements used to estimate NCP more reliably in the present field campaigns. Here, we use these new insights in discussing the traditional NCP analysis (NCP</w:t>
      </w:r>
      <w:r w:rsidRPr="00622CF5">
        <w:rPr>
          <w:rFonts w:eastAsiaTheme="minorEastAsia"/>
          <w:vertAlign w:val="subscript"/>
        </w:rPr>
        <w:t>prior</w:t>
      </w:r>
      <w:r w:rsidRPr="00622CF5">
        <w:rPr>
          <w:rFonts w:eastAsiaTheme="minorEastAsia"/>
        </w:rPr>
        <w:t>) and a real-time NCP (NCP</w:t>
      </w:r>
      <w:r w:rsidR="00256140" w:rsidRPr="00622CF5">
        <w:rPr>
          <w:rFonts w:eastAsiaTheme="minorEastAsia"/>
          <w:vertAlign w:val="subscript"/>
        </w:rPr>
        <w:t>inst</w:t>
      </w:r>
      <w:r w:rsidRPr="00622CF5">
        <w:rPr>
          <w:rFonts w:eastAsiaTheme="minorEastAsia"/>
        </w:rPr>
        <w:t>), which integrate O</w:t>
      </w:r>
      <w:r w:rsidRPr="00622CF5">
        <w:rPr>
          <w:rFonts w:eastAsiaTheme="minorEastAsia"/>
          <w:vertAlign w:val="subscript"/>
        </w:rPr>
        <w:t>2</w:t>
      </w:r>
      <w:r w:rsidRPr="00622CF5">
        <w:rPr>
          <w:rFonts w:eastAsiaTheme="minorEastAsia"/>
        </w:rPr>
        <w:t>/Ar signals over different time scales. The O</w:t>
      </w:r>
      <w:r w:rsidRPr="00622CF5">
        <w:rPr>
          <w:rFonts w:eastAsiaTheme="minorEastAsia"/>
          <w:vertAlign w:val="subscript"/>
        </w:rPr>
        <w:t>2</w:t>
      </w:r>
      <w:r w:rsidRPr="00622CF5">
        <w:rPr>
          <w:rFonts w:eastAsiaTheme="minorEastAsia"/>
        </w:rPr>
        <w:t xml:space="preserve"> residence time, as determined by wind-speed reanalysis and mixed layer depth was between 6.6 and 15.6 days for P1604 and between 2.6 and 9.0 days for P1706 </w:t>
      </w:r>
      <w:r w:rsidR="000B4C73" w:rsidRPr="00622CF5">
        <w:rPr>
          <w:rFonts w:eastAsiaTheme="minorEastAsia"/>
        </w:rPr>
        <w:fldChar w:fldCharType="begin"/>
      </w:r>
      <w:r w:rsidR="000B4C73" w:rsidRPr="00622CF5">
        <w:rPr>
          <w:rFonts w:eastAsiaTheme="minorEastAsia"/>
        </w:rPr>
        <w:instrText xml:space="preserve"> ADDIN EN.CITE &lt;EndNote&gt;&lt;Cite&gt;&lt;Author&gt;Wang&lt;/Author&gt;&lt;Year&gt;submitted&lt;/Year&gt;&lt;RecNum&gt;9267&lt;/RecNum&gt;&lt;DisplayText&gt;(Wang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0B4C73" w:rsidRPr="00622CF5">
        <w:rPr>
          <w:rFonts w:eastAsiaTheme="minorEastAsia"/>
        </w:rPr>
        <w:fldChar w:fldCharType="separate"/>
      </w:r>
      <w:r w:rsidR="000B4C73" w:rsidRPr="00622CF5">
        <w:rPr>
          <w:rFonts w:eastAsiaTheme="minorEastAsia"/>
          <w:noProof/>
        </w:rPr>
        <w:t>(</w:t>
      </w:r>
      <w:hyperlink w:anchor="_ENREF_100" w:tooltip="Wang, submitted #9267" w:history="1">
        <w:r w:rsidR="006260A9" w:rsidRPr="00622CF5">
          <w:rPr>
            <w:rStyle w:val="Hyperlink"/>
            <w:rFonts w:eastAsiaTheme="minorEastAsia"/>
          </w:rPr>
          <w:t>Wang et al., submitted</w:t>
        </w:r>
      </w:hyperlink>
      <w:r w:rsidR="000B4C73" w:rsidRPr="00622CF5">
        <w:rPr>
          <w:rFonts w:eastAsiaTheme="minorEastAsia"/>
          <w:noProof/>
        </w:rPr>
        <w:t>)</w:t>
      </w:r>
      <w:r w:rsidR="000B4C73" w:rsidRPr="00622CF5">
        <w:rPr>
          <w:rFonts w:eastAsiaTheme="minorEastAsia"/>
        </w:rPr>
        <w:fldChar w:fldCharType="end"/>
      </w:r>
      <w:r w:rsidRPr="00622CF5">
        <w:rPr>
          <w:rFonts w:eastAsiaTheme="minorEastAsia"/>
        </w:rPr>
        <w:t xml:space="preserve">. During both cruises, the heterogenous nature of NCP in the CCE-LTER region is indicated by </w:t>
      </w:r>
      <w:r w:rsidRPr="00622CF5">
        <w:rPr>
          <w:rFonts w:eastAsiaTheme="minorEastAsia"/>
          <w:color w:val="000000" w:themeColor="text1"/>
        </w:rPr>
        <w:t>significant short- and long-term trends in NCP</w:t>
      </w:r>
      <w:r w:rsidRPr="00622CF5">
        <w:rPr>
          <w:rFonts w:eastAsiaTheme="minorEastAsia"/>
          <w:color w:val="000000" w:themeColor="text1"/>
          <w:vertAlign w:val="subscript"/>
        </w:rPr>
        <w:t>prior</w:t>
      </w:r>
      <w:r w:rsidRPr="00622CF5">
        <w:rPr>
          <w:rFonts w:eastAsiaTheme="minorEastAsia"/>
          <w:color w:val="000000" w:themeColor="text1"/>
        </w:rPr>
        <w:t xml:space="preserve"> (Figs. 3, 4). </w:t>
      </w:r>
    </w:p>
    <w:p w14:paraId="0770854D" w14:textId="46C00A5B" w:rsidR="006A3E23" w:rsidRPr="00622CF5" w:rsidRDefault="006A3E23" w:rsidP="006A3E23">
      <w:pPr>
        <w:spacing w:before="120" w:line="360" w:lineRule="auto"/>
        <w:ind w:firstLine="360"/>
        <w:outlineLvl w:val="0"/>
        <w:rPr>
          <w:rFonts w:eastAsiaTheme="minorEastAsia"/>
          <w:color w:val="000000" w:themeColor="text1"/>
        </w:rPr>
      </w:pPr>
      <w:r w:rsidRPr="00622CF5">
        <w:rPr>
          <w:rFonts w:eastAsiaTheme="minorEastAsia"/>
          <w:color w:val="000000" w:themeColor="text1"/>
        </w:rPr>
        <w:t>NCP</w:t>
      </w:r>
      <w:r w:rsidRPr="00622CF5">
        <w:rPr>
          <w:rFonts w:eastAsiaTheme="minorEastAsia"/>
          <w:color w:val="000000" w:themeColor="text1"/>
          <w:vertAlign w:val="subscript"/>
        </w:rPr>
        <w:t>prior</w:t>
      </w:r>
      <w:r w:rsidRPr="00622CF5">
        <w:rPr>
          <w:rFonts w:eastAsiaTheme="minorEastAsia"/>
          <w:color w:val="000000" w:themeColor="text1"/>
        </w:rPr>
        <w:t xml:space="preserve"> was steady and low during P1604-C2 and highest during P1694-C4 (5.5 </w:t>
      </w:r>
      <w:r w:rsidRPr="00622CF5">
        <w:rPr>
          <w:color w:val="000000" w:themeColor="text1"/>
          <w:szCs w:val="20"/>
        </w:rPr>
        <w:sym w:font="Symbol" w:char="F0B1"/>
      </w:r>
      <w:r w:rsidRPr="00622CF5">
        <w:rPr>
          <w:color w:val="000000" w:themeColor="text1"/>
          <w:szCs w:val="20"/>
        </w:rPr>
        <w:t xml:space="preserve"> 0.</w:t>
      </w:r>
      <w:r w:rsidR="00D030EF" w:rsidRPr="00622CF5">
        <w:rPr>
          <w:color w:val="000000" w:themeColor="text1"/>
          <w:szCs w:val="20"/>
        </w:rPr>
        <w:t>3</w:t>
      </w:r>
      <w:r w:rsidRPr="00622CF5">
        <w:rPr>
          <w:color w:val="000000" w:themeColor="text1"/>
          <w:szCs w:val="20"/>
        </w:rPr>
        <w:t xml:space="preserve"> and </w:t>
      </w:r>
      <w:r w:rsidRPr="00622CF5">
        <w:rPr>
          <w:rFonts w:eastAsiaTheme="minorEastAsia"/>
          <w:color w:val="000000" w:themeColor="text1"/>
        </w:rPr>
        <w:t>39.</w:t>
      </w:r>
      <w:r w:rsidR="00D030EF" w:rsidRPr="00622CF5">
        <w:rPr>
          <w:rFonts w:eastAsiaTheme="minorEastAsia"/>
          <w:color w:val="000000" w:themeColor="text1"/>
        </w:rPr>
        <w:t>5</w:t>
      </w:r>
      <w:r w:rsidRPr="00622CF5">
        <w:rPr>
          <w:rFonts w:eastAsiaTheme="minorEastAsia"/>
          <w:color w:val="000000" w:themeColor="text1"/>
        </w:rPr>
        <w:t xml:space="preserve"> </w:t>
      </w:r>
      <w:r w:rsidRPr="00622CF5">
        <w:rPr>
          <w:color w:val="000000" w:themeColor="text1"/>
        </w:rPr>
        <w:sym w:font="Symbol" w:char="F0B1"/>
      </w:r>
      <w:r w:rsidRPr="00622CF5">
        <w:rPr>
          <w:color w:val="000000" w:themeColor="text1"/>
        </w:rPr>
        <w:t xml:space="preserve"> </w:t>
      </w:r>
      <w:r w:rsidR="00D030EF" w:rsidRPr="00622CF5">
        <w:rPr>
          <w:color w:val="000000" w:themeColor="text1"/>
        </w:rPr>
        <w:t>4.0</w:t>
      </w:r>
      <w:r w:rsidRPr="00622CF5">
        <w:rPr>
          <w:color w:val="000000" w:themeColor="text1"/>
        </w:rPr>
        <w:t xml:space="preserve"> </w:t>
      </w:r>
      <w:r w:rsidRPr="00622CF5">
        <w:rPr>
          <w:rFonts w:eastAsiaTheme="minorEastAsia"/>
          <w:color w:val="000000" w:themeColor="text1"/>
        </w:rPr>
        <w:t xml:space="preserve">mmol C </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respectively; Table 1). Although the water mass appeared well equilibrated with the atmosphere during P1604-C3, NCP</w:t>
      </w:r>
      <w:r w:rsidRPr="00622CF5">
        <w:rPr>
          <w:rFonts w:eastAsiaTheme="minorEastAsia"/>
          <w:color w:val="000000" w:themeColor="text1"/>
          <w:vertAlign w:val="subscript"/>
        </w:rPr>
        <w:t>prior</w:t>
      </w:r>
      <w:r w:rsidRPr="00622CF5">
        <w:rPr>
          <w:rFonts w:eastAsiaTheme="minorEastAsia"/>
          <w:color w:val="000000" w:themeColor="text1"/>
        </w:rPr>
        <w:t xml:space="preserve"> changed from slightly net heterotrophic at the beginning of the cycle (-10.7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to slightly net autotrophic (8.6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at the end, averaging -0.3 </w:t>
      </w:r>
      <w:r w:rsidRPr="00622CF5">
        <w:rPr>
          <w:color w:val="000000" w:themeColor="text1"/>
        </w:rPr>
        <w:sym w:font="Symbol" w:char="F0B1"/>
      </w:r>
      <w:r w:rsidRPr="00622CF5">
        <w:rPr>
          <w:color w:val="000000" w:themeColor="text1"/>
        </w:rPr>
        <w:t xml:space="preserve"> 5.6</w:t>
      </w:r>
      <w:r w:rsidRPr="00622CF5">
        <w:rPr>
          <w:rFonts w:eastAsiaTheme="minorEastAsia"/>
          <w:color w:val="000000" w:themeColor="text1"/>
        </w:rPr>
        <w:t xml:space="preserve">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w:t>
      </w:r>
      <w:del w:id="137" w:author="Landry, Michael" w:date="2020-03-02T10:54:00Z">
        <w:r w:rsidRPr="00622CF5" w:rsidDel="00022744">
          <w:rPr>
            <w:rFonts w:eastAsiaTheme="minorEastAsia"/>
            <w:color w:val="000000" w:themeColor="text1"/>
          </w:rPr>
          <w:delText xml:space="preserve"> </w:delText>
        </w:r>
      </w:del>
      <w:r w:rsidRPr="00622CF5">
        <w:rPr>
          <w:rFonts w:eastAsiaTheme="minorEastAsia"/>
          <w:color w:val="000000" w:themeColor="text1"/>
        </w:rPr>
        <w:t>NCP</w:t>
      </w:r>
      <w:r w:rsidRPr="00622CF5">
        <w:rPr>
          <w:rFonts w:eastAsiaTheme="minorEastAsia"/>
          <w:color w:val="000000" w:themeColor="text1"/>
          <w:vertAlign w:val="subscript"/>
        </w:rPr>
        <w:t>prior</w:t>
      </w:r>
      <w:r w:rsidRPr="00622CF5">
        <w:rPr>
          <w:rFonts w:eastAsiaTheme="minorEastAsia"/>
          <w:color w:val="000000" w:themeColor="text1"/>
        </w:rPr>
        <w:t xml:space="preserve"> showed clear diurnal amplitudes during P1604-C2 and C4, with increasing rates during daylight and decreasing rates at night (Fig. 3). The diurnal amplitude was, however, less pronounced during P1604-C3.</w:t>
      </w:r>
    </w:p>
    <w:p w14:paraId="4AF5B761" w14:textId="7B9348A9" w:rsidR="006A3E23" w:rsidRPr="00622CF5" w:rsidRDefault="00C94209" w:rsidP="006A3E23">
      <w:pPr>
        <w:spacing w:before="240" w:line="360" w:lineRule="auto"/>
        <w:outlineLvl w:val="0"/>
        <w:rPr>
          <w:rFonts w:eastAsiaTheme="minorEastAsia"/>
          <w:b/>
          <w:i/>
        </w:rPr>
      </w:pPr>
      <w:r w:rsidRPr="00622CF5">
        <w:rPr>
          <w:rFonts w:eastAsiaTheme="minorEastAsia"/>
          <w:b/>
          <w:i/>
          <w:color w:val="000000" w:themeColor="text1"/>
        </w:rPr>
        <w:t>4.</w:t>
      </w:r>
      <w:r w:rsidR="006A3E23" w:rsidRPr="00622CF5">
        <w:rPr>
          <w:rFonts w:eastAsiaTheme="minorEastAsia"/>
          <w:b/>
          <w:i/>
        </w:rPr>
        <w:t>2.5. Real-time Analysis of NCP (NCP</w:t>
      </w:r>
      <w:r w:rsidR="006A3E23" w:rsidRPr="00622CF5">
        <w:rPr>
          <w:rFonts w:eastAsiaTheme="minorEastAsia"/>
          <w:b/>
          <w:i/>
          <w:vertAlign w:val="subscript"/>
        </w:rPr>
        <w:t>inst</w:t>
      </w:r>
      <w:r w:rsidR="006A3E23" w:rsidRPr="00622CF5">
        <w:rPr>
          <w:rFonts w:eastAsiaTheme="minorEastAsia"/>
          <w:b/>
          <w:i/>
        </w:rPr>
        <w:t>)</w:t>
      </w:r>
    </w:p>
    <w:p w14:paraId="4F88EA84" w14:textId="2BB928EC" w:rsidR="006A3E23" w:rsidRPr="00622CF5" w:rsidRDefault="006A3E23" w:rsidP="006A3E23">
      <w:pPr>
        <w:spacing w:before="120" w:line="360" w:lineRule="auto"/>
        <w:ind w:firstLine="360"/>
        <w:outlineLvl w:val="0"/>
        <w:rPr>
          <w:rFonts w:eastAsiaTheme="minorEastAsia"/>
        </w:rPr>
      </w:pPr>
      <w:r w:rsidRPr="00622CF5">
        <w:rPr>
          <w:rFonts w:eastAsiaTheme="minorEastAsia"/>
        </w:rPr>
        <w:t>Real-time analysis of NCP data (NCP</w:t>
      </w:r>
      <w:r w:rsidRPr="00622CF5">
        <w:rPr>
          <w:rFonts w:eastAsiaTheme="minorEastAsia"/>
          <w:vertAlign w:val="subscript"/>
        </w:rPr>
        <w:t>inst</w:t>
      </w:r>
      <w:r w:rsidRPr="00622CF5">
        <w:rPr>
          <w:rFonts w:eastAsiaTheme="minorEastAsia"/>
        </w:rPr>
        <w:t>)</w:t>
      </w:r>
      <w:r w:rsidRPr="00622CF5">
        <w:rPr>
          <w:rFonts w:eastAsiaTheme="minorEastAsia"/>
          <w:b/>
        </w:rPr>
        <w:t xml:space="preserve"> </w:t>
      </w:r>
      <w:r w:rsidRPr="00622CF5">
        <w:rPr>
          <w:rFonts w:eastAsiaTheme="minorEastAsia"/>
        </w:rPr>
        <w:t xml:space="preserve">accounts </w:t>
      </w:r>
      <w:r w:rsidR="00256140" w:rsidRPr="00622CF5">
        <w:rPr>
          <w:rFonts w:eastAsiaTheme="minorEastAsia"/>
        </w:rPr>
        <w:t xml:space="preserve">mainly </w:t>
      </w:r>
      <w:r w:rsidRPr="00622CF5">
        <w:rPr>
          <w:rFonts w:eastAsiaTheme="minorEastAsia"/>
        </w:rPr>
        <w:t>for O</w:t>
      </w:r>
      <w:r w:rsidRPr="00622CF5">
        <w:rPr>
          <w:rFonts w:eastAsiaTheme="minorEastAsia"/>
          <w:vertAlign w:val="subscript"/>
        </w:rPr>
        <w:t>2</w:t>
      </w:r>
      <w:r w:rsidRPr="00622CF5">
        <w:rPr>
          <w:rFonts w:eastAsiaTheme="minorEastAsia"/>
        </w:rPr>
        <w:t xml:space="preserve">/Ar change over the previous 1 hour, including the instantaneous gas exchange coefficients. The system was </w:t>
      </w:r>
      <w:r w:rsidRPr="00622CF5">
        <w:rPr>
          <w:rFonts w:eastAsiaTheme="minorEastAsia"/>
          <w:color w:val="000000" w:themeColor="text1"/>
        </w:rPr>
        <w:t xml:space="preserve">net autotrophic </w:t>
      </w:r>
      <w:r w:rsidRPr="00622CF5">
        <w:rPr>
          <w:rFonts w:eastAsiaTheme="minorEastAsia"/>
        </w:rPr>
        <w:t>for</w:t>
      </w:r>
      <w:r w:rsidRPr="00622CF5">
        <w:rPr>
          <w:rFonts w:eastAsiaTheme="minorEastAsia"/>
          <w:color w:val="000000" w:themeColor="text1"/>
        </w:rPr>
        <w:t xml:space="preserve"> P1604-C2 and C4, decreasing from </w:t>
      </w:r>
      <w:r w:rsidRPr="00622CF5">
        <w:rPr>
          <w:rFonts w:eastAsiaTheme="minorEastAsia"/>
        </w:rPr>
        <w:t xml:space="preserve">9.7 to </w:t>
      </w:r>
      <w:r w:rsidRPr="00622CF5">
        <w:rPr>
          <w:rFonts w:eastAsiaTheme="minorEastAsia"/>
          <w:color w:val="000000" w:themeColor="text1"/>
        </w:rPr>
        <w:t>1.1 mmol C 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over the duration of C2 (Table S4) and subsequently increasing to </w:t>
      </w:r>
      <w:r w:rsidRPr="00622CF5">
        <w:rPr>
          <w:color w:val="000000"/>
        </w:rPr>
        <w:t>16.</w:t>
      </w:r>
      <w:r w:rsidR="00D030EF" w:rsidRPr="00622CF5">
        <w:rPr>
          <w:color w:val="000000"/>
        </w:rPr>
        <w:t>4</w:t>
      </w:r>
      <w:r w:rsidRPr="00622CF5">
        <w:rPr>
          <w:color w:val="000000"/>
        </w:rPr>
        <w:t xml:space="preserve"> </w:t>
      </w:r>
      <w:r w:rsidRPr="00622CF5">
        <w:rPr>
          <w:color w:val="000000"/>
        </w:rPr>
        <w:sym w:font="Symbol" w:char="F0B1"/>
      </w:r>
      <w:r w:rsidRPr="00622CF5">
        <w:rPr>
          <w:color w:val="000000"/>
        </w:rPr>
        <w:t xml:space="preserve"> 4.0 </w:t>
      </w:r>
      <w:r w:rsidRPr="00622CF5">
        <w:rPr>
          <w:rFonts w:eastAsiaTheme="minorEastAsia"/>
          <w:color w:val="000000" w:themeColor="text1"/>
        </w:rPr>
        <w:t>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xml:space="preserve"> for C4 (Tables 2 and S4). </w:t>
      </w:r>
      <w:r w:rsidRPr="00622CF5">
        <w:rPr>
          <w:rFonts w:eastAsiaTheme="minorEastAsia"/>
        </w:rPr>
        <w:t>NCP</w:t>
      </w:r>
      <w:r w:rsidR="00256140" w:rsidRPr="00622CF5">
        <w:rPr>
          <w:rFonts w:eastAsiaTheme="minorEastAsia"/>
          <w:vertAlign w:val="subscript"/>
        </w:rPr>
        <w:t>inst</w:t>
      </w:r>
      <w:r w:rsidRPr="00622CF5">
        <w:rPr>
          <w:rFonts w:eastAsiaTheme="minorEastAsia"/>
        </w:rPr>
        <w:t xml:space="preserve"> indicates </w:t>
      </w:r>
      <w:r w:rsidRPr="00622CF5">
        <w:rPr>
          <w:rFonts w:eastAsiaTheme="minorEastAsia"/>
          <w:color w:val="000000" w:themeColor="text1"/>
        </w:rPr>
        <w:t>a slightly net heterotrophic system  (-0.1</w:t>
      </w:r>
      <w:r w:rsidRPr="00622CF5">
        <w:rPr>
          <w:color w:val="000000"/>
        </w:rPr>
        <w:sym w:font="Symbol" w:char="F0B1"/>
      </w:r>
      <w:r w:rsidRPr="00622CF5">
        <w:rPr>
          <w:color w:val="000000"/>
        </w:rPr>
        <w:t xml:space="preserve"> 1.</w:t>
      </w:r>
      <w:r w:rsidR="00D030EF" w:rsidRPr="00622CF5">
        <w:rPr>
          <w:color w:val="000000"/>
        </w:rPr>
        <w:t>2</w:t>
      </w:r>
      <w:r w:rsidRPr="00622CF5">
        <w:rPr>
          <w:rFonts w:eastAsiaTheme="minorEastAsia"/>
          <w:color w:val="000000" w:themeColor="text1"/>
        </w:rPr>
        <w:t xml:space="preserve"> mmol C</w:t>
      </w:r>
      <w:r w:rsidRPr="00622CF5">
        <w:rPr>
          <w:rFonts w:eastAsiaTheme="minorEastAsia"/>
          <w:color w:val="000000" w:themeColor="text1"/>
          <w:vertAlign w:val="subscript"/>
        </w:rPr>
        <w:t xml:space="preserve">  </w:t>
      </w:r>
      <w:r w:rsidRPr="00622CF5">
        <w:rPr>
          <w:rFonts w:eastAsiaTheme="minorEastAsia"/>
          <w:color w:val="000000" w:themeColor="text1"/>
        </w:rPr>
        <w:t>m</w:t>
      </w:r>
      <w:r w:rsidRPr="00622CF5">
        <w:rPr>
          <w:rFonts w:eastAsiaTheme="minorEastAsia"/>
          <w:color w:val="000000" w:themeColor="text1"/>
          <w:vertAlign w:val="superscript"/>
        </w:rPr>
        <w:t>-2</w:t>
      </w:r>
      <w:r w:rsidRPr="00622CF5">
        <w:rPr>
          <w:rFonts w:eastAsiaTheme="minorEastAsia"/>
          <w:color w:val="000000" w:themeColor="text1"/>
        </w:rPr>
        <w:t xml:space="preserve"> d</w:t>
      </w:r>
      <w:r w:rsidRPr="00622CF5">
        <w:rPr>
          <w:rFonts w:eastAsiaTheme="minorEastAsia"/>
          <w:color w:val="000000" w:themeColor="text1"/>
          <w:vertAlign w:val="superscript"/>
        </w:rPr>
        <w:t>-1</w:t>
      </w:r>
      <w:r w:rsidRPr="00622CF5">
        <w:rPr>
          <w:rFonts w:eastAsiaTheme="minorEastAsia"/>
          <w:color w:val="000000" w:themeColor="text1"/>
        </w:rPr>
        <w:t>) during P1604-C3.</w:t>
      </w:r>
    </w:p>
    <w:p w14:paraId="5299A178" w14:textId="59AB85FA" w:rsidR="006A3E23" w:rsidRPr="00622CF5" w:rsidRDefault="006A3E23" w:rsidP="006A3E23">
      <w:pPr>
        <w:spacing w:before="120" w:line="360" w:lineRule="auto"/>
        <w:ind w:firstLine="360"/>
        <w:outlineLvl w:val="0"/>
        <w:rPr>
          <w:rFonts w:eastAsiaTheme="minorEastAsia"/>
        </w:rPr>
      </w:pPr>
      <w:r w:rsidRPr="00622CF5">
        <w:rPr>
          <w:rFonts w:eastAsiaTheme="minorEastAsia"/>
        </w:rPr>
        <w:t>NCP</w:t>
      </w:r>
      <w:r w:rsidR="00256140" w:rsidRPr="00622CF5">
        <w:rPr>
          <w:rFonts w:eastAsiaTheme="minorEastAsia"/>
          <w:vertAlign w:val="subscript"/>
        </w:rPr>
        <w:t>inst</w:t>
      </w:r>
      <w:r w:rsidRPr="00622CF5">
        <w:rPr>
          <w:rFonts w:eastAsiaTheme="minorEastAsia"/>
          <w:vertAlign w:val="subscript"/>
        </w:rPr>
        <w:t xml:space="preserve"> </w:t>
      </w:r>
      <w:r w:rsidRPr="00622CF5">
        <w:rPr>
          <w:rFonts w:eastAsiaTheme="minorEastAsia"/>
        </w:rPr>
        <w:t xml:space="preserve">estimates were net autotrophic for P1706-C1 (77.8 </w:t>
      </w:r>
      <w:r w:rsidRPr="00622CF5">
        <w:rPr>
          <w:color w:val="000000"/>
        </w:rPr>
        <w:sym w:font="Symbol" w:char="F0B1"/>
      </w:r>
      <w:r w:rsidRPr="00622CF5">
        <w:rPr>
          <w:color w:val="000000"/>
        </w:rPr>
        <w:t xml:space="preserve"> 0.5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bCs/>
          <w:color w:val="000000"/>
        </w:rPr>
        <w:t xml:space="preserve">) and </w:t>
      </w:r>
      <w:r w:rsidRPr="00622CF5">
        <w:rPr>
          <w:rFonts w:eastAsiaTheme="minorEastAsia"/>
        </w:rPr>
        <w:t>net heterotrophic for P1706-C2 (-14.</w:t>
      </w:r>
      <w:r w:rsidR="00D030EF" w:rsidRPr="00622CF5">
        <w:rPr>
          <w:rFonts w:eastAsiaTheme="minorEastAsia"/>
        </w:rPr>
        <w:t>3</w:t>
      </w:r>
      <w:r w:rsidRPr="00622CF5">
        <w:rPr>
          <w:rFonts w:eastAsiaTheme="minorEastAsia"/>
        </w:rPr>
        <w:t xml:space="preserve"> </w:t>
      </w:r>
      <w:r w:rsidRPr="00622CF5">
        <w:rPr>
          <w:color w:val="000000"/>
        </w:rPr>
        <w:sym w:font="Symbol" w:char="F0B1"/>
      </w:r>
      <w:r w:rsidRPr="00622CF5">
        <w:rPr>
          <w:color w:val="000000"/>
        </w:rPr>
        <w:t xml:space="preserve"> 11.3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bCs/>
          <w:color w:val="000000"/>
        </w:rPr>
        <w:t>). For cycles 3 and 4,</w:t>
      </w:r>
      <w:r w:rsidRPr="00622CF5">
        <w:rPr>
          <w:rFonts w:eastAsiaTheme="minorEastAsia"/>
        </w:rPr>
        <w:t xml:space="preserve"> the signals were </w:t>
      </w:r>
      <w:r w:rsidRPr="00622CF5">
        <w:rPr>
          <w:rFonts w:eastAsiaTheme="minorEastAsia"/>
        </w:rPr>
        <w:lastRenderedPageBreak/>
        <w:t>strongly affected by ship movements through other waters mixed in with the relatively narrow filament. Consequently, we view these NCP</w:t>
      </w:r>
      <w:r w:rsidRPr="00622CF5">
        <w:rPr>
          <w:rFonts w:eastAsiaTheme="minorEastAsia"/>
          <w:vertAlign w:val="subscript"/>
        </w:rPr>
        <w:t>RT</w:t>
      </w:r>
      <w:r w:rsidRPr="00622CF5">
        <w:rPr>
          <w:rFonts w:eastAsiaTheme="minorEastAsia"/>
        </w:rPr>
        <w:t xml:space="preserve"> estimates as unreliable and do not discuss them further.</w:t>
      </w:r>
    </w:p>
    <w:p w14:paraId="184F80B4" w14:textId="77777777" w:rsidR="006A3E23" w:rsidRPr="00622CF5" w:rsidRDefault="006A3E23" w:rsidP="006A3E23">
      <w:pPr>
        <w:spacing w:before="240" w:line="360" w:lineRule="auto"/>
        <w:outlineLvl w:val="0"/>
        <w:rPr>
          <w:rFonts w:eastAsiaTheme="minorEastAsia"/>
          <w:b/>
          <w:i/>
        </w:rPr>
      </w:pPr>
      <w:r w:rsidRPr="00622CF5">
        <w:rPr>
          <w:rFonts w:eastAsiaTheme="minorEastAsia"/>
          <w:b/>
          <w:i/>
        </w:rPr>
        <w:t>4.2.6</w:t>
      </w:r>
      <w:r w:rsidRPr="00622CF5">
        <w:rPr>
          <w:rFonts w:eastAsiaTheme="minorEastAsia"/>
          <w:i/>
        </w:rPr>
        <w:t xml:space="preserve"> </w:t>
      </w:r>
      <w:r w:rsidRPr="00622CF5">
        <w:rPr>
          <w:rFonts w:eastAsiaTheme="minorEastAsia"/>
          <w:b/>
          <w:i/>
        </w:rPr>
        <w:t>Gross Primary Production based on NCP (GPP</w:t>
      </w:r>
      <w:r w:rsidRPr="00622CF5">
        <w:rPr>
          <w:rFonts w:eastAsiaTheme="minorEastAsia"/>
          <w:b/>
          <w:i/>
          <w:vertAlign w:val="subscript"/>
        </w:rPr>
        <w:t>O2/Ar</w:t>
      </w:r>
      <w:r w:rsidRPr="00622CF5">
        <w:rPr>
          <w:rFonts w:eastAsiaTheme="minorEastAsia"/>
          <w:b/>
          <w:i/>
        </w:rPr>
        <w:t>)</w:t>
      </w:r>
    </w:p>
    <w:p w14:paraId="3D09497D" w14:textId="77777777" w:rsidR="006A3E23" w:rsidRPr="00622CF5" w:rsidRDefault="006A3E23" w:rsidP="006A3E23">
      <w:pPr>
        <w:spacing w:before="120" w:line="360" w:lineRule="auto"/>
        <w:ind w:firstLine="360"/>
        <w:outlineLvl w:val="0"/>
        <w:rPr>
          <w:rFonts w:eastAsiaTheme="minorEastAsia"/>
        </w:rPr>
      </w:pPr>
      <w:r w:rsidRPr="00622CF5">
        <w:rPr>
          <w:rFonts w:eastAsiaTheme="minorEastAsia"/>
        </w:rPr>
        <w:t>GPP</w:t>
      </w:r>
      <w:r w:rsidRPr="00622CF5">
        <w:rPr>
          <w:rFonts w:eastAsiaTheme="minorEastAsia"/>
          <w:vertAlign w:val="subscript"/>
        </w:rPr>
        <w:t>O2/Ar</w:t>
      </w:r>
      <w:r w:rsidRPr="00622CF5">
        <w:rPr>
          <w:rFonts w:eastAsiaTheme="minorEastAsia"/>
        </w:rPr>
        <w:t xml:space="preserve"> averaged 42 </w:t>
      </w:r>
      <w:r w:rsidRPr="00622CF5">
        <w:rPr>
          <w:color w:val="000000"/>
        </w:rPr>
        <w:sym w:font="Symbol" w:char="F0B1"/>
      </w:r>
      <w:r w:rsidRPr="00622CF5">
        <w:rPr>
          <w:color w:val="000000"/>
        </w:rPr>
        <w:t xml:space="preserve"> 9</w:t>
      </w:r>
      <w:r w:rsidRPr="00622CF5">
        <w:rPr>
          <w:rFonts w:eastAsiaTheme="minorEastAsia"/>
        </w:rPr>
        <w:t xml:space="preserve"> and ~130</w:t>
      </w:r>
      <w:r w:rsidRPr="00622CF5">
        <w:rPr>
          <w:bCs/>
          <w:color w:val="000000"/>
        </w:rPr>
        <w:t xml:space="preserve"> 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rFonts w:eastAsiaTheme="minorEastAsia"/>
        </w:rPr>
        <w:t xml:space="preserve"> </w:t>
      </w:r>
      <w:r w:rsidRPr="00622CF5">
        <w:rPr>
          <w:bCs/>
          <w:color w:val="000000"/>
        </w:rPr>
        <w:t xml:space="preserve">for </w:t>
      </w:r>
      <w:r w:rsidRPr="00622CF5">
        <w:rPr>
          <w:rFonts w:eastAsiaTheme="minorEastAsia"/>
        </w:rPr>
        <w:t xml:space="preserve">P1604-C2 and C3, respectively. </w:t>
      </w:r>
      <w:del w:id="138" w:author="Landry, Michael" w:date="2020-03-02T10:55:00Z">
        <w:r w:rsidRPr="00622CF5" w:rsidDel="00022744">
          <w:rPr>
            <w:bCs/>
            <w:color w:val="000000"/>
          </w:rPr>
          <w:delText xml:space="preserve"> </w:delText>
        </w:r>
      </w:del>
      <w:r w:rsidRPr="00622CF5">
        <w:rPr>
          <w:bCs/>
          <w:color w:val="000000"/>
        </w:rPr>
        <w:t xml:space="preserve">No error determination could be made for C3 as the respiration measurements during days 1 and 2 were positive values when the ship moved through different water masses; hence, only day 3 date could be used for this cycle. High </w:t>
      </w:r>
      <w:r w:rsidRPr="00622CF5">
        <w:rPr>
          <w:rFonts w:eastAsiaTheme="minorEastAsia"/>
        </w:rPr>
        <w:t>GPP</w:t>
      </w:r>
      <w:r w:rsidRPr="00622CF5">
        <w:rPr>
          <w:rFonts w:eastAsiaTheme="minorEastAsia"/>
          <w:vertAlign w:val="subscript"/>
        </w:rPr>
        <w:t>O2/Ar</w:t>
      </w:r>
      <w:r w:rsidRPr="00622CF5">
        <w:rPr>
          <w:rFonts w:eastAsiaTheme="minorEastAsia"/>
          <w:b/>
          <w:vertAlign w:val="subscript"/>
        </w:rPr>
        <w:t xml:space="preserve"> </w:t>
      </w:r>
      <w:r w:rsidRPr="00622CF5">
        <w:rPr>
          <w:rFonts w:eastAsiaTheme="minorEastAsia"/>
        </w:rPr>
        <w:t xml:space="preserve">rates were estimated for nearshore cycles </w:t>
      </w:r>
      <w:r w:rsidRPr="00622CF5">
        <w:rPr>
          <w:bCs/>
          <w:color w:val="000000"/>
        </w:rPr>
        <w:t>P1604-C4 (</w:t>
      </w:r>
      <w:r w:rsidRPr="00622CF5">
        <w:rPr>
          <w:rFonts w:eastAsiaTheme="minorEastAsia"/>
        </w:rPr>
        <w:t xml:space="preserve">4348 </w:t>
      </w:r>
      <w:r w:rsidRPr="00622CF5">
        <w:rPr>
          <w:color w:val="000000"/>
        </w:rPr>
        <w:sym w:font="Symbol" w:char="F0B1"/>
      </w:r>
      <w:r w:rsidRPr="00622CF5">
        <w:rPr>
          <w:color w:val="000000"/>
        </w:rPr>
        <w:t xml:space="preserve"> 171 </w:t>
      </w:r>
      <w:r w:rsidRPr="00622CF5">
        <w:rPr>
          <w:bCs/>
          <w:color w:val="000000"/>
        </w:rPr>
        <w:t>mmol C m</w:t>
      </w:r>
      <w:r w:rsidRPr="00622CF5">
        <w:rPr>
          <w:bCs/>
          <w:color w:val="000000"/>
          <w:vertAlign w:val="superscript"/>
        </w:rPr>
        <w:t>-2</w:t>
      </w:r>
      <w:r w:rsidRPr="00622CF5">
        <w:rPr>
          <w:bCs/>
          <w:color w:val="000000"/>
        </w:rPr>
        <w:t xml:space="preserve"> d</w:t>
      </w:r>
      <w:r w:rsidRPr="00622CF5">
        <w:rPr>
          <w:bCs/>
          <w:color w:val="000000"/>
          <w:vertAlign w:val="superscript"/>
        </w:rPr>
        <w:t>-1</w:t>
      </w:r>
      <w:r w:rsidRPr="00622CF5">
        <w:rPr>
          <w:rFonts w:eastAsiaTheme="minorEastAsia"/>
        </w:rPr>
        <w:t xml:space="preserve">) and P1706-C1 (1082 </w:t>
      </w:r>
      <w:r w:rsidRPr="00622CF5">
        <w:rPr>
          <w:color w:val="000000"/>
        </w:rPr>
        <w:sym w:font="Symbol" w:char="F0B1"/>
      </w:r>
      <w:r w:rsidRPr="00622CF5">
        <w:rPr>
          <w:color w:val="000000"/>
        </w:rPr>
        <w:t xml:space="preserve"> 134 </w:t>
      </w:r>
      <w:r w:rsidRPr="00622CF5">
        <w:rPr>
          <w:rFonts w:eastAsiaTheme="minorEastAsia"/>
        </w:rPr>
        <w:t>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For P1706-C2, estimated GPP declined to 401</w:t>
      </w:r>
      <w:r w:rsidRPr="00622CF5">
        <w:rPr>
          <w:color w:val="000000"/>
        </w:rPr>
        <w:sym w:font="Symbol" w:char="F0B1"/>
      </w:r>
      <w:r w:rsidRPr="00622CF5">
        <w:rPr>
          <w:color w:val="000000"/>
        </w:rPr>
        <w:t xml:space="preserve"> </w:t>
      </w:r>
      <w:r w:rsidRPr="00622CF5">
        <w:rPr>
          <w:rFonts w:eastAsiaTheme="minorEastAsia"/>
        </w:rPr>
        <w:t>52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As noted above, estimates for P1706-C3 and C4 were compromised by ship movements through mixed waters.</w:t>
      </w:r>
    </w:p>
    <w:p w14:paraId="285520EB" w14:textId="77777777" w:rsidR="006A3E23" w:rsidRPr="00622CF5" w:rsidRDefault="006A3E23" w:rsidP="006A3E23">
      <w:pPr>
        <w:spacing w:before="240" w:line="360" w:lineRule="auto"/>
        <w:rPr>
          <w:rFonts w:eastAsiaTheme="minorEastAsia"/>
          <w:i/>
        </w:rPr>
      </w:pPr>
      <w:r w:rsidRPr="00622CF5">
        <w:rPr>
          <w:rFonts w:eastAsiaTheme="minorEastAsia"/>
          <w:b/>
          <w:i/>
        </w:rPr>
        <w:t>4.2.7. GPP</w:t>
      </w:r>
      <w:r w:rsidRPr="00622CF5">
        <w:rPr>
          <w:rFonts w:eastAsiaTheme="minorEastAsia"/>
          <w:b/>
          <w:i/>
          <w:vertAlign w:val="subscript"/>
        </w:rPr>
        <w:t>FRRF</w:t>
      </w:r>
      <w:r w:rsidRPr="00622CF5">
        <w:rPr>
          <w:rFonts w:eastAsiaTheme="minorEastAsia"/>
          <w:b/>
          <w:i/>
        </w:rPr>
        <w:t xml:space="preserve"> Estimates</w:t>
      </w:r>
    </w:p>
    <w:p w14:paraId="5A1E5BA6" w14:textId="7193BB3A" w:rsidR="006A3E23" w:rsidRPr="00622CF5" w:rsidRDefault="006A3E23">
      <w:pPr>
        <w:spacing w:line="360" w:lineRule="auto"/>
        <w:ind w:firstLine="360"/>
        <w:outlineLvl w:val="0"/>
        <w:rPr>
          <w:rFonts w:eastAsiaTheme="minorEastAsia"/>
          <w:b/>
        </w:rPr>
        <w:pPrChange w:id="139" w:author="Landry, Michael" w:date="2020-03-02T10:55:00Z">
          <w:pPr>
            <w:spacing w:line="360" w:lineRule="auto"/>
            <w:outlineLvl w:val="0"/>
          </w:pPr>
        </w:pPrChange>
      </w:pPr>
      <w:r w:rsidRPr="00622CF5">
        <w:rPr>
          <w:rFonts w:eastAsiaTheme="minorEastAsia"/>
        </w:rPr>
        <w:t>No FRRF measurements were conducted during P1604. For P1706, mean GPP</w:t>
      </w:r>
      <w:r w:rsidRPr="00622CF5">
        <w:rPr>
          <w:rFonts w:eastAsiaTheme="minorEastAsia"/>
          <w:vertAlign w:val="subscript"/>
        </w:rPr>
        <w:t>FRRF</w:t>
      </w:r>
      <w:r w:rsidRPr="00622CF5">
        <w:rPr>
          <w:rFonts w:eastAsiaTheme="minorEastAsia"/>
        </w:rPr>
        <w:t xml:space="preserve"> estimates declined progressively following along onshore-to-offshore filament transport of upwelled water from </w:t>
      </w:r>
      <w:del w:id="140" w:author="Sven Kranz" w:date="2020-02-28T20:35:00Z">
        <w:r w:rsidRPr="00622CF5" w:rsidDel="004E29E4">
          <w:rPr>
            <w:rFonts w:eastAsiaTheme="minorEastAsia"/>
          </w:rPr>
          <w:delText xml:space="preserve">934 </w:delText>
        </w:r>
      </w:del>
      <w:ins w:id="141" w:author="Sven Kranz" w:date="2020-02-28T20:35:00Z">
        <w:r w:rsidR="004E29E4">
          <w:rPr>
            <w:rFonts w:eastAsiaTheme="minorEastAsia"/>
          </w:rPr>
          <w:t>762</w:t>
        </w:r>
        <w:r w:rsidR="004E29E4" w:rsidRPr="00622CF5">
          <w:rPr>
            <w:rFonts w:eastAsiaTheme="minorEastAsia"/>
          </w:rPr>
          <w:t xml:space="preserve"> </w:t>
        </w:r>
      </w:ins>
      <w:r w:rsidRPr="00622CF5">
        <w:rPr>
          <w:rFonts w:eastAsiaTheme="minorEastAsia"/>
        </w:rPr>
        <w:sym w:font="Symbol" w:char="F0B1"/>
      </w:r>
      <w:r w:rsidRPr="00622CF5">
        <w:rPr>
          <w:rFonts w:eastAsiaTheme="minorEastAsia"/>
        </w:rPr>
        <w:t xml:space="preserve"> </w:t>
      </w:r>
      <w:del w:id="142" w:author="Sven Kranz" w:date="2020-02-28T20:35:00Z">
        <w:r w:rsidRPr="00622CF5" w:rsidDel="004E29E4">
          <w:rPr>
            <w:rFonts w:eastAsiaTheme="minorEastAsia"/>
          </w:rPr>
          <w:delText xml:space="preserve">207 </w:delText>
        </w:r>
      </w:del>
      <w:ins w:id="143" w:author="Sven Kranz" w:date="2020-02-28T20:35:00Z">
        <w:r w:rsidR="004E29E4">
          <w:rPr>
            <w:rFonts w:eastAsiaTheme="minorEastAsia"/>
          </w:rPr>
          <w:t>148</w:t>
        </w:r>
        <w:r w:rsidR="004E29E4" w:rsidRPr="00622CF5">
          <w:rPr>
            <w:rFonts w:eastAsiaTheme="minorEastAsia"/>
          </w:rPr>
          <w:t xml:space="preserve"> </w:t>
        </w:r>
      </w:ins>
      <w:r w:rsidRPr="00622CF5">
        <w:rPr>
          <w:rFonts w:eastAsiaTheme="minorEastAsia"/>
        </w:rPr>
        <w:t xml:space="preserve">to </w:t>
      </w:r>
      <w:del w:id="144" w:author="Sven Kranz" w:date="2020-02-28T20:35:00Z">
        <w:r w:rsidRPr="00622CF5" w:rsidDel="004E29E4">
          <w:rPr>
            <w:rFonts w:eastAsiaTheme="minorEastAsia"/>
          </w:rPr>
          <w:delText xml:space="preserve">630 </w:delText>
        </w:r>
      </w:del>
      <w:ins w:id="145" w:author="Sven Kranz" w:date="2020-02-28T20:35:00Z">
        <w:r w:rsidR="004E29E4">
          <w:rPr>
            <w:rFonts w:eastAsiaTheme="minorEastAsia"/>
          </w:rPr>
          <w:t>502</w:t>
        </w:r>
        <w:r w:rsidR="004E29E4" w:rsidRPr="00622CF5">
          <w:rPr>
            <w:rFonts w:eastAsiaTheme="minorEastAsia"/>
          </w:rPr>
          <w:t xml:space="preserve"> </w:t>
        </w:r>
      </w:ins>
      <w:r w:rsidRPr="00622CF5">
        <w:rPr>
          <w:rFonts w:eastAsiaTheme="minorEastAsia"/>
        </w:rPr>
        <w:sym w:font="Symbol" w:char="F0B1"/>
      </w:r>
      <w:r w:rsidRPr="00622CF5">
        <w:rPr>
          <w:rFonts w:eastAsiaTheme="minorEastAsia"/>
        </w:rPr>
        <w:t xml:space="preserve"> </w:t>
      </w:r>
      <w:del w:id="146" w:author="Sven Kranz" w:date="2020-02-28T20:35:00Z">
        <w:r w:rsidRPr="00622CF5" w:rsidDel="004E29E4">
          <w:rPr>
            <w:rFonts w:eastAsiaTheme="minorEastAsia"/>
          </w:rPr>
          <w:delText xml:space="preserve">122 </w:delText>
        </w:r>
      </w:del>
      <w:ins w:id="147" w:author="Sven Kranz" w:date="2020-02-28T20:35:00Z">
        <w:r w:rsidR="004E29E4">
          <w:rPr>
            <w:rFonts w:eastAsiaTheme="minorEastAsia"/>
          </w:rPr>
          <w:t xml:space="preserve">92.8 </w:t>
        </w:r>
      </w:ins>
      <w:r w:rsidRPr="00622CF5">
        <w:rPr>
          <w:rFonts w:eastAsiaTheme="minorEastAsia"/>
        </w:rPr>
        <w:t>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C1 and C2, respectively, to </w:t>
      </w:r>
      <w:del w:id="148" w:author="Sven Kranz" w:date="2020-02-28T20:35:00Z">
        <w:r w:rsidRPr="00622CF5" w:rsidDel="004E29E4">
          <w:rPr>
            <w:rFonts w:eastAsiaTheme="minorEastAsia"/>
          </w:rPr>
          <w:delText xml:space="preserve">115 </w:delText>
        </w:r>
      </w:del>
      <w:ins w:id="149" w:author="Sven Kranz" w:date="2020-02-28T20:35:00Z">
        <w:r w:rsidR="004E29E4">
          <w:rPr>
            <w:rFonts w:eastAsiaTheme="minorEastAsia"/>
          </w:rPr>
          <w:t>92.4</w:t>
        </w:r>
        <w:r w:rsidR="004E29E4" w:rsidRPr="00622CF5">
          <w:rPr>
            <w:rFonts w:eastAsiaTheme="minorEastAsia"/>
          </w:rPr>
          <w:t xml:space="preserve"> </w:t>
        </w:r>
      </w:ins>
      <w:r w:rsidRPr="00622CF5">
        <w:rPr>
          <w:rFonts w:eastAsiaTheme="minorEastAsia"/>
        </w:rPr>
        <w:sym w:font="Symbol" w:char="F0B1"/>
      </w:r>
      <w:r w:rsidRPr="00622CF5">
        <w:rPr>
          <w:rFonts w:eastAsiaTheme="minorEastAsia"/>
        </w:rPr>
        <w:t xml:space="preserve"> </w:t>
      </w:r>
      <w:del w:id="150" w:author="Sven Kranz" w:date="2020-02-28T20:35:00Z">
        <w:r w:rsidRPr="00622CF5" w:rsidDel="004E29E4">
          <w:rPr>
            <w:rFonts w:eastAsiaTheme="minorEastAsia"/>
          </w:rPr>
          <w:delText xml:space="preserve">25 </w:delText>
        </w:r>
      </w:del>
      <w:ins w:id="151" w:author="Sven Kranz" w:date="2020-02-28T20:35:00Z">
        <w:r w:rsidR="004E29E4">
          <w:rPr>
            <w:rFonts w:eastAsiaTheme="minorEastAsia"/>
          </w:rPr>
          <w:t>13</w:t>
        </w:r>
        <w:r w:rsidR="004E29E4" w:rsidRPr="00622CF5">
          <w:rPr>
            <w:rFonts w:eastAsiaTheme="minorEastAsia"/>
          </w:rPr>
          <w:t xml:space="preserve"> </w:t>
        </w:r>
      </w:ins>
      <w:r w:rsidRPr="00622CF5">
        <w:rPr>
          <w:rFonts w:eastAsiaTheme="minorEastAsia"/>
        </w:rPr>
        <w:t xml:space="preserve">and </w:t>
      </w:r>
      <w:del w:id="152" w:author="Sven Kranz" w:date="2020-02-28T20:35:00Z">
        <w:r w:rsidRPr="00622CF5" w:rsidDel="004E29E4">
          <w:rPr>
            <w:rFonts w:eastAsiaTheme="minorEastAsia"/>
          </w:rPr>
          <w:delText xml:space="preserve">35 </w:delText>
        </w:r>
      </w:del>
      <w:ins w:id="153" w:author="Sven Kranz" w:date="2020-02-28T20:35:00Z">
        <w:r w:rsidR="004E29E4">
          <w:rPr>
            <w:rFonts w:eastAsiaTheme="minorEastAsia"/>
          </w:rPr>
          <w:t>31</w:t>
        </w:r>
        <w:r w:rsidR="004E29E4" w:rsidRPr="00622CF5">
          <w:rPr>
            <w:rFonts w:eastAsiaTheme="minorEastAsia"/>
          </w:rPr>
          <w:t xml:space="preserve"> </w:t>
        </w:r>
      </w:ins>
      <w:r w:rsidRPr="00622CF5">
        <w:rPr>
          <w:rFonts w:eastAsiaTheme="minorEastAsia"/>
        </w:rPr>
        <w:sym w:font="Symbol" w:char="F0B1"/>
      </w:r>
      <w:r w:rsidRPr="00622CF5">
        <w:rPr>
          <w:rFonts w:eastAsiaTheme="minorEastAsia"/>
        </w:rPr>
        <w:t xml:space="preserve"> 1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for C3 and C4 (Fig. 4F, Table 1). For P1706-C1, diurnally averaged GPP increased with time spent in the water mass (519 to 1148 µg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D1 to D3; Table S4). For other P1706 cycles, GPP was relatively constant or decreased slightl</w:t>
      </w:r>
      <w:r w:rsidR="00256140" w:rsidRPr="00622CF5">
        <w:rPr>
          <w:rFonts w:eastAsiaTheme="minorEastAsia"/>
        </w:rPr>
        <w:t>y</w:t>
      </w:r>
      <w:r w:rsidRPr="00622CF5">
        <w:rPr>
          <w:rFonts w:eastAsiaTheme="minorEastAsia"/>
        </w:rPr>
        <w:t xml:space="preserve"> (Table S4). As shown in Fig. 4, GPP rates showed a distinct diurnal periodicit</w:t>
      </w:r>
      <w:r w:rsidR="00256140" w:rsidRPr="00622CF5">
        <w:rPr>
          <w:rFonts w:eastAsiaTheme="minorEastAsia"/>
        </w:rPr>
        <w:t>y</w:t>
      </w:r>
      <w:r w:rsidRPr="00622CF5">
        <w:rPr>
          <w:rFonts w:eastAsiaTheme="minorEastAsia"/>
        </w:rPr>
        <w:t xml:space="preserve"> with notably higher rates during the noon/afternoon hours. Spikes during P1706-C1 and C2 are most associated with occasional net tows when the ship briefly left the drift array and entered water parcels with higher surface Chl </w:t>
      </w:r>
      <w:r w:rsidRPr="005D0BEF">
        <w:rPr>
          <w:rFonts w:eastAsiaTheme="minorEastAsia"/>
          <w:i/>
          <w:rPrChange w:id="154" w:author="Sven Kranz" w:date="2020-02-24T10:44:00Z">
            <w:rPr>
              <w:rFonts w:eastAsiaTheme="minorEastAsia"/>
            </w:rPr>
          </w:rPrChange>
        </w:rPr>
        <w:t>a</w:t>
      </w:r>
      <w:r w:rsidRPr="00622CF5">
        <w:rPr>
          <w:rFonts w:eastAsiaTheme="minorEastAsia"/>
        </w:rPr>
        <w:t xml:space="preserve">. </w:t>
      </w:r>
    </w:p>
    <w:p w14:paraId="6EBD70B3" w14:textId="1E7CF136" w:rsidR="006A3E23" w:rsidRPr="00622CF5" w:rsidRDefault="00C94209" w:rsidP="006A3E23">
      <w:pPr>
        <w:spacing w:before="240" w:line="360" w:lineRule="auto"/>
        <w:rPr>
          <w:rFonts w:eastAsiaTheme="minorEastAsia"/>
          <w:b/>
        </w:rPr>
      </w:pPr>
      <w:r w:rsidRPr="00622CF5">
        <w:rPr>
          <w:rFonts w:eastAsiaTheme="minorEastAsia"/>
          <w:b/>
        </w:rPr>
        <w:t>4</w:t>
      </w:r>
      <w:r w:rsidR="006A3E23" w:rsidRPr="00622CF5">
        <w:rPr>
          <w:rFonts w:eastAsiaTheme="minorEastAsia"/>
          <w:b/>
        </w:rPr>
        <w:t>.</w:t>
      </w:r>
      <w:r w:rsidRPr="00622CF5">
        <w:rPr>
          <w:rFonts w:eastAsiaTheme="minorEastAsia"/>
          <w:b/>
        </w:rPr>
        <w:t>3.</w:t>
      </w:r>
      <w:r w:rsidR="006A3E23" w:rsidRPr="00622CF5">
        <w:rPr>
          <w:rFonts w:eastAsiaTheme="minorEastAsia"/>
          <w:b/>
        </w:rPr>
        <w:t xml:space="preserve"> Photophysiology and Light </w:t>
      </w:r>
      <w:del w:id="155" w:author="Sven Kranz" w:date="2020-02-24T13:19:00Z">
        <w:r w:rsidR="006A3E23" w:rsidRPr="00622CF5" w:rsidDel="00095C8F">
          <w:rPr>
            <w:rFonts w:eastAsiaTheme="minorEastAsia"/>
            <w:b/>
          </w:rPr>
          <w:delText>Acclimatization</w:delText>
        </w:r>
      </w:del>
      <w:ins w:id="156" w:author="Sven Kranz" w:date="2020-02-24T13:19:00Z">
        <w:r w:rsidR="00095C8F">
          <w:rPr>
            <w:rFonts w:eastAsiaTheme="minorEastAsia"/>
            <w:b/>
          </w:rPr>
          <w:t>Acclimation</w:t>
        </w:r>
      </w:ins>
    </w:p>
    <w:p w14:paraId="5E722EB6" w14:textId="6CDE8590" w:rsidR="00256140" w:rsidRPr="00F73EA1" w:rsidRDefault="006A3E23">
      <w:pPr>
        <w:spacing w:before="120" w:line="360" w:lineRule="auto"/>
        <w:ind w:firstLine="360"/>
        <w:rPr>
          <w:rFonts w:eastAsiaTheme="minorEastAsia"/>
          <w:color w:val="000000" w:themeColor="text1"/>
          <w:rPrChange w:id="157" w:author="Sven Kranz" w:date="2020-02-24T10:53:00Z">
            <w:rPr>
              <w:rFonts w:eastAsiaTheme="minorEastAsia"/>
            </w:rPr>
          </w:rPrChange>
        </w:rPr>
        <w:pPrChange w:id="158" w:author="Landry, Michael" w:date="2020-03-02T10:56:00Z">
          <w:pPr>
            <w:spacing w:before="120" w:line="360" w:lineRule="auto"/>
          </w:pPr>
        </w:pPrChange>
      </w:pPr>
      <w:del w:id="159" w:author="Sven Kranz" w:date="2020-02-24T12:24:00Z">
        <w:r w:rsidRPr="003D1EAD" w:rsidDel="00F034A7">
          <w:rPr>
            <w:rFonts w:eastAsiaTheme="minorEastAsia"/>
            <w:color w:val="FF0000"/>
            <w:rPrChange w:id="160" w:author="Sven Kranz" w:date="2020-02-24T10:50:00Z">
              <w:rPr>
                <w:rFonts w:eastAsiaTheme="minorEastAsia"/>
              </w:rPr>
            </w:rPrChange>
          </w:rPr>
          <w:delText>Changes in production are not only associated with light intensity, nutrient availability or phytoplankton abundance</w:delText>
        </w:r>
        <w:r w:rsidR="00D030EF" w:rsidRPr="003D1EAD" w:rsidDel="00F034A7">
          <w:rPr>
            <w:rFonts w:eastAsiaTheme="minorEastAsia"/>
            <w:color w:val="FF0000"/>
            <w:rPrChange w:id="161" w:author="Sven Kranz" w:date="2020-02-24T10:50:00Z">
              <w:rPr>
                <w:rFonts w:eastAsiaTheme="minorEastAsia"/>
              </w:rPr>
            </w:rPrChange>
          </w:rPr>
          <w:delText>.</w:delText>
        </w:r>
        <w:r w:rsidRPr="003D1EAD" w:rsidDel="00F034A7">
          <w:rPr>
            <w:rFonts w:eastAsiaTheme="minorEastAsia"/>
            <w:color w:val="FF0000"/>
            <w:rPrChange w:id="162" w:author="Sven Kranz" w:date="2020-02-24T10:50:00Z">
              <w:rPr>
                <w:rFonts w:eastAsiaTheme="minorEastAsia"/>
              </w:rPr>
            </w:rPrChange>
          </w:rPr>
          <w:delText xml:space="preserve"> </w:delText>
        </w:r>
        <w:r w:rsidR="00D030EF" w:rsidRPr="003D1EAD" w:rsidDel="00F034A7">
          <w:rPr>
            <w:rFonts w:eastAsiaTheme="minorEastAsia"/>
            <w:color w:val="FF0000"/>
            <w:rPrChange w:id="163" w:author="Sven Kranz" w:date="2020-02-24T10:50:00Z">
              <w:rPr>
                <w:rFonts w:eastAsiaTheme="minorEastAsia"/>
              </w:rPr>
            </w:rPrChange>
          </w:rPr>
          <w:delText>L</w:delText>
        </w:r>
        <w:r w:rsidRPr="003D1EAD" w:rsidDel="00F034A7">
          <w:rPr>
            <w:rFonts w:eastAsiaTheme="minorEastAsia"/>
            <w:color w:val="FF0000"/>
            <w:rPrChange w:id="164" w:author="Sven Kranz" w:date="2020-02-24T10:50:00Z">
              <w:rPr>
                <w:rFonts w:eastAsiaTheme="minorEastAsia"/>
              </w:rPr>
            </w:rPrChange>
          </w:rPr>
          <w:delText xml:space="preserve">ight acclimatization can play a large role in the ability of phytoplankton to utilize available light efficiently or dissipate excess light. As such, we evaluated photophysiology and light absorption characteristics for all P1706 cycles (Figs. S1). </w:delText>
        </w:r>
      </w:del>
      <w:r w:rsidRPr="00622CF5">
        <w:rPr>
          <w:rFonts w:eastAsiaTheme="minorEastAsia"/>
        </w:rPr>
        <w:t>The maximum quantum yield (F</w:t>
      </w:r>
      <w:r w:rsidRPr="00622CF5">
        <w:rPr>
          <w:rFonts w:eastAsiaTheme="minorEastAsia"/>
          <w:vertAlign w:val="subscript"/>
        </w:rPr>
        <w:t>v</w:t>
      </w:r>
      <w:r w:rsidRPr="00622CF5">
        <w:rPr>
          <w:rFonts w:eastAsiaTheme="minorEastAsia"/>
        </w:rPr>
        <w:t>/F</w:t>
      </w:r>
      <w:r w:rsidRPr="00622CF5">
        <w:rPr>
          <w:rFonts w:eastAsiaTheme="minorEastAsia"/>
          <w:vertAlign w:val="subscript"/>
        </w:rPr>
        <w:t>m</w:t>
      </w:r>
      <w:r w:rsidRPr="00622CF5">
        <w:rPr>
          <w:rFonts w:eastAsiaTheme="minorEastAsia"/>
        </w:rPr>
        <w:t xml:space="preserve">) of the </w:t>
      </w:r>
      <w:r w:rsidR="00622CF5" w:rsidRPr="00622CF5">
        <w:rPr>
          <w:rFonts w:eastAsiaTheme="minorEastAsia"/>
        </w:rPr>
        <w:t>dark-adapted</w:t>
      </w:r>
      <w:r w:rsidRPr="00622CF5">
        <w:rPr>
          <w:rFonts w:eastAsiaTheme="minorEastAsia"/>
        </w:rPr>
        <w:t xml:space="preserve"> phytoplankton community for P1706-C1 was around 0.48 to 0.5 during nighttime and morning hours but dipped to ~0.4 at the end of the photoperiod of D2 and D3</w:t>
      </w:r>
      <w:ins w:id="165" w:author="Sven Kranz" w:date="2020-02-24T10:51:00Z">
        <w:r w:rsidR="003D1EAD">
          <w:rPr>
            <w:rFonts w:eastAsiaTheme="minorEastAsia"/>
          </w:rPr>
          <w:t xml:space="preserve"> (Fig. S1)</w:t>
        </w:r>
      </w:ins>
      <w:r w:rsidRPr="00622CF5">
        <w:rPr>
          <w:rFonts w:eastAsiaTheme="minorEastAsia"/>
        </w:rPr>
        <w:t xml:space="preserve">. Values of ~0.5 are the maximum measurable in non-stressed cells using single turnover measurements with our FRRF instrument. For P1706-C2, Fv/Fm was lower (0.39-0.42) during night and morning hours, but also showed a relative decline towards the end of each photoperiod. Fv/Fm increased steadily from 0.4 to ~0.49 during </w:t>
      </w:r>
      <w:r w:rsidRPr="00622CF5">
        <w:rPr>
          <w:rFonts w:eastAsiaTheme="minorEastAsia"/>
        </w:rPr>
        <w:lastRenderedPageBreak/>
        <w:t xml:space="preserve">P1706-C3 but was </w:t>
      </w:r>
      <w:del w:id="166" w:author="Landry, Michael" w:date="2020-03-02T10:57:00Z">
        <w:r w:rsidRPr="00622CF5" w:rsidDel="003B2B05">
          <w:rPr>
            <w:rFonts w:eastAsiaTheme="minorEastAsia"/>
          </w:rPr>
          <w:delText xml:space="preserve"> </w:delText>
        </w:r>
      </w:del>
      <w:r w:rsidRPr="00622CF5">
        <w:rPr>
          <w:rFonts w:eastAsiaTheme="minorEastAsia"/>
        </w:rPr>
        <w:t>relatively constant (~0.45) for P1706-C4. Both of these cycles</w:t>
      </w:r>
      <w:r w:rsidR="00D030EF" w:rsidRPr="00622CF5">
        <w:rPr>
          <w:rFonts w:eastAsiaTheme="minorEastAsia"/>
        </w:rPr>
        <w:t xml:space="preserve"> (C3 and C4)</w:t>
      </w:r>
      <w:r w:rsidRPr="00622CF5">
        <w:rPr>
          <w:rFonts w:eastAsiaTheme="minorEastAsia"/>
        </w:rPr>
        <w:t xml:space="preserve"> were dominated by smaller phytoplankton, mainly cyanobacteria, and neither displayed the distinct </w:t>
      </w:r>
      <w:r w:rsidR="00D030EF" w:rsidRPr="00622CF5">
        <w:rPr>
          <w:rFonts w:eastAsiaTheme="minorEastAsia"/>
        </w:rPr>
        <w:t xml:space="preserve">diel </w:t>
      </w:r>
      <w:r w:rsidRPr="00622CF5">
        <w:rPr>
          <w:rFonts w:eastAsiaTheme="minorEastAsia"/>
        </w:rPr>
        <w:t xml:space="preserve">decreases in Fv/Fm </w:t>
      </w:r>
      <w:r w:rsidR="00D030EF" w:rsidRPr="00622CF5">
        <w:rPr>
          <w:rFonts w:eastAsiaTheme="minorEastAsia"/>
        </w:rPr>
        <w:t xml:space="preserve">as seen </w:t>
      </w:r>
      <w:ins w:id="167" w:author="Stukel" w:date="2020-02-29T14:08:00Z">
        <w:r w:rsidR="00461535">
          <w:rPr>
            <w:rFonts w:eastAsiaTheme="minorEastAsia"/>
          </w:rPr>
          <w:t>i</w:t>
        </w:r>
      </w:ins>
      <w:del w:id="168" w:author="Stukel" w:date="2020-02-29T14:08:00Z">
        <w:r w:rsidR="00D030EF" w:rsidRPr="00622CF5" w:rsidDel="00461535">
          <w:rPr>
            <w:rFonts w:eastAsiaTheme="minorEastAsia"/>
          </w:rPr>
          <w:delText>u</w:delText>
        </w:r>
      </w:del>
      <w:r w:rsidR="00D030EF" w:rsidRPr="00622CF5">
        <w:rPr>
          <w:rFonts w:eastAsiaTheme="minorEastAsia"/>
        </w:rPr>
        <w:t>n</w:t>
      </w:r>
      <w:r w:rsidRPr="00622CF5">
        <w:rPr>
          <w:rFonts w:eastAsiaTheme="minorEastAsia"/>
        </w:rPr>
        <w:t xml:space="preserve"> C1 and C2.</w:t>
      </w:r>
      <w:r w:rsidR="00B73CAB" w:rsidRPr="00622CF5">
        <w:t xml:space="preserve"> </w:t>
      </w:r>
      <w:del w:id="169" w:author="Sven Kranz" w:date="2020-02-24T12:25:00Z">
        <w:r w:rsidR="008B51AB" w:rsidRPr="003D1EAD" w:rsidDel="00F034A7">
          <w:rPr>
            <w:rFonts w:eastAsiaTheme="minorEastAsia"/>
            <w:color w:val="FF0000"/>
            <w:rPrChange w:id="170" w:author="Sven Kranz" w:date="2020-02-24T10:51:00Z">
              <w:rPr>
                <w:rFonts w:eastAsiaTheme="minorEastAsia"/>
              </w:rPr>
            </w:rPrChange>
          </w:rPr>
          <w:delText xml:space="preserve">Generally, lower overall Fv/Fm values indicate conditions that negatively affect photosystem function in the phytoplankton community, such as iron (Fe) limitation. </w:delText>
        </w:r>
        <w:r w:rsidR="00B73CAB" w:rsidRPr="003D1EAD" w:rsidDel="00F034A7">
          <w:rPr>
            <w:color w:val="FF0000"/>
            <w:rPrChange w:id="171" w:author="Sven Kranz" w:date="2020-02-24T10:51:00Z">
              <w:rPr/>
            </w:rPrChange>
          </w:rPr>
          <w:delText xml:space="preserve">Iron limitation is yet not only associated with a loss in quantum yield efficiency but more importantly the optical absorption cross section of the photosystem </w:delText>
        </w:r>
        <w:r w:rsidR="00B73CAB" w:rsidRPr="003D1EAD" w:rsidDel="00F034A7">
          <w:rPr>
            <w:rFonts w:eastAsiaTheme="minorEastAsia"/>
            <w:color w:val="FF0000"/>
            <w:rPrChange w:id="172" w:author="Sven Kranz" w:date="2020-02-24T10:51:00Z">
              <w:rPr>
                <w:rFonts w:eastAsiaTheme="minorEastAsia"/>
              </w:rPr>
            </w:rPrChange>
          </w:rPr>
          <w:delText>(</w:delText>
        </w:r>
        <w:r w:rsidR="00B73CAB" w:rsidRPr="003D1EAD" w:rsidDel="00F034A7">
          <w:rPr>
            <w:rFonts w:ascii="Symbol" w:eastAsiaTheme="minorEastAsia" w:hAnsi="Symbol"/>
            <w:color w:val="FF0000"/>
            <w:rPrChange w:id="173" w:author="Sven Kranz" w:date="2020-02-24T10:51:00Z">
              <w:rPr>
                <w:rFonts w:ascii="Symbol" w:eastAsiaTheme="minorEastAsia" w:hAnsi="Symbol"/>
              </w:rPr>
            </w:rPrChange>
          </w:rPr>
          <w:delText></w:delText>
        </w:r>
        <w:r w:rsidR="00B73CAB" w:rsidRPr="003D1EAD" w:rsidDel="00F034A7">
          <w:rPr>
            <w:rFonts w:eastAsiaTheme="minorEastAsia"/>
            <w:color w:val="FF0000"/>
            <w:rPrChange w:id="174" w:author="Sven Kranz" w:date="2020-02-24T10:51:00Z">
              <w:rPr>
                <w:rFonts w:eastAsiaTheme="minorEastAsia"/>
              </w:rPr>
            </w:rPrChange>
          </w:rPr>
          <w:delText xml:space="preserve">) the area of chlorophyll pigments available to absorb light around a reaction center, </w:delText>
        </w:r>
        <w:r w:rsidR="00B73CAB" w:rsidRPr="003D1EAD" w:rsidDel="00F034A7">
          <w:rPr>
            <w:color w:val="FF0000"/>
            <w:rPrChange w:id="175" w:author="Sven Kranz" w:date="2020-02-24T10:51:00Z">
              <w:rPr/>
            </w:rPrChange>
          </w:rPr>
          <w:delText>and the reoxidation rate of the Quinone A in PSII (1/</w:delText>
        </w:r>
        <w:r w:rsidR="00B73CAB" w:rsidRPr="003D1EAD" w:rsidDel="00F034A7">
          <w:rPr>
            <w:rFonts w:ascii="Symbol" w:eastAsiaTheme="minorEastAsia" w:hAnsi="Symbol"/>
            <w:color w:val="FF0000"/>
            <w:rPrChange w:id="176" w:author="Sven Kranz" w:date="2020-02-24T10:51:00Z">
              <w:rPr>
                <w:rFonts w:ascii="Symbol" w:eastAsiaTheme="minorEastAsia" w:hAnsi="Symbol"/>
                <w:color w:val="000000" w:themeColor="text1"/>
              </w:rPr>
            </w:rPrChange>
          </w:rPr>
          <w:delText></w:delText>
        </w:r>
        <w:r w:rsidR="00B73CAB" w:rsidRPr="003D1EAD" w:rsidDel="00F034A7">
          <w:rPr>
            <w:color w:val="FF0000"/>
            <w:rPrChange w:id="177" w:author="Sven Kranz" w:date="2020-02-24T10:51:00Z">
              <w:rPr/>
            </w:rPrChange>
          </w:rPr>
          <w:delText xml:space="preserve">) </w:delText>
        </w:r>
        <w:r w:rsidR="00B73CAB" w:rsidRPr="003D1EAD" w:rsidDel="00F034A7">
          <w:rPr>
            <w:color w:val="FF0000"/>
            <w:rPrChange w:id="178" w:author="Sven Kranz" w:date="2020-02-24T10:51:00Z">
              <w:rPr/>
            </w:rPrChange>
          </w:rPr>
          <w:fldChar w:fldCharType="begin"/>
        </w:r>
        <w:r w:rsidR="00B73CAB" w:rsidRPr="003D1EAD" w:rsidDel="00F034A7">
          <w:rPr>
            <w:color w:val="FF0000"/>
            <w:rPrChange w:id="179" w:author="Sven Kranz" w:date="2020-02-24T10:51:00Z">
              <w:rPr/>
            </w:rPrChange>
          </w:rPr>
          <w:delInstrText xml:space="preserve"> ADDIN EN.CITE &lt;EndNote&gt;&lt;Cite&gt;&lt;Author&gt;Kolber&lt;/Author&gt;&lt;Year&gt;1994&lt;/Year&gt;&lt;RecNum&gt;5998&lt;/RecNum&gt;&lt;DisplayText&gt;(Kolber et al., 1994)&lt;/DisplayText&gt;&lt;record&gt;&lt;rec-number&gt;5998&lt;/rec-number&gt;&lt;foreign-keys&gt;&lt;key app="EN" db-id="e9dpzts9mzav95e0rs8prwv9extzw9xvxefw" timestamp="1469120769"&gt;5998&lt;/key&gt;&lt;/foreign-keys&gt;&lt;ref-type name="Journal Article"&gt;17&lt;/ref-type&gt;&lt;contributors&gt;&lt;authors&gt;&lt;author&gt;Kolber, Z. S.&lt;/author&gt;&lt;author&gt;Barber, R. T.&lt;/author&gt;&lt;author&gt;Coale, K. H.&lt;/author&gt;&lt;author&gt;Fitzwater, S. E.&lt;/author&gt;&lt;author&gt;Greene, R. M.&lt;/author&gt;&lt;author&gt;Johnson, K. S.&lt;/author&gt;&lt;author&gt;Lindley, S.&lt;/author&gt;&lt;author&gt;Falkowski, P. G.&lt;/author&gt;&lt;/authors&gt;&lt;/contributors&gt;&lt;auth-address&gt;Duke Univ, Marine Lab, Beaufort, Nc 28516 USA&amp;#xD;Moss Landing Marine Labs, Moss Landing, Ca 95039 USA&amp;#xD;Monterey Bay Aquarium Res Inst, Pacific Grove, Ca 93950 USA&lt;/auth-address&gt;&lt;titles&gt;&lt;title&gt;Iron Limitation of Phytoplankton Photosynthesis in the Equatorial Pacific-Ocean&lt;/title&gt;&lt;secondary-title&gt;Nature&lt;/secondary-title&gt;&lt;alt-title&gt;Nature&lt;/alt-title&gt;&lt;/titles&gt;&lt;periodical&gt;&lt;full-title&gt;Nature&lt;/full-title&gt;&lt;/periodical&gt;&lt;alt-periodical&gt;&lt;full-title&gt;Nature&lt;/full-title&gt;&lt;/alt-periodical&gt;&lt;pages&gt;145-149&lt;/pages&gt;&lt;volume&gt;371&lt;/volume&gt;&lt;number&gt;6493&lt;/number&gt;&lt;keywords&gt;&lt;keyword&gt;marine-phytoplankton&lt;/keyword&gt;&lt;keyword&gt;fluorescence&lt;/keyword&gt;&lt;keyword&gt;energy&lt;/keyword&gt;&lt;keyword&gt;growth&lt;/keyword&gt;&lt;keyword&gt;productivity&lt;/keyword&gt;&lt;keyword&gt;transport&lt;/keyword&gt;&lt;keyword&gt;kinetics&lt;/keyword&gt;&lt;keyword&gt;algae&lt;/keyword&gt;&lt;/keywords&gt;&lt;dates&gt;&lt;year&gt;1994&lt;/year&gt;&lt;pub-dates&gt;&lt;date&gt;Sep 8&lt;/date&gt;&lt;/pub-dates&gt;&lt;/dates&gt;&lt;isbn&gt;0028-0836&lt;/isbn&gt;&lt;accession-num&gt;WOS:A1994PF19100060&lt;/accession-num&gt;&lt;urls&gt;&lt;related-urls&gt;&lt;url&gt;&amp;lt;Go to ISI&amp;gt;://WOS:A1994PF19100060&lt;/url&gt;&lt;url&gt;https://www.nature.com/articles/371145a0.pdf&lt;/url&gt;&lt;/related-urls&gt;&lt;/urls&gt;&lt;electronic-resource-num&gt;DOI 10.1038/371145a0&lt;/electronic-resource-num&gt;&lt;language&gt;English&lt;/language&gt;&lt;/record&gt;&lt;/Cite&gt;&lt;/EndNote&gt;</w:delInstrText>
        </w:r>
        <w:r w:rsidR="00B73CAB" w:rsidRPr="003D1EAD" w:rsidDel="00F034A7">
          <w:rPr>
            <w:color w:val="FF0000"/>
            <w:rPrChange w:id="180" w:author="Sven Kranz" w:date="2020-02-24T10:51:00Z">
              <w:rPr/>
            </w:rPrChange>
          </w:rPr>
          <w:fldChar w:fldCharType="separate"/>
        </w:r>
        <w:r w:rsidR="00B73CAB" w:rsidRPr="003D1EAD" w:rsidDel="00F034A7">
          <w:rPr>
            <w:noProof/>
            <w:color w:val="FF0000"/>
            <w:rPrChange w:id="181" w:author="Sven Kranz" w:date="2020-02-24T10:51:00Z">
              <w:rPr>
                <w:noProof/>
              </w:rPr>
            </w:rPrChange>
          </w:rPr>
          <w:delText>(</w:delText>
        </w:r>
        <w:r w:rsidR="00DA786A" w:rsidRPr="003D1EAD" w:rsidDel="00F034A7">
          <w:rPr>
            <w:color w:val="FF0000"/>
            <w:rPrChange w:id="182" w:author="Sven Kranz" w:date="2020-02-24T10:51:00Z">
              <w:rPr/>
            </w:rPrChange>
          </w:rPr>
          <w:fldChar w:fldCharType="begin"/>
        </w:r>
        <w:r w:rsidR="00DA786A" w:rsidRPr="003D1EAD" w:rsidDel="00F034A7">
          <w:rPr>
            <w:color w:val="FF0000"/>
            <w:rPrChange w:id="183" w:author="Sven Kranz" w:date="2020-02-24T10:51:00Z">
              <w:rPr/>
            </w:rPrChange>
          </w:rPr>
          <w:delInstrText xml:space="preserve"> HYPERLINK \l "_ENREF_36" \o "Kolber, 1994 #5998" </w:delInstrText>
        </w:r>
        <w:r w:rsidR="00DA786A" w:rsidRPr="003D1EAD" w:rsidDel="00F034A7">
          <w:rPr>
            <w:color w:val="FF0000"/>
            <w:rPrChange w:id="184" w:author="Sven Kranz" w:date="2020-02-24T10:51:00Z">
              <w:rPr>
                <w:rStyle w:val="Hyperlink"/>
              </w:rPr>
            </w:rPrChange>
          </w:rPr>
          <w:fldChar w:fldCharType="separate"/>
        </w:r>
        <w:r w:rsidR="006260A9" w:rsidRPr="003D1EAD" w:rsidDel="00F034A7">
          <w:rPr>
            <w:rStyle w:val="Hyperlink"/>
            <w:color w:val="FF0000"/>
            <w:rPrChange w:id="185" w:author="Sven Kranz" w:date="2020-02-24T10:51:00Z">
              <w:rPr>
                <w:rStyle w:val="Hyperlink"/>
              </w:rPr>
            </w:rPrChange>
          </w:rPr>
          <w:delText>Kolber et al., 1994</w:delText>
        </w:r>
        <w:r w:rsidR="00DA786A" w:rsidRPr="003D1EAD" w:rsidDel="00F034A7">
          <w:rPr>
            <w:rStyle w:val="Hyperlink"/>
            <w:color w:val="FF0000"/>
            <w:rPrChange w:id="186" w:author="Sven Kranz" w:date="2020-02-24T10:51:00Z">
              <w:rPr>
                <w:rStyle w:val="Hyperlink"/>
              </w:rPr>
            </w:rPrChange>
          </w:rPr>
          <w:fldChar w:fldCharType="end"/>
        </w:r>
        <w:r w:rsidR="00B73CAB" w:rsidRPr="003D1EAD" w:rsidDel="00F034A7">
          <w:rPr>
            <w:noProof/>
            <w:color w:val="FF0000"/>
            <w:rPrChange w:id="187" w:author="Sven Kranz" w:date="2020-02-24T10:51:00Z">
              <w:rPr>
                <w:noProof/>
              </w:rPr>
            </w:rPrChange>
          </w:rPr>
          <w:delText>)</w:delText>
        </w:r>
        <w:r w:rsidR="00B73CAB" w:rsidRPr="003D1EAD" w:rsidDel="00F034A7">
          <w:rPr>
            <w:color w:val="FF0000"/>
            <w:rPrChange w:id="188" w:author="Sven Kranz" w:date="2020-02-24T10:51:00Z">
              <w:rPr/>
            </w:rPrChange>
          </w:rPr>
          <w:fldChar w:fldCharType="end"/>
        </w:r>
        <w:r w:rsidR="00B73CAB" w:rsidRPr="003D1EAD" w:rsidDel="00F034A7">
          <w:rPr>
            <w:color w:val="FF0000"/>
            <w:rPrChange w:id="189" w:author="Sven Kranz" w:date="2020-02-24T10:51:00Z">
              <w:rPr/>
            </w:rPrChange>
          </w:rPr>
          <w:delText>.</w:delText>
        </w:r>
        <w:r w:rsidR="00B73CAB" w:rsidRPr="003D1EAD" w:rsidDel="00F034A7">
          <w:rPr>
            <w:rFonts w:eastAsiaTheme="minorEastAsia"/>
            <w:color w:val="FF0000"/>
            <w:rPrChange w:id="190" w:author="Sven Kranz" w:date="2020-02-24T10:51:00Z">
              <w:rPr>
                <w:rFonts w:eastAsiaTheme="minorEastAsia"/>
              </w:rPr>
            </w:rPrChange>
          </w:rPr>
          <w:delText xml:space="preserve"> </w:delText>
        </w:r>
      </w:del>
      <w:r w:rsidR="00B73CAB" w:rsidRPr="00622CF5">
        <w:rPr>
          <w:rFonts w:eastAsiaTheme="minorEastAsia"/>
        </w:rPr>
        <w:t>The absorption cross sectional area of PSII (</w:t>
      </w:r>
      <w:r w:rsidR="00B73CAB" w:rsidRPr="00622CF5">
        <w:rPr>
          <w:rFonts w:ascii="Symbol" w:eastAsiaTheme="minorEastAsia" w:hAnsi="Symbol"/>
        </w:rPr>
        <w:t></w:t>
      </w:r>
      <w:r w:rsidR="00B73CAB" w:rsidRPr="00622CF5">
        <w:rPr>
          <w:rFonts w:eastAsiaTheme="minorEastAsia"/>
        </w:rPr>
        <w:t>), did not show a diel pattern</w:t>
      </w:r>
      <w:r w:rsidR="001867F5" w:rsidRPr="00622CF5">
        <w:rPr>
          <w:rFonts w:eastAsiaTheme="minorEastAsia"/>
        </w:rPr>
        <w:t>,</w:t>
      </w:r>
      <w:r w:rsidR="00B73CAB" w:rsidRPr="00622CF5">
        <w:rPr>
          <w:rFonts w:eastAsiaTheme="minorEastAsia"/>
        </w:rPr>
        <w:t xml:space="preserve"> yet</w:t>
      </w:r>
      <w:r w:rsidR="001867F5" w:rsidRPr="00622CF5">
        <w:rPr>
          <w:rFonts w:eastAsiaTheme="minorEastAsia"/>
        </w:rPr>
        <w:t>,</w:t>
      </w:r>
      <w:r w:rsidR="00B73CAB" w:rsidRPr="00622CF5">
        <w:rPr>
          <w:rFonts w:eastAsiaTheme="minorEastAsia"/>
        </w:rPr>
        <w:t xml:space="preserve"> </w:t>
      </w:r>
      <w:r w:rsidR="00B73CAB" w:rsidRPr="00622CF5">
        <w:rPr>
          <w:rFonts w:ascii="Symbol" w:eastAsiaTheme="minorEastAsia" w:hAnsi="Symbol"/>
        </w:rPr>
        <w:t></w:t>
      </w:r>
      <w:r w:rsidR="00B73CAB" w:rsidRPr="00622CF5">
        <w:rPr>
          <w:rFonts w:ascii="Symbol" w:eastAsiaTheme="minorEastAsia" w:hAnsi="Symbol"/>
          <w:b/>
        </w:rPr>
        <w:t></w:t>
      </w:r>
      <w:r w:rsidR="00B73CAB" w:rsidRPr="00622CF5">
        <w:rPr>
          <w:rFonts w:eastAsiaTheme="minorEastAsia"/>
        </w:rPr>
        <w:t>was enhanced during C2 (6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compared to C1 (4 - 5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xml:space="preserve">). For C3, </w:t>
      </w:r>
      <w:r w:rsidR="00B73CAB" w:rsidRPr="00622CF5">
        <w:rPr>
          <w:rFonts w:ascii="Symbol" w:eastAsiaTheme="minorEastAsia" w:hAnsi="Symbol"/>
        </w:rPr>
        <w:t></w:t>
      </w:r>
      <w:r w:rsidR="00B73CAB" w:rsidRPr="00622CF5">
        <w:rPr>
          <w:rFonts w:ascii="Symbol" w:eastAsiaTheme="minorEastAsia" w:hAnsi="Symbol"/>
        </w:rPr>
        <w:t></w:t>
      </w:r>
      <w:r w:rsidR="00B73CAB" w:rsidRPr="00622CF5">
        <w:rPr>
          <w:rFonts w:eastAsiaTheme="minorEastAsia"/>
        </w:rPr>
        <w:t>was 6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 xml:space="preserve">-1 </w:t>
      </w:r>
      <w:r w:rsidR="00B73CAB" w:rsidRPr="00622CF5">
        <w:rPr>
          <w:rFonts w:eastAsiaTheme="minorEastAsia"/>
        </w:rPr>
        <w:t>while in C4 the absorption cross sectional area of PSII was 5.5 nm</w:t>
      </w:r>
      <w:r w:rsidR="00B73CAB" w:rsidRPr="00622CF5">
        <w:rPr>
          <w:rFonts w:eastAsiaTheme="minorEastAsia"/>
          <w:vertAlign w:val="superscript"/>
        </w:rPr>
        <w:t>2</w:t>
      </w:r>
      <w:r w:rsidR="00B73CAB" w:rsidRPr="00622CF5">
        <w:rPr>
          <w:rFonts w:eastAsiaTheme="minorEastAsia"/>
        </w:rPr>
        <w:t xml:space="preserve"> PSII</w:t>
      </w:r>
      <w:r w:rsidR="00B73CAB" w:rsidRPr="00622CF5">
        <w:rPr>
          <w:rFonts w:eastAsiaTheme="minorEastAsia"/>
          <w:vertAlign w:val="superscript"/>
        </w:rPr>
        <w:t>-1</w:t>
      </w:r>
      <w:r w:rsidR="00B73CAB" w:rsidRPr="00622CF5">
        <w:rPr>
          <w:rFonts w:eastAsiaTheme="minorEastAsia"/>
        </w:rPr>
        <w:t xml:space="preserve">. </w:t>
      </w:r>
      <w:r w:rsidR="00B73CAB" w:rsidRPr="00622CF5">
        <w:t>1/</w:t>
      </w:r>
      <w:r w:rsidR="00B73CAB" w:rsidRPr="00622CF5">
        <w:rPr>
          <w:rFonts w:ascii="Symbol" w:eastAsiaTheme="minorEastAsia" w:hAnsi="Symbol"/>
          <w:color w:val="000000" w:themeColor="text1"/>
        </w:rPr>
        <w:t></w:t>
      </w:r>
      <w:r w:rsidR="00B73CAB" w:rsidRPr="00622CF5">
        <w:t xml:space="preserve"> </w:t>
      </w:r>
      <w:r w:rsidR="00B73CAB" w:rsidRPr="00622CF5">
        <w:rPr>
          <w:rFonts w:eastAsiaTheme="minorEastAsia"/>
        </w:rPr>
        <w:t xml:space="preserve">decreased throughout the light phase and increased during the dark period. This pattern was well defined in C1 and C2, dampened in C3 and non-existent in C4. </w:t>
      </w:r>
      <w:r w:rsidR="00B73CAB" w:rsidRPr="00622CF5">
        <w:rPr>
          <w:color w:val="000000" w:themeColor="text1"/>
        </w:rPr>
        <w:t>Compared to C</w:t>
      </w:r>
      <w:r w:rsidR="008B51AB" w:rsidRPr="00622CF5">
        <w:rPr>
          <w:color w:val="000000" w:themeColor="text1"/>
        </w:rPr>
        <w:t>1</w:t>
      </w:r>
      <w:r w:rsidR="00B73CAB" w:rsidRPr="00622CF5">
        <w:rPr>
          <w:color w:val="000000" w:themeColor="text1"/>
        </w:rPr>
        <w:t>, 1</w:t>
      </w:r>
      <w:del w:id="191" w:author="Stukel" w:date="2020-02-29T14:09:00Z">
        <w:r w:rsidR="00B73CAB" w:rsidRPr="00622CF5" w:rsidDel="00461535">
          <w:rPr>
            <w:color w:val="000000" w:themeColor="text1"/>
          </w:rPr>
          <w:delText xml:space="preserve"> </w:delText>
        </w:r>
      </w:del>
      <w:r w:rsidR="00B73CAB" w:rsidRPr="00622CF5">
        <w:rPr>
          <w:color w:val="000000" w:themeColor="text1"/>
        </w:rPr>
        <w:t>/</w:t>
      </w:r>
      <w:r w:rsidR="00B73CAB" w:rsidRPr="00622CF5">
        <w:rPr>
          <w:rFonts w:ascii="Symbol" w:eastAsiaTheme="minorEastAsia" w:hAnsi="Symbol"/>
          <w:color w:val="000000" w:themeColor="text1"/>
        </w:rPr>
        <w:t></w:t>
      </w:r>
      <w:r w:rsidR="00B73CAB" w:rsidRPr="00622CF5">
        <w:rPr>
          <w:rFonts w:eastAsiaTheme="minorEastAsia"/>
          <w:color w:val="000000" w:themeColor="text1"/>
        </w:rPr>
        <w:t xml:space="preserve"> </w:t>
      </w:r>
      <w:del w:id="192" w:author="Landry, Michael" w:date="2020-03-02T10:58:00Z">
        <w:r w:rsidR="00B73CAB" w:rsidRPr="00622CF5" w:rsidDel="003B2B05">
          <w:rPr>
            <w:color w:val="000000" w:themeColor="text1"/>
          </w:rPr>
          <w:delText xml:space="preserve"> </w:delText>
        </w:r>
      </w:del>
      <w:r w:rsidR="00B73CAB" w:rsidRPr="00622CF5">
        <w:rPr>
          <w:color w:val="000000" w:themeColor="text1"/>
        </w:rPr>
        <w:t>increased in our C2 measurements</w:t>
      </w:r>
      <w:ins w:id="193" w:author="Sven Kranz" w:date="2020-02-24T12:25:00Z">
        <w:r w:rsidR="00F034A7">
          <w:rPr>
            <w:color w:val="FF0000"/>
          </w:rPr>
          <w:t>.</w:t>
        </w:r>
      </w:ins>
      <w:del w:id="194" w:author="Sven Kranz" w:date="2020-02-24T12:25:00Z">
        <w:r w:rsidR="00B73CAB" w:rsidRPr="003D1EAD" w:rsidDel="00F034A7">
          <w:rPr>
            <w:color w:val="FF0000"/>
            <w:rPrChange w:id="195" w:author="Sven Kranz" w:date="2020-02-24T10:52:00Z">
              <w:rPr>
                <w:color w:val="000000" w:themeColor="text1"/>
              </w:rPr>
            </w:rPrChange>
          </w:rPr>
          <w:delText>, yet it should have decreased under Fe limitation</w:delText>
        </w:r>
        <w:r w:rsidR="008B51AB" w:rsidRPr="003D1EAD" w:rsidDel="00F034A7">
          <w:rPr>
            <w:color w:val="FF0000"/>
            <w:rPrChange w:id="196" w:author="Sven Kranz" w:date="2020-02-24T10:52:00Z">
              <w:rPr>
                <w:color w:val="000000" w:themeColor="text1"/>
              </w:rPr>
            </w:rPrChange>
          </w:rPr>
          <w:delText xml:space="preserve"> which was likely driven by changes in the phytoplankton community. </w:delText>
        </w:r>
        <w:r w:rsidR="00CD3E44" w:rsidRPr="003D1EAD" w:rsidDel="00F034A7">
          <w:rPr>
            <w:rFonts w:eastAsiaTheme="minorEastAsia"/>
            <w:color w:val="FF0000"/>
            <w:rPrChange w:id="197" w:author="Sven Kranz" w:date="2020-02-24T10:52:00Z">
              <w:rPr>
                <w:rFonts w:eastAsiaTheme="minorEastAsia"/>
                <w:color w:val="000000" w:themeColor="text1"/>
              </w:rPr>
            </w:rPrChange>
          </w:rPr>
          <w:delText xml:space="preserve">Potential </w:delText>
        </w:r>
        <w:r w:rsidR="001867F5" w:rsidRPr="003D1EAD" w:rsidDel="00F034A7">
          <w:rPr>
            <w:color w:val="FF0000"/>
            <w:rPrChange w:id="198" w:author="Sven Kranz" w:date="2020-02-24T10:52:00Z">
              <w:rPr/>
            </w:rPrChange>
          </w:rPr>
          <w:delText xml:space="preserve">Fe limitation during P1706-C2, was independently determined based on diagnostic nutrient ratios (Si:N and Fe:N; </w:delText>
        </w:r>
        <w:r w:rsidR="001867F5" w:rsidRPr="003D1EAD" w:rsidDel="00F034A7">
          <w:rPr>
            <w:rFonts w:eastAsiaTheme="minorEastAsia"/>
            <w:color w:val="FF0000"/>
            <w:rPrChange w:id="199" w:author="Sven Kranz" w:date="2020-02-24T10:52:00Z">
              <w:rPr>
                <w:rFonts w:eastAsiaTheme="minorEastAsia"/>
                <w:color w:val="000000" w:themeColor="text1"/>
              </w:rPr>
            </w:rPrChange>
          </w:rPr>
          <w:delText xml:space="preserve">Fulten and Barbeau, pers. comm.) and </w:delText>
        </w:r>
        <w:r w:rsidR="001867F5" w:rsidRPr="003D1EAD" w:rsidDel="00F034A7">
          <w:rPr>
            <w:color w:val="FF0000"/>
            <w:rPrChange w:id="200" w:author="Sven Kranz" w:date="2020-02-24T10:52:00Z">
              <w:rPr>
                <w:color w:val="000000" w:themeColor="text1"/>
              </w:rPr>
            </w:rPrChange>
          </w:rPr>
          <w:delText>Fe amendment experiments</w:delText>
        </w:r>
        <w:r w:rsidR="001867F5" w:rsidRPr="003D1EAD" w:rsidDel="00F034A7">
          <w:rPr>
            <w:rFonts w:eastAsiaTheme="minorEastAsia"/>
            <w:color w:val="FF0000"/>
            <w:rPrChange w:id="201" w:author="Sven Kranz" w:date="2020-02-24T10:52:00Z">
              <w:rPr>
                <w:rFonts w:eastAsiaTheme="minorEastAsia"/>
                <w:color w:val="000000" w:themeColor="text1"/>
              </w:rPr>
            </w:rPrChange>
          </w:rPr>
          <w:delText xml:space="preserve"> (K. Forsch  and K. Barbeau, pers. comm.)</w:delText>
        </w:r>
        <w:r w:rsidR="001867F5" w:rsidRPr="003D1EAD" w:rsidDel="00F034A7">
          <w:rPr>
            <w:color w:val="FF0000"/>
            <w:rPrChange w:id="202" w:author="Sven Kranz" w:date="2020-02-24T10:52:00Z">
              <w:rPr>
                <w:color w:val="000000" w:themeColor="text1"/>
              </w:rPr>
            </w:rPrChange>
          </w:rPr>
          <w:delText xml:space="preserve">. </w:delText>
        </w:r>
        <w:r w:rsidR="00B73CAB" w:rsidRPr="003D1EAD" w:rsidDel="00F034A7">
          <w:rPr>
            <w:color w:val="FF0000"/>
            <w:rPrChange w:id="203" w:author="Sven Kranz" w:date="2020-02-24T10:52:00Z">
              <w:rPr>
                <w:color w:val="000000" w:themeColor="text1"/>
              </w:rPr>
            </w:rPrChange>
          </w:rPr>
          <w:delText>In addition</w:delText>
        </w:r>
        <w:r w:rsidR="00B73CAB" w:rsidRPr="00622CF5" w:rsidDel="00F034A7">
          <w:rPr>
            <w:color w:val="000000" w:themeColor="text1"/>
          </w:rPr>
          <w:delText xml:space="preserve">, </w:delText>
        </w:r>
        <w:r w:rsidR="00B73CAB" w:rsidRPr="00622CF5" w:rsidDel="00F034A7">
          <w:rPr>
            <w:rFonts w:eastAsiaTheme="minorEastAsia"/>
            <w:color w:val="000000" w:themeColor="text1"/>
          </w:rPr>
          <w:delText>e</w:delText>
        </w:r>
      </w:del>
      <w:ins w:id="204" w:author="Sven Kranz" w:date="2020-02-24T12:25:00Z">
        <w:r w:rsidR="00F034A7">
          <w:rPr>
            <w:rFonts w:eastAsiaTheme="minorEastAsia"/>
            <w:color w:val="000000" w:themeColor="text1"/>
          </w:rPr>
          <w:t xml:space="preserve"> E</w:t>
        </w:r>
      </w:ins>
      <w:r w:rsidR="00B73CAB" w:rsidRPr="00622CF5">
        <w:rPr>
          <w:rFonts w:eastAsiaTheme="minorEastAsia"/>
          <w:color w:val="000000" w:themeColor="text1"/>
        </w:rPr>
        <w:t>nhanced NPQ</w:t>
      </w:r>
      <w:ins w:id="205" w:author="Sven Kranz" w:date="2020-02-24T12:30:00Z">
        <w:r w:rsidR="009014C1">
          <w:rPr>
            <w:rFonts w:eastAsiaTheme="minorEastAsia"/>
            <w:color w:val="000000" w:themeColor="text1"/>
            <w:vertAlign w:val="subscript"/>
          </w:rPr>
          <w:t>NSV</w:t>
        </w:r>
      </w:ins>
      <w:r w:rsidR="00B73CAB" w:rsidRPr="00622CF5">
        <w:rPr>
          <w:rFonts w:eastAsiaTheme="minorEastAsia"/>
          <w:color w:val="000000" w:themeColor="text1"/>
        </w:rPr>
        <w:t xml:space="preserve"> </w:t>
      </w:r>
      <w:r w:rsidR="001867F5" w:rsidRPr="00622CF5">
        <w:rPr>
          <w:rFonts w:eastAsiaTheme="minorEastAsia"/>
          <w:color w:val="000000" w:themeColor="text1"/>
        </w:rPr>
        <w:t xml:space="preserve">rates </w:t>
      </w:r>
      <w:r w:rsidR="00B73CAB" w:rsidRPr="00622CF5">
        <w:rPr>
          <w:rFonts w:eastAsiaTheme="minorEastAsia"/>
          <w:color w:val="000000" w:themeColor="text1"/>
        </w:rPr>
        <w:t xml:space="preserve">(data not shown) </w:t>
      </w:r>
      <w:r w:rsidR="001867F5" w:rsidRPr="00622CF5">
        <w:rPr>
          <w:rFonts w:eastAsiaTheme="minorEastAsia"/>
          <w:color w:val="000000" w:themeColor="text1"/>
        </w:rPr>
        <w:t>were</w:t>
      </w:r>
      <w:ins w:id="206" w:author="Sven Kranz" w:date="2020-02-24T12:25:00Z">
        <w:r w:rsidR="00F034A7">
          <w:rPr>
            <w:rFonts w:eastAsiaTheme="minorEastAsia"/>
            <w:color w:val="000000" w:themeColor="text1"/>
          </w:rPr>
          <w:t xml:space="preserve"> also</w:t>
        </w:r>
      </w:ins>
      <w:r w:rsidR="001867F5" w:rsidRPr="00622CF5">
        <w:rPr>
          <w:rFonts w:eastAsiaTheme="minorEastAsia"/>
          <w:color w:val="000000" w:themeColor="text1"/>
        </w:rPr>
        <w:t xml:space="preserve"> </w:t>
      </w:r>
      <w:r w:rsidR="00B73CAB" w:rsidRPr="00622CF5">
        <w:rPr>
          <w:rFonts w:eastAsiaTheme="minorEastAsia"/>
          <w:color w:val="000000" w:themeColor="text1"/>
        </w:rPr>
        <w:t>measured in C2</w:t>
      </w:r>
      <w:del w:id="207" w:author="Sven Kranz" w:date="2020-02-24T12:26:00Z">
        <w:r w:rsidR="00B73CAB" w:rsidRPr="00622CF5" w:rsidDel="00F034A7">
          <w:rPr>
            <w:rFonts w:eastAsiaTheme="minorEastAsia"/>
            <w:color w:val="000000" w:themeColor="text1"/>
          </w:rPr>
          <w:delText>,</w:delText>
        </w:r>
      </w:del>
      <w:del w:id="208" w:author="Sven Kranz" w:date="2020-02-24T12:25:00Z">
        <w:r w:rsidR="00B73CAB" w:rsidRPr="00622CF5" w:rsidDel="00F034A7">
          <w:rPr>
            <w:rFonts w:eastAsiaTheme="minorEastAsia"/>
            <w:color w:val="000000" w:themeColor="text1"/>
          </w:rPr>
          <w:delText xml:space="preserve"> </w:delText>
        </w:r>
        <w:r w:rsidR="008B51AB" w:rsidRPr="00622CF5" w:rsidDel="00F034A7">
          <w:rPr>
            <w:rFonts w:eastAsiaTheme="minorEastAsia"/>
            <w:color w:val="000000" w:themeColor="text1"/>
          </w:rPr>
          <w:delText>demonstrating</w:delText>
        </w:r>
        <w:r w:rsidR="00B73CAB" w:rsidRPr="00622CF5" w:rsidDel="00F034A7">
          <w:rPr>
            <w:rFonts w:eastAsiaTheme="minorEastAsia"/>
            <w:color w:val="000000" w:themeColor="text1"/>
          </w:rPr>
          <w:delText xml:space="preserve"> an enhanced energy dissipation  through non-photochemical processes</w:delText>
        </w:r>
        <w:r w:rsidR="008B51AB" w:rsidRPr="00622CF5" w:rsidDel="00F034A7">
          <w:rPr>
            <w:rFonts w:eastAsiaTheme="minorEastAsia"/>
            <w:color w:val="000000" w:themeColor="text1"/>
          </w:rPr>
          <w:delText xml:space="preserve"> in Fe limited cells</w:delText>
        </w:r>
        <w:r w:rsidR="001867F5" w:rsidRPr="00622CF5" w:rsidDel="00F034A7">
          <w:rPr>
            <w:rFonts w:eastAsiaTheme="minorEastAsia"/>
            <w:color w:val="000000" w:themeColor="text1"/>
          </w:rPr>
          <w:delText xml:space="preserve"> under ambient light</w:delText>
        </w:r>
      </w:del>
      <w:r w:rsidR="00B73CAB" w:rsidRPr="00622CF5">
        <w:rPr>
          <w:rFonts w:eastAsiaTheme="minorEastAsia"/>
          <w:color w:val="000000" w:themeColor="text1"/>
        </w:rPr>
        <w:t xml:space="preserve">. </w:t>
      </w:r>
      <w:del w:id="209" w:author="Sven Kranz" w:date="2020-02-24T12:26:00Z">
        <w:r w:rsidR="00B73CAB" w:rsidRPr="003D1EAD" w:rsidDel="00F034A7">
          <w:rPr>
            <w:rFonts w:eastAsiaTheme="minorEastAsia"/>
            <w:color w:val="FF0000"/>
            <w:rPrChange w:id="210" w:author="Sven Kranz" w:date="2020-02-24T10:52:00Z">
              <w:rPr>
                <w:rFonts w:eastAsiaTheme="minorEastAsia"/>
                <w:color w:val="000000" w:themeColor="text1"/>
              </w:rPr>
            </w:rPrChange>
          </w:rPr>
          <w:delText>Th</w:delText>
        </w:r>
        <w:r w:rsidR="008B51AB" w:rsidRPr="003D1EAD" w:rsidDel="00F034A7">
          <w:rPr>
            <w:rFonts w:eastAsiaTheme="minorEastAsia"/>
            <w:color w:val="FF0000"/>
            <w:rPrChange w:id="211" w:author="Sven Kranz" w:date="2020-02-24T10:52:00Z">
              <w:rPr>
                <w:rFonts w:eastAsiaTheme="minorEastAsia"/>
                <w:color w:val="000000" w:themeColor="text1"/>
              </w:rPr>
            </w:rPrChange>
          </w:rPr>
          <w:delText>e</w:delText>
        </w:r>
        <w:r w:rsidR="00B73CAB" w:rsidRPr="003D1EAD" w:rsidDel="00F034A7">
          <w:rPr>
            <w:rFonts w:eastAsiaTheme="minorEastAsia"/>
            <w:color w:val="FF0000"/>
            <w:rPrChange w:id="212" w:author="Sven Kranz" w:date="2020-02-24T10:52:00Z">
              <w:rPr>
                <w:rFonts w:eastAsiaTheme="minorEastAsia"/>
                <w:color w:val="000000" w:themeColor="text1"/>
              </w:rPr>
            </w:rPrChange>
          </w:rPr>
          <w:delText xml:space="preserve"> enhanced NPQ did affect our productivity rate estimate, as NPQ values </w:delText>
        </w:r>
        <w:r w:rsidR="008B51AB" w:rsidRPr="003D1EAD" w:rsidDel="00F034A7">
          <w:rPr>
            <w:rFonts w:eastAsiaTheme="minorEastAsia"/>
            <w:color w:val="FF0000"/>
            <w:rPrChange w:id="213" w:author="Sven Kranz" w:date="2020-02-24T10:52:00Z">
              <w:rPr>
                <w:rFonts w:eastAsiaTheme="minorEastAsia"/>
                <w:color w:val="000000" w:themeColor="text1"/>
              </w:rPr>
            </w:rPrChange>
          </w:rPr>
          <w:delText>are</w:delText>
        </w:r>
        <w:r w:rsidR="00B73CAB" w:rsidRPr="003D1EAD" w:rsidDel="00F034A7">
          <w:rPr>
            <w:rFonts w:eastAsiaTheme="minorEastAsia"/>
            <w:color w:val="FF0000"/>
            <w:rPrChange w:id="214" w:author="Sven Kranz" w:date="2020-02-24T10:52:00Z">
              <w:rPr>
                <w:rFonts w:eastAsiaTheme="minorEastAsia"/>
                <w:color w:val="000000" w:themeColor="text1"/>
              </w:rPr>
            </w:rPrChange>
          </w:rPr>
          <w:delText xml:space="preserve"> used to calculate the electron to carbon ratio</w:delText>
        </w:r>
        <w:r w:rsidR="00B73CAB" w:rsidRPr="003D1EAD" w:rsidDel="00F034A7">
          <w:rPr>
            <w:color w:val="FF0000"/>
            <w:rPrChange w:id="215" w:author="Sven Kranz" w:date="2020-02-24T10:52:00Z">
              <w:rPr/>
            </w:rPrChange>
          </w:rPr>
          <w:delText xml:space="preserve"> </w:delText>
        </w:r>
        <w:r w:rsidR="00B73CAB" w:rsidRPr="003D1EAD" w:rsidDel="00F034A7">
          <w:rPr>
            <w:color w:val="FF0000"/>
            <w:rPrChange w:id="216" w:author="Sven Kranz" w:date="2020-02-24T10:52:00Z">
              <w:rPr/>
            </w:rPrChange>
          </w:rPr>
          <w:fldChar w:fldCharType="begin"/>
        </w:r>
        <w:r w:rsidR="008B51AB" w:rsidRPr="003D1EAD" w:rsidDel="00F034A7">
          <w:rPr>
            <w:color w:val="FF0000"/>
            <w:rPrChange w:id="217" w:author="Sven Kranz" w:date="2020-02-24T10:52:00Z">
              <w:rPr/>
            </w:rPrChange>
          </w:rPr>
          <w:delInstrText xml:space="preserve"> ADDIN EN.CITE &lt;EndNote&gt;&lt;Cite&gt;&lt;Author&gt;Schuback&lt;/Author&gt;&lt;Year&gt;2018&lt;/Year&gt;&lt;RecNum&gt;8740&lt;/RecNum&gt;&lt;Prefix&gt;see Eq. 7`; &lt;/Prefix&gt;&lt;DisplayText&gt;(see Eq. 7; 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delInstrText>
        </w:r>
        <w:r w:rsidR="00B73CAB" w:rsidRPr="003D1EAD" w:rsidDel="00F034A7">
          <w:rPr>
            <w:color w:val="FF0000"/>
            <w:rPrChange w:id="218" w:author="Sven Kranz" w:date="2020-02-24T10:52:00Z">
              <w:rPr/>
            </w:rPrChange>
          </w:rPr>
          <w:fldChar w:fldCharType="separate"/>
        </w:r>
        <w:r w:rsidR="008B51AB" w:rsidRPr="003D1EAD" w:rsidDel="00F034A7">
          <w:rPr>
            <w:noProof/>
            <w:color w:val="FF0000"/>
            <w:rPrChange w:id="219" w:author="Sven Kranz" w:date="2020-02-24T10:52:00Z">
              <w:rPr>
                <w:noProof/>
              </w:rPr>
            </w:rPrChange>
          </w:rPr>
          <w:delText>(</w:delText>
        </w:r>
        <w:r w:rsidR="00DA786A" w:rsidRPr="003D1EAD" w:rsidDel="00F034A7">
          <w:rPr>
            <w:color w:val="FF0000"/>
            <w:rPrChange w:id="220" w:author="Sven Kranz" w:date="2020-02-24T10:52:00Z">
              <w:rPr/>
            </w:rPrChange>
          </w:rPr>
          <w:fldChar w:fldCharType="begin"/>
        </w:r>
        <w:r w:rsidR="00DA786A" w:rsidRPr="003D1EAD" w:rsidDel="00F034A7">
          <w:rPr>
            <w:color w:val="FF0000"/>
            <w:rPrChange w:id="221" w:author="Sven Kranz" w:date="2020-02-24T10:52:00Z">
              <w:rPr/>
            </w:rPrChange>
          </w:rPr>
          <w:delInstrText xml:space="preserve"> HYPERLINK \l "_ENREF_80" \o "Schuback, 2018 #8740" </w:delInstrText>
        </w:r>
        <w:r w:rsidR="00DA786A" w:rsidRPr="003D1EAD" w:rsidDel="00F034A7">
          <w:rPr>
            <w:color w:val="FF0000"/>
            <w:rPrChange w:id="222" w:author="Sven Kranz" w:date="2020-02-24T10:52:00Z">
              <w:rPr>
                <w:rStyle w:val="Hyperlink"/>
              </w:rPr>
            </w:rPrChange>
          </w:rPr>
          <w:fldChar w:fldCharType="separate"/>
        </w:r>
        <w:r w:rsidR="006260A9" w:rsidRPr="003D1EAD" w:rsidDel="00F034A7">
          <w:rPr>
            <w:rStyle w:val="Hyperlink"/>
            <w:color w:val="FF0000"/>
            <w:rPrChange w:id="223" w:author="Sven Kranz" w:date="2020-02-24T10:52:00Z">
              <w:rPr>
                <w:rStyle w:val="Hyperlink"/>
              </w:rPr>
            </w:rPrChange>
          </w:rPr>
          <w:delText>see Eq. 7; Schuback et al., 2018</w:delText>
        </w:r>
        <w:r w:rsidR="00DA786A" w:rsidRPr="003D1EAD" w:rsidDel="00F034A7">
          <w:rPr>
            <w:rStyle w:val="Hyperlink"/>
            <w:color w:val="FF0000"/>
            <w:rPrChange w:id="224" w:author="Sven Kranz" w:date="2020-02-24T10:52:00Z">
              <w:rPr>
                <w:rStyle w:val="Hyperlink"/>
              </w:rPr>
            </w:rPrChange>
          </w:rPr>
          <w:fldChar w:fldCharType="end"/>
        </w:r>
        <w:r w:rsidR="008B51AB" w:rsidRPr="003D1EAD" w:rsidDel="00F034A7">
          <w:rPr>
            <w:noProof/>
            <w:color w:val="FF0000"/>
            <w:rPrChange w:id="225" w:author="Sven Kranz" w:date="2020-02-24T10:52:00Z">
              <w:rPr>
                <w:noProof/>
              </w:rPr>
            </w:rPrChange>
          </w:rPr>
          <w:delText>)</w:delText>
        </w:r>
        <w:r w:rsidR="00B73CAB" w:rsidRPr="003D1EAD" w:rsidDel="00F034A7">
          <w:rPr>
            <w:color w:val="FF0000"/>
            <w:rPrChange w:id="226" w:author="Sven Kranz" w:date="2020-02-24T10:52:00Z">
              <w:rPr/>
            </w:rPrChange>
          </w:rPr>
          <w:fldChar w:fldCharType="end"/>
        </w:r>
        <w:r w:rsidR="00B73CAB" w:rsidRPr="003D1EAD" w:rsidDel="00F034A7">
          <w:rPr>
            <w:rFonts w:eastAsiaTheme="minorEastAsia"/>
            <w:color w:val="FF0000"/>
            <w:rPrChange w:id="227" w:author="Sven Kranz" w:date="2020-02-24T10:52:00Z">
              <w:rPr>
                <w:rFonts w:eastAsiaTheme="minorEastAsia"/>
              </w:rPr>
            </w:rPrChange>
          </w:rPr>
          <w:delText xml:space="preserve">. </w:delText>
        </w:r>
      </w:del>
      <w:r w:rsidRPr="00622CF5">
        <w:rPr>
          <w:rFonts w:eastAsiaTheme="minorEastAsia"/>
        </w:rPr>
        <w:t>Parameters derived from the fluorescence induction curves (</w:t>
      </w:r>
      <w:r w:rsidRPr="00622CF5">
        <w:rPr>
          <w:rFonts w:ascii="Symbol" w:eastAsiaTheme="minorEastAsia" w:hAnsi="Symbol"/>
        </w:rPr>
        <w:t></w:t>
      </w:r>
      <w:r w:rsidRPr="00622CF5">
        <w:rPr>
          <w:rFonts w:eastAsiaTheme="minorEastAsia"/>
        </w:rPr>
        <w:t>, P</w:t>
      </w:r>
      <w:r w:rsidRPr="00622CF5">
        <w:rPr>
          <w:rFonts w:eastAsiaTheme="minorEastAsia"/>
          <w:vertAlign w:val="subscript"/>
        </w:rPr>
        <w:t>max</w:t>
      </w:r>
      <w:r w:rsidRPr="00622CF5">
        <w:rPr>
          <w:rFonts w:eastAsiaTheme="minorEastAsia"/>
        </w:rPr>
        <w:t>) showed some variability within and between cycles. Maximum photosynthetic electron transport (P</w:t>
      </w:r>
      <w:r w:rsidRPr="00622CF5">
        <w:rPr>
          <w:rFonts w:eastAsiaTheme="minorEastAsia"/>
          <w:vertAlign w:val="subscript"/>
        </w:rPr>
        <w:t>max</w:t>
      </w:r>
      <w:r w:rsidRPr="00622CF5">
        <w:rPr>
          <w:rFonts w:eastAsiaTheme="minorEastAsia"/>
        </w:rPr>
        <w:t xml:space="preserve">) increased towards the ends of </w:t>
      </w:r>
      <w:r w:rsidR="001867F5" w:rsidRPr="00622CF5">
        <w:rPr>
          <w:rFonts w:eastAsiaTheme="minorEastAsia"/>
        </w:rPr>
        <w:t xml:space="preserve">each </w:t>
      </w:r>
      <w:r w:rsidRPr="00622CF5">
        <w:rPr>
          <w:rFonts w:eastAsiaTheme="minorEastAsia"/>
        </w:rPr>
        <w:t xml:space="preserve">photoperiod in C1 and C2, but was relatively constant for C3 and C4 (Fig. S1). </w:t>
      </w:r>
      <w:r w:rsidRPr="00622CF5">
        <w:rPr>
          <w:rFonts w:ascii="Symbol" w:eastAsiaTheme="minorEastAsia" w:hAnsi="Symbol"/>
        </w:rPr>
        <w:t></w:t>
      </w:r>
      <w:r w:rsidRPr="00622CF5">
        <w:rPr>
          <w:rFonts w:eastAsiaTheme="minorEastAsia"/>
        </w:rPr>
        <w:t xml:space="preserve"> did not </w:t>
      </w:r>
      <w:r w:rsidRPr="00622CF5">
        <w:rPr>
          <w:rFonts w:eastAsiaTheme="minorEastAsia"/>
          <w:szCs w:val="22"/>
        </w:rPr>
        <w:t>show diel changes, yet, values for C1 and C2 were significantly lower compared to C3 and C4. The light saturation point (E</w:t>
      </w:r>
      <w:ins w:id="228" w:author="Sven Kranz" w:date="2020-02-18T20:59:00Z">
        <w:r w:rsidR="00A82155">
          <w:rPr>
            <w:rFonts w:eastAsiaTheme="minorEastAsia"/>
            <w:szCs w:val="22"/>
            <w:vertAlign w:val="subscript"/>
          </w:rPr>
          <w:t>K</w:t>
        </w:r>
      </w:ins>
      <w:del w:id="229" w:author="Sven Kranz" w:date="2020-02-18T20:59:00Z">
        <w:r w:rsidRPr="00A82155" w:rsidDel="00A82155">
          <w:rPr>
            <w:rFonts w:eastAsiaTheme="minorEastAsia"/>
            <w:szCs w:val="22"/>
            <w:vertAlign w:val="subscript"/>
            <w:rPrChange w:id="230" w:author="Sven Kranz" w:date="2020-02-18T20:59:00Z">
              <w:rPr>
                <w:rFonts w:eastAsiaTheme="minorEastAsia"/>
                <w:szCs w:val="22"/>
              </w:rPr>
            </w:rPrChange>
          </w:rPr>
          <w:delText>k</w:delText>
        </w:r>
      </w:del>
      <w:r w:rsidRPr="00622CF5">
        <w:rPr>
          <w:rFonts w:eastAsiaTheme="minorEastAsia"/>
          <w:szCs w:val="22"/>
        </w:rPr>
        <w:t>) (averages, including light and dark phase, were 427</w:t>
      </w:r>
      <w:r w:rsidRPr="00622CF5">
        <w:rPr>
          <w:rFonts w:eastAsiaTheme="minorEastAsia"/>
          <w:b/>
          <w:szCs w:val="22"/>
        </w:rPr>
        <w:t xml:space="preserve"> </w:t>
      </w:r>
      <w:r w:rsidRPr="00622CF5">
        <w:rPr>
          <w:color w:val="000000"/>
          <w:szCs w:val="22"/>
        </w:rPr>
        <w:t>± 106 for C1, 389 ± 203 for C2, 555 ± 143 for C3 and 583 ±133 for C4). Those values are much higher than mean mixed-layer daytime light intensities, which averaged 151, 170, 140, and 329 µmol photons m</w:t>
      </w:r>
      <w:r w:rsidRPr="00622CF5">
        <w:rPr>
          <w:color w:val="000000"/>
          <w:szCs w:val="22"/>
          <w:vertAlign w:val="superscript"/>
        </w:rPr>
        <w:t xml:space="preserve">-2 </w:t>
      </w:r>
      <w:r w:rsidRPr="00622CF5">
        <w:rPr>
          <w:color w:val="000000"/>
          <w:szCs w:val="22"/>
        </w:rPr>
        <w:t>s</w:t>
      </w:r>
      <w:r w:rsidRPr="00622CF5">
        <w:rPr>
          <w:color w:val="000000"/>
          <w:szCs w:val="22"/>
          <w:vertAlign w:val="superscript"/>
        </w:rPr>
        <w:t>-1</w:t>
      </w:r>
      <w:r w:rsidRPr="00622CF5">
        <w:rPr>
          <w:color w:val="000000"/>
          <w:szCs w:val="22"/>
        </w:rPr>
        <w:t xml:space="preserve"> for C1-C4, respectively</w:t>
      </w:r>
      <w:r w:rsidRPr="00622CF5">
        <w:rPr>
          <w:color w:val="000000" w:themeColor="text1"/>
          <w:szCs w:val="22"/>
        </w:rPr>
        <w:t xml:space="preserve">. </w:t>
      </w:r>
      <w:del w:id="231" w:author="Landry, Michael" w:date="2020-03-02T10:59:00Z">
        <w:r w:rsidRPr="00622CF5" w:rsidDel="003B2B05">
          <w:rPr>
            <w:color w:val="000000" w:themeColor="text1"/>
            <w:szCs w:val="22"/>
          </w:rPr>
          <w:delText xml:space="preserve"> </w:delText>
        </w:r>
      </w:del>
      <w:r w:rsidRPr="00F73EA1">
        <w:rPr>
          <w:color w:val="000000" w:themeColor="text1"/>
        </w:rPr>
        <w:t>Light intensity and E</w:t>
      </w:r>
      <w:ins w:id="232" w:author="Sven Kranz" w:date="2020-02-24T12:26:00Z">
        <w:r w:rsidR="00F034A7" w:rsidRPr="00F73EA1">
          <w:rPr>
            <w:color w:val="000000" w:themeColor="text1"/>
            <w:vertAlign w:val="subscript"/>
          </w:rPr>
          <w:t>K</w:t>
        </w:r>
      </w:ins>
      <w:del w:id="233" w:author="Sven Kranz" w:date="2020-02-24T12:26:00Z">
        <w:r w:rsidRPr="00F73EA1" w:rsidDel="00F034A7">
          <w:rPr>
            <w:color w:val="000000" w:themeColor="text1"/>
            <w:vertAlign w:val="subscript"/>
            <w:rPrChange w:id="234" w:author="Sven Kranz" w:date="2020-02-24T12:26:00Z">
              <w:rPr>
                <w:color w:val="000000" w:themeColor="text1"/>
              </w:rPr>
            </w:rPrChange>
          </w:rPr>
          <w:delText>k</w:delText>
        </w:r>
      </w:del>
      <w:r w:rsidRPr="00F73EA1">
        <w:rPr>
          <w:color w:val="000000" w:themeColor="text1"/>
        </w:rPr>
        <w:t xml:space="preserve"> were not correlated. Similarly, no change in the initial slope (</w:t>
      </w:r>
      <w:r w:rsidR="00C94209" w:rsidRPr="00F73EA1">
        <w:rPr>
          <w:rFonts w:ascii="Symbol" w:eastAsiaTheme="minorEastAsia" w:hAnsi="Symbol"/>
          <w:color w:val="000000" w:themeColor="text1"/>
          <w:rPrChange w:id="235" w:author="Sven Kranz" w:date="2020-02-24T10:53:00Z">
            <w:rPr>
              <w:rFonts w:ascii="Symbol" w:eastAsiaTheme="minorEastAsia" w:hAnsi="Symbol"/>
            </w:rPr>
          </w:rPrChange>
        </w:rPr>
        <w:t></w:t>
      </w:r>
      <w:r w:rsidRPr="00F73EA1">
        <w:rPr>
          <w:color w:val="000000" w:themeColor="text1"/>
        </w:rPr>
        <w:t xml:space="preserve">) was observed with changes in mean daytime light intensity. </w:t>
      </w:r>
      <w:r w:rsidRPr="00F73EA1">
        <w:rPr>
          <w:rFonts w:eastAsiaTheme="minorEastAsia"/>
          <w:color w:val="000000" w:themeColor="text1"/>
          <w:rPrChange w:id="236" w:author="Sven Kranz" w:date="2020-02-24T10:53:00Z">
            <w:rPr>
              <w:rFonts w:eastAsiaTheme="minorEastAsia"/>
            </w:rPr>
          </w:rPrChange>
        </w:rPr>
        <w:t xml:space="preserve"> </w:t>
      </w:r>
      <w:del w:id="237" w:author="Sven Kranz" w:date="2020-02-24T12:26:00Z">
        <w:r w:rsidR="00256140" w:rsidRPr="00F73EA1" w:rsidDel="00F034A7">
          <w:rPr>
            <w:rFonts w:eastAsiaTheme="minorEastAsia"/>
            <w:color w:val="000000" w:themeColor="text1"/>
            <w:rPrChange w:id="238" w:author="Sven Kranz" w:date="2020-02-24T10:53:00Z">
              <w:rPr>
                <w:rFonts w:eastAsiaTheme="minorEastAsia"/>
              </w:rPr>
            </w:rPrChange>
          </w:rPr>
          <w:delText xml:space="preserve">Data on photophysiology will not discussed </w:delText>
        </w:r>
        <w:r w:rsidR="0097374F" w:rsidRPr="00F73EA1" w:rsidDel="00F034A7">
          <w:rPr>
            <w:rFonts w:eastAsiaTheme="minorEastAsia"/>
            <w:color w:val="000000" w:themeColor="text1"/>
            <w:rPrChange w:id="239" w:author="Sven Kranz" w:date="2020-02-24T10:53:00Z">
              <w:rPr>
                <w:rFonts w:eastAsiaTheme="minorEastAsia"/>
              </w:rPr>
            </w:rPrChange>
          </w:rPr>
          <w:delText>further</w:delText>
        </w:r>
        <w:r w:rsidR="00256140" w:rsidRPr="00F73EA1" w:rsidDel="00F034A7">
          <w:rPr>
            <w:rFonts w:eastAsiaTheme="minorEastAsia"/>
            <w:color w:val="000000" w:themeColor="text1"/>
            <w:rPrChange w:id="240" w:author="Sven Kranz" w:date="2020-02-24T10:53:00Z">
              <w:rPr>
                <w:rFonts w:eastAsiaTheme="minorEastAsia"/>
              </w:rPr>
            </w:rPrChange>
          </w:rPr>
          <w:delText xml:space="preserve">, yet we decided to include those data </w:delText>
        </w:r>
        <w:r w:rsidR="00CD3E44" w:rsidRPr="00F73EA1" w:rsidDel="00F034A7">
          <w:rPr>
            <w:rFonts w:eastAsiaTheme="minorEastAsia"/>
            <w:color w:val="000000" w:themeColor="text1"/>
            <w:rPrChange w:id="241" w:author="Sven Kranz" w:date="2020-02-24T10:53:00Z">
              <w:rPr>
                <w:rFonts w:eastAsiaTheme="minorEastAsia"/>
              </w:rPr>
            </w:rPrChange>
          </w:rPr>
          <w:delText xml:space="preserve">here and in the supplemental material </w:delText>
        </w:r>
        <w:r w:rsidR="00256140" w:rsidRPr="00F73EA1" w:rsidDel="00F034A7">
          <w:rPr>
            <w:rFonts w:eastAsiaTheme="minorEastAsia"/>
            <w:color w:val="000000" w:themeColor="text1"/>
            <w:rPrChange w:id="242" w:author="Sven Kranz" w:date="2020-02-24T10:53:00Z">
              <w:rPr>
                <w:rFonts w:eastAsiaTheme="minorEastAsia"/>
              </w:rPr>
            </w:rPrChange>
          </w:rPr>
          <w:delText xml:space="preserve">as </w:delText>
        </w:r>
        <w:r w:rsidR="00CD3E44" w:rsidRPr="00F73EA1" w:rsidDel="00F034A7">
          <w:rPr>
            <w:rFonts w:eastAsiaTheme="minorEastAsia"/>
            <w:color w:val="000000" w:themeColor="text1"/>
            <w:rPrChange w:id="243" w:author="Sven Kranz" w:date="2020-02-24T10:53:00Z">
              <w:rPr>
                <w:rFonts w:eastAsiaTheme="minorEastAsia"/>
              </w:rPr>
            </w:rPrChange>
          </w:rPr>
          <w:delText>those datasets</w:delText>
        </w:r>
        <w:r w:rsidR="00256140" w:rsidRPr="00F73EA1" w:rsidDel="00F034A7">
          <w:rPr>
            <w:rFonts w:eastAsiaTheme="minorEastAsia"/>
            <w:color w:val="000000" w:themeColor="text1"/>
            <w:rPrChange w:id="244" w:author="Sven Kranz" w:date="2020-02-24T10:53:00Z">
              <w:rPr>
                <w:rFonts w:eastAsiaTheme="minorEastAsia"/>
              </w:rPr>
            </w:rPrChange>
          </w:rPr>
          <w:delText xml:space="preserve"> can inform the reader on underlying processes</w:delText>
        </w:r>
        <w:r w:rsidR="00CD3E44" w:rsidRPr="00F73EA1" w:rsidDel="00F034A7">
          <w:rPr>
            <w:rFonts w:eastAsiaTheme="minorEastAsia"/>
            <w:color w:val="000000" w:themeColor="text1"/>
            <w:rPrChange w:id="245" w:author="Sven Kranz" w:date="2020-02-24T10:53:00Z">
              <w:rPr>
                <w:rFonts w:eastAsiaTheme="minorEastAsia"/>
              </w:rPr>
            </w:rPrChange>
          </w:rPr>
          <w:delText xml:space="preserve"> </w:delText>
        </w:r>
        <w:r w:rsidR="0097374F" w:rsidRPr="00F73EA1" w:rsidDel="00F034A7">
          <w:rPr>
            <w:rFonts w:eastAsiaTheme="minorEastAsia"/>
            <w:color w:val="000000" w:themeColor="text1"/>
            <w:rPrChange w:id="246" w:author="Sven Kranz" w:date="2020-02-24T10:53:00Z">
              <w:rPr>
                <w:rFonts w:eastAsiaTheme="minorEastAsia"/>
              </w:rPr>
            </w:rPrChange>
          </w:rPr>
          <w:delText xml:space="preserve">of productivity changes and </w:delText>
        </w:r>
        <w:r w:rsidR="00622CF5" w:rsidRPr="00F73EA1" w:rsidDel="00F034A7">
          <w:rPr>
            <w:rFonts w:eastAsiaTheme="minorEastAsia"/>
            <w:color w:val="000000" w:themeColor="text1"/>
            <w:rPrChange w:id="247" w:author="Sven Kranz" w:date="2020-02-24T10:53:00Z">
              <w:rPr>
                <w:rFonts w:eastAsiaTheme="minorEastAsia"/>
              </w:rPr>
            </w:rPrChange>
          </w:rPr>
          <w:delText>limitations</w:delText>
        </w:r>
        <w:r w:rsidR="00256140" w:rsidRPr="00F73EA1" w:rsidDel="00F034A7">
          <w:rPr>
            <w:rFonts w:eastAsiaTheme="minorEastAsia"/>
            <w:color w:val="000000" w:themeColor="text1"/>
            <w:rPrChange w:id="248" w:author="Sven Kranz" w:date="2020-02-24T10:53:00Z">
              <w:rPr>
                <w:rFonts w:eastAsiaTheme="minorEastAsia"/>
              </w:rPr>
            </w:rPrChange>
          </w:rPr>
          <w:delText xml:space="preserve"> thereof</w:delText>
        </w:r>
        <w:r w:rsidR="0097374F" w:rsidRPr="00F73EA1" w:rsidDel="00F034A7">
          <w:rPr>
            <w:rFonts w:eastAsiaTheme="minorEastAsia"/>
            <w:color w:val="000000" w:themeColor="text1"/>
            <w:rPrChange w:id="249" w:author="Sven Kranz" w:date="2020-02-24T10:53:00Z">
              <w:rPr>
                <w:rFonts w:eastAsiaTheme="minorEastAsia"/>
              </w:rPr>
            </w:rPrChange>
          </w:rPr>
          <w:delText>.</w:delText>
        </w:r>
      </w:del>
    </w:p>
    <w:p w14:paraId="0B4DB825" w14:textId="76C0E986" w:rsidR="00C94209" w:rsidRPr="00622CF5" w:rsidRDefault="00C94209" w:rsidP="00C94209">
      <w:pPr>
        <w:spacing w:before="240" w:line="360" w:lineRule="auto"/>
        <w:rPr>
          <w:rFonts w:eastAsiaTheme="minorEastAsia"/>
          <w:b/>
        </w:rPr>
      </w:pPr>
      <w:r w:rsidRPr="00622CF5">
        <w:rPr>
          <w:rFonts w:eastAsiaTheme="minorEastAsia"/>
          <w:b/>
        </w:rPr>
        <w:t>4.4. Export Flux</w:t>
      </w:r>
    </w:p>
    <w:p w14:paraId="3F9E0CBA" w14:textId="6F8AB276" w:rsidR="00C94209" w:rsidRPr="00622CF5" w:rsidRDefault="00C94209" w:rsidP="00C94209">
      <w:pPr>
        <w:spacing w:before="120" w:line="360" w:lineRule="auto"/>
        <w:ind w:firstLine="360"/>
        <w:rPr>
          <w:rFonts w:eastAsiaTheme="minorEastAsia"/>
          <w:b/>
        </w:rPr>
      </w:pPr>
      <w:r w:rsidRPr="00622CF5">
        <w:rPr>
          <w:rFonts w:eastAsiaTheme="minorEastAsia"/>
        </w:rPr>
        <w:t>Sediment trap-measured export near the base of the euphotic zone decreased with distance from shore on the P1604 cruise, with values of 20.9, 10.0 and 3.4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coastal C4,  transition C3, and offshore C2, respectively</w:t>
      </w:r>
      <w:r w:rsidR="006260A9" w:rsidRPr="00622CF5">
        <w:rPr>
          <w:rFonts w:eastAsiaTheme="minorEastAsia"/>
        </w:rPr>
        <w:t xml:space="preserve"> (Fig. 3)</w:t>
      </w:r>
      <w:r w:rsidRPr="00622CF5">
        <w:rPr>
          <w:rFonts w:eastAsiaTheme="minorEastAsia"/>
        </w:rPr>
        <w:t xml:space="preserve">. Export efficiency, however, remained relatively constant with distance from shore on this cruise. The </w:t>
      </w:r>
      <w:r w:rsidRPr="00622CF5">
        <w:rPr>
          <w:rFonts w:eastAsiaTheme="minorEastAsia"/>
          <w:i/>
        </w:rPr>
        <w:t>e</w:t>
      </w:r>
      <w:r w:rsidRPr="00622CF5">
        <w:rPr>
          <w:rFonts w:eastAsiaTheme="minorEastAsia"/>
        </w:rPr>
        <w:t>-ratio (defined as export/NPP</w:t>
      </w:r>
      <w:r w:rsidRPr="00622CF5">
        <w:rPr>
          <w:rFonts w:eastAsiaTheme="minorEastAsia"/>
          <w:vertAlign w:val="subscript"/>
        </w:rPr>
        <w:t>14C,eup</w:t>
      </w:r>
      <w:r w:rsidRPr="00622CF5">
        <w:rPr>
          <w:rFonts w:eastAsiaTheme="minorEastAsia"/>
        </w:rPr>
        <w:t>, where NPP</w:t>
      </w:r>
      <w:r w:rsidRPr="00622CF5">
        <w:rPr>
          <w:rFonts w:eastAsiaTheme="minorEastAsia"/>
          <w:vertAlign w:val="subscript"/>
        </w:rPr>
        <w:t>14C,eup</w:t>
      </w:r>
      <w:r w:rsidRPr="00622CF5">
        <w:rPr>
          <w:rFonts w:eastAsiaTheme="minorEastAsia"/>
        </w:rPr>
        <w:t xml:space="preserve"> is NPP</w:t>
      </w:r>
      <w:r w:rsidRPr="00622CF5">
        <w:rPr>
          <w:rFonts w:eastAsiaTheme="minorEastAsia"/>
          <w:vertAlign w:val="subscript"/>
        </w:rPr>
        <w:t>14C</w:t>
      </w:r>
      <w:r w:rsidRPr="00622CF5">
        <w:rPr>
          <w:rFonts w:eastAsiaTheme="minorEastAsia"/>
        </w:rPr>
        <w:t xml:space="preserve"> integrated to the base of the euphotic zone) was 0.15, 0.14 and 0.15 for C2–C4, respectively. In contrast,  export near the base of the euphotic zone showed no clear trend with distance from shore on P1706. Sinking flux was 29.3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coastal C1, 44.5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early filament C2, 35.7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the late filament C4, and 46.7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in transition water C3</w:t>
      </w:r>
      <w:r w:rsidR="00A251BE" w:rsidRPr="00622CF5">
        <w:rPr>
          <w:rFonts w:eastAsiaTheme="minorEastAsia"/>
        </w:rPr>
        <w:t xml:space="preserve"> (Fig. 4)</w:t>
      </w:r>
      <w:r w:rsidRPr="00622CF5">
        <w:rPr>
          <w:rFonts w:eastAsiaTheme="minorEastAsia"/>
        </w:rPr>
        <w:t xml:space="preserve">. This led to an inverse relationship between mixed-layer Chl a and the </w:t>
      </w:r>
      <w:r w:rsidRPr="00622CF5">
        <w:rPr>
          <w:rFonts w:eastAsiaTheme="minorEastAsia"/>
          <w:i/>
        </w:rPr>
        <w:t>e</w:t>
      </w:r>
      <w:r w:rsidRPr="00622CF5">
        <w:rPr>
          <w:rFonts w:eastAsiaTheme="minorEastAsia"/>
        </w:rPr>
        <w:t xml:space="preserve">-ratio, with </w:t>
      </w:r>
      <w:r w:rsidRPr="00622CF5">
        <w:rPr>
          <w:rFonts w:eastAsiaTheme="minorEastAsia"/>
          <w:i/>
        </w:rPr>
        <w:t>e</w:t>
      </w:r>
      <w:r w:rsidRPr="00622CF5">
        <w:rPr>
          <w:rFonts w:eastAsiaTheme="minorEastAsia"/>
        </w:rPr>
        <w:t>-ratios of 0.05, 0.18, 0.43 and 0.79 for C1–C4, respectively.</w:t>
      </w:r>
    </w:p>
    <w:p w14:paraId="2D5B18A2" w14:textId="14B769A8" w:rsidR="00C94209" w:rsidRPr="00622CF5" w:rsidRDefault="00C94209" w:rsidP="00C94209">
      <w:pPr>
        <w:spacing w:before="240" w:line="360" w:lineRule="auto"/>
        <w:outlineLvl w:val="0"/>
      </w:pPr>
      <w:r w:rsidRPr="00622CF5">
        <w:rPr>
          <w:rFonts w:eastAsiaTheme="minorEastAsia"/>
          <w:b/>
        </w:rPr>
        <w:lastRenderedPageBreak/>
        <w:t>4.5. Inter- and Intra-cruise Variability in Production Relationships</w:t>
      </w:r>
    </w:p>
    <w:p w14:paraId="1ACCC942" w14:textId="66A69A34" w:rsidR="00C94209" w:rsidRPr="00622CF5" w:rsidRDefault="00C94209" w:rsidP="00C94209">
      <w:pPr>
        <w:spacing w:before="120" w:line="360" w:lineRule="auto"/>
        <w:ind w:firstLine="360"/>
        <w:outlineLvl w:val="0"/>
        <w:rPr>
          <w:rFonts w:eastAsiaTheme="minorEastAsia"/>
          <w:color w:val="FF0000"/>
        </w:rPr>
      </w:pPr>
      <w:r w:rsidRPr="00622CF5">
        <w:rPr>
          <w:rFonts w:eastAsiaTheme="minorEastAsia"/>
        </w:rPr>
        <w:t>Cycle P1604-C2 started in the core of the California Current, and new production was matched by modest NCP values and a diel pattern in the dO</w:t>
      </w:r>
      <w:r w:rsidRPr="00622CF5">
        <w:rPr>
          <w:rFonts w:eastAsiaTheme="minorEastAsia"/>
          <w:vertAlign w:val="subscript"/>
        </w:rPr>
        <w:t>2</w:t>
      </w:r>
      <w:r w:rsidRPr="00622CF5">
        <w:rPr>
          <w:rFonts w:eastAsiaTheme="minorEastAsia"/>
        </w:rPr>
        <w:t xml:space="preserve">/Ar measurements (Fig 3 J,L). Overall, P1604-C2 was moderately net autotrophic but, due to the partial </w:t>
      </w:r>
      <w:r w:rsidR="00A251BE" w:rsidRPr="00622CF5">
        <w:rPr>
          <w:rFonts w:eastAsiaTheme="minorEastAsia"/>
        </w:rPr>
        <w:t>depletion</w:t>
      </w:r>
      <w:r w:rsidRPr="00622CF5">
        <w:rPr>
          <w:rFonts w:eastAsiaTheme="minorEastAsia"/>
        </w:rPr>
        <w:t xml:space="preserve"> of nutrients and change in weather conditions, most production measures showed reduced rates toward the end of the cycle. For </w:t>
      </w:r>
      <w:r w:rsidRPr="00622CF5">
        <w:rPr>
          <w:rFonts w:eastAsiaTheme="minorEastAsia"/>
          <w:color w:val="000000" w:themeColor="text1"/>
        </w:rPr>
        <w:t xml:space="preserve">P1604-C3, offshore of the coastal boundary in the wind stress curl upwelling domain, NPP and new </w:t>
      </w:r>
      <w:r w:rsidR="00622CF5" w:rsidRPr="00622CF5">
        <w:rPr>
          <w:rFonts w:eastAsiaTheme="minorEastAsia"/>
          <w:color w:val="000000" w:themeColor="text1"/>
        </w:rPr>
        <w:t>production-based</w:t>
      </w:r>
      <w:r w:rsidRPr="00622CF5">
        <w:rPr>
          <w:rFonts w:eastAsiaTheme="minorEastAsia"/>
          <w:color w:val="000000" w:themeColor="text1"/>
        </w:rPr>
        <w:t xml:space="preserve"> estimates increased significantly compared to C2, yet NCP</w:t>
      </w:r>
      <w:r w:rsidRPr="00622CF5">
        <w:rPr>
          <w:rFonts w:eastAsiaTheme="minorEastAsia"/>
          <w:color w:val="000000" w:themeColor="text1"/>
          <w:vertAlign w:val="subscript"/>
        </w:rPr>
        <w:t>prior</w:t>
      </w:r>
      <w:r w:rsidRPr="00622CF5">
        <w:rPr>
          <w:rFonts w:eastAsiaTheme="minorEastAsia"/>
          <w:color w:val="000000" w:themeColor="text1"/>
        </w:rPr>
        <w:t xml:space="preserve"> was negative at the beginning of the cycle, but became positive around D3. This change in production was correlated with a change in weather as the sea became much calmer and cloud cover was reduced. </w:t>
      </w:r>
      <w:r w:rsidRPr="00622CF5">
        <w:rPr>
          <w:rFonts w:eastAsiaTheme="minorEastAsia"/>
        </w:rPr>
        <w:t>As expected, productivity was highest in the coastal upwelling region (P1604-C4), where carbon-based production rates tripled. Despite high NO</w:t>
      </w:r>
      <w:r w:rsidRPr="00622CF5">
        <w:rPr>
          <w:rFonts w:eastAsiaTheme="minorEastAsia"/>
          <w:vertAlign w:val="subscript"/>
        </w:rPr>
        <w:t>3</w:t>
      </w:r>
      <w:r w:rsidRPr="00622CF5">
        <w:rPr>
          <w:rFonts w:eastAsiaTheme="minorEastAsia"/>
          <w:vertAlign w:val="superscript"/>
        </w:rPr>
        <w:t>-</w:t>
      </w:r>
      <w:r w:rsidRPr="00622CF5">
        <w:rPr>
          <w:rFonts w:eastAsiaTheme="minorEastAsia"/>
          <w:vertAlign w:val="subscript"/>
        </w:rPr>
        <w:t xml:space="preserve"> </w:t>
      </w:r>
      <w:r w:rsidRPr="00622CF5">
        <w:rPr>
          <w:rFonts w:eastAsiaTheme="minorEastAsia"/>
        </w:rPr>
        <w:t>concentrations, the phytoplankton appeared to utilized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primarily for growth. NCP</w:t>
      </w:r>
      <w:r w:rsidRPr="00622CF5">
        <w:rPr>
          <w:rFonts w:eastAsiaTheme="minorEastAsia"/>
          <w:vertAlign w:val="subscript"/>
        </w:rPr>
        <w:t>prior</w:t>
      </w:r>
      <w:r w:rsidRPr="00622CF5">
        <w:rPr>
          <w:rFonts w:eastAsiaTheme="minorEastAsia"/>
        </w:rPr>
        <w:t xml:space="preserve"> during P1604 indicated that the system was strongly net autotrophic.</w:t>
      </w:r>
    </w:p>
    <w:p w14:paraId="3D51AA9D" w14:textId="78AD750C" w:rsidR="00C94209" w:rsidRPr="00622CF5" w:rsidRDefault="00C94209" w:rsidP="00C94209">
      <w:pPr>
        <w:spacing w:before="120" w:line="360" w:lineRule="auto"/>
        <w:ind w:firstLine="360"/>
        <w:outlineLvl w:val="0"/>
        <w:rPr>
          <w:rFonts w:eastAsiaTheme="minorEastAsia"/>
        </w:rPr>
      </w:pPr>
      <w:r w:rsidRPr="00622CF5">
        <w:t>Productivity was high where nutrients were plentiful close to shore in the freshly upwelled water of P1706-C1. However, overcast light conditions reduced productivity estimates (except NCP</w:t>
      </w:r>
      <w:r w:rsidRPr="00622CF5">
        <w:rPr>
          <w:vertAlign w:val="subscript"/>
        </w:rPr>
        <w:t>prior</w:t>
      </w:r>
      <w:r w:rsidRPr="00622CF5">
        <w:t>) during the early part of this cycle. Comparatively low NP:NPP rate estimates indicate that the phytoplankton community used both ammonia and nitrate as N sources. NCP</w:t>
      </w:r>
      <w:r w:rsidRPr="00622CF5">
        <w:rPr>
          <w:vertAlign w:val="subscript"/>
        </w:rPr>
        <w:t>prior</w:t>
      </w:r>
      <w:r w:rsidRPr="00622CF5">
        <w:t xml:space="preserve"> rates averaged 50% of NP, but a distinct diel pattern was observed. P1706-C2 showed reduced production compared to C1, as a result of reduced chlorophyll concentration. Despite lower NPP, </w:t>
      </w:r>
      <w:r w:rsidRPr="00622CF5">
        <w:rPr>
          <w:rFonts w:eastAsiaTheme="minorEastAsia"/>
        </w:rPr>
        <w:t xml:space="preserve">NP was higher on day one of C2 compared to C1. NCP analysis indicated that </w:t>
      </w:r>
      <w:r w:rsidRPr="00622CF5">
        <w:t xml:space="preserve">the watermass started to become </w:t>
      </w:r>
      <w:r w:rsidRPr="00622CF5">
        <w:rPr>
          <w:rFonts w:eastAsiaTheme="minorEastAsia"/>
        </w:rPr>
        <w:t xml:space="preserve">net heterotrophic at the end of this cycle. P1706-C3 was conducted in a region just outside of the filament where water from the California Current mixed with filament water.  P1706-C3 was initially net autotrophic, but production rates were strongly reduced compared to C1 and C2 . The continuous negative trend in NCP was likely driven by horizontal and vertical mixing of different water masses, a deepening of the mixed layer depth over time and the observed decrease of Chl a during this cycle. </w:t>
      </w:r>
      <w:del w:id="250" w:author="Landry, Michael" w:date="2020-03-02T11:00:00Z">
        <w:r w:rsidRPr="00622CF5" w:rsidDel="003B2B05">
          <w:rPr>
            <w:rFonts w:eastAsiaTheme="minorEastAsia"/>
          </w:rPr>
          <w:delText xml:space="preserve"> </w:delText>
        </w:r>
      </w:del>
      <w:r w:rsidRPr="00622CF5">
        <w:rPr>
          <w:rFonts w:eastAsiaTheme="minorEastAsia"/>
        </w:rPr>
        <w:t>P1704-C4 was conducted at the location of a drifter that marked the water parcel sampled during C2 and can thus be considered an extension of the previous filament cycle. It was characterized by low chlorophyll despite a nitrate concentration of around 2.9 µM and an ammonium concentration of 1.7 µM. The extremely low NP and the low f-ratio (0.24) also indicate that the phytoplankton community was taking up mostly regenerated N.</w:t>
      </w:r>
      <w:r w:rsidR="00A251BE" w:rsidRPr="00622CF5">
        <w:rPr>
          <w:rFonts w:eastAsiaTheme="minorEastAsia"/>
        </w:rPr>
        <w:t xml:space="preserve"> Further analysis (see discussion below) indicated that cycle 2 was iron limited. </w:t>
      </w:r>
      <w:r w:rsidRPr="00622CF5">
        <w:rPr>
          <w:rFonts w:eastAsiaTheme="minorEastAsia"/>
        </w:rPr>
        <w:t xml:space="preserve"> </w:t>
      </w:r>
      <w:r w:rsidRPr="00622CF5">
        <w:rPr>
          <w:rFonts w:eastAsiaTheme="minorEastAsia"/>
        </w:rPr>
        <w:lastRenderedPageBreak/>
        <w:t>NCP rates were found to be near air saturation, indicating that autotrophic and heterotrophic processes were in balance despite the elevated ammonium.</w:t>
      </w:r>
    </w:p>
    <w:p w14:paraId="010B2760" w14:textId="77777777" w:rsidR="00C94209" w:rsidRPr="00622CF5" w:rsidRDefault="00C94209" w:rsidP="00C94209">
      <w:pPr>
        <w:spacing w:before="240" w:line="360" w:lineRule="auto"/>
        <w:rPr>
          <w:rFonts w:eastAsiaTheme="minorEastAsia"/>
          <w:b/>
        </w:rPr>
      </w:pPr>
      <w:r w:rsidRPr="00622CF5">
        <w:rPr>
          <w:rFonts w:eastAsiaTheme="minorEastAsia"/>
        </w:rPr>
        <w:t xml:space="preserve"> </w:t>
      </w:r>
      <w:r w:rsidRPr="00622CF5">
        <w:rPr>
          <w:rFonts w:eastAsiaTheme="minorEastAsia"/>
          <w:b/>
        </w:rPr>
        <w:t>4.5. Production Comparison</w:t>
      </w:r>
    </w:p>
    <w:p w14:paraId="23F2354A" w14:textId="256F0ADD" w:rsidR="00C94209" w:rsidRPr="00622CF5" w:rsidRDefault="00C94209" w:rsidP="00C94209">
      <w:pPr>
        <w:spacing w:before="120" w:line="360" w:lineRule="auto"/>
        <w:ind w:firstLine="360"/>
        <w:rPr>
          <w:rFonts w:eastAsiaTheme="minorEastAsia"/>
        </w:rPr>
      </w:pPr>
      <w:moveFromRangeStart w:id="251" w:author="Sven Kranz" w:date="2020-02-24T12:41:00Z" w:name="move33440529"/>
      <w:moveFrom w:id="252" w:author="Sven Kranz" w:date="2020-02-24T12:41:00Z">
        <w:r w:rsidRPr="00622CF5" w:rsidDel="008D0F1C">
          <w:rPr>
            <w:rFonts w:eastAsiaTheme="minorEastAsia"/>
          </w:rPr>
          <w:t xml:space="preserve">The Lagrangian sampling plan and multi-method approach allows us to compare a number of different productivity estimates over a broad range of environmental conditions. </w:t>
        </w:r>
      </w:moveFrom>
      <w:moveFromRangeEnd w:id="251"/>
      <w:r w:rsidRPr="00622CF5">
        <w:rPr>
          <w:rFonts w:eastAsiaTheme="minorEastAsia"/>
        </w:rPr>
        <w:t>We had two independent estimates of GPP (GPP</w:t>
      </w:r>
      <w:r w:rsidRPr="00622CF5">
        <w:rPr>
          <w:rFonts w:eastAsiaTheme="minorEastAsia"/>
          <w:vertAlign w:val="subscript"/>
        </w:rPr>
        <w:t>FRRF</w:t>
      </w:r>
      <w:r w:rsidRPr="00622CF5">
        <w:rPr>
          <w:rFonts w:eastAsiaTheme="minorEastAsia"/>
        </w:rPr>
        <w:t xml:space="preserve"> and GPP</w:t>
      </w:r>
      <w:r w:rsidRPr="00622CF5">
        <w:rPr>
          <w:rFonts w:eastAsiaTheme="minorEastAsia"/>
          <w:vertAlign w:val="subscript"/>
        </w:rPr>
        <w:t>O2</w:t>
      </w:r>
      <w:r w:rsidR="00D35CBE" w:rsidRPr="00622CF5">
        <w:rPr>
          <w:rFonts w:eastAsiaTheme="minorEastAsia"/>
          <w:vertAlign w:val="subscript"/>
        </w:rPr>
        <w:t>/</w:t>
      </w:r>
      <w:r w:rsidRPr="00622CF5">
        <w:rPr>
          <w:rFonts w:eastAsiaTheme="minorEastAsia"/>
          <w:vertAlign w:val="subscript"/>
        </w:rPr>
        <w:t>Ar</w:t>
      </w:r>
      <w:r w:rsidRPr="00622CF5">
        <w:rPr>
          <w:rFonts w:eastAsiaTheme="minorEastAsia"/>
        </w:rPr>
        <w:t>), two independent estimates of NPP (NPP</w:t>
      </w:r>
      <w:r w:rsidRPr="00622CF5">
        <w:rPr>
          <w:rFonts w:eastAsiaTheme="minorEastAsia"/>
          <w:vertAlign w:val="subscript"/>
        </w:rPr>
        <w:t>14C</w:t>
      </w:r>
      <w:r w:rsidRPr="00622CF5">
        <w:rPr>
          <w:rFonts w:eastAsiaTheme="minorEastAsia"/>
        </w:rPr>
        <w:t xml:space="preserve"> and NPP</w:t>
      </w:r>
      <w:r w:rsidRPr="00622CF5">
        <w:rPr>
          <w:rFonts w:eastAsiaTheme="minorEastAsia"/>
          <w:vertAlign w:val="subscript"/>
        </w:rPr>
        <w:t>G/G</w:t>
      </w:r>
      <w:r w:rsidRPr="00622CF5">
        <w:rPr>
          <w:rFonts w:eastAsiaTheme="minorEastAsia"/>
        </w:rPr>
        <w:t>), and three estimates of NCP or NP (NCP</w:t>
      </w:r>
      <w:r w:rsidRPr="00622CF5">
        <w:rPr>
          <w:rFonts w:eastAsiaTheme="minorEastAsia"/>
          <w:vertAlign w:val="subscript"/>
        </w:rPr>
        <w:t>prior</w:t>
      </w:r>
      <w:r w:rsidRPr="00622CF5">
        <w:rPr>
          <w:rFonts w:eastAsiaTheme="minorEastAsia"/>
        </w:rPr>
        <w:t>, NCP</w:t>
      </w:r>
      <w:r w:rsidRPr="00622CF5">
        <w:rPr>
          <w:rFonts w:eastAsiaTheme="minorEastAsia"/>
          <w:vertAlign w:val="subscript"/>
        </w:rPr>
        <w:t>RT</w:t>
      </w:r>
      <w:r w:rsidRPr="00622CF5">
        <w:rPr>
          <w:rFonts w:eastAsiaTheme="minorEastAsia"/>
        </w:rPr>
        <w:t>, and nitrate uptake)</w:t>
      </w:r>
      <w:ins w:id="253" w:author="Sven Kranz" w:date="2020-02-24T12:43:00Z">
        <w:r w:rsidR="008D0F1C">
          <w:rPr>
            <w:rFonts w:eastAsiaTheme="minorEastAsia"/>
          </w:rPr>
          <w:t xml:space="preserve">. </w:t>
        </w:r>
      </w:ins>
      <w:del w:id="254" w:author="Sven Kranz" w:date="2020-02-24T12:43:00Z">
        <w:r w:rsidRPr="00622CF5" w:rsidDel="008D0F1C">
          <w:rPr>
            <w:rFonts w:eastAsiaTheme="minorEastAsia"/>
          </w:rPr>
          <w:delText xml:space="preserve">, which should be functionally similar to the total exportable carbon produced by the ecosystem.  </w:delText>
        </w:r>
      </w:del>
      <w:r w:rsidRPr="00622CF5">
        <w:rPr>
          <w:rFonts w:eastAsiaTheme="minorEastAsia"/>
        </w:rPr>
        <w:t>The independent GPP experiments can only be compared for two cycles (P1706-C1 and P1706-C2) because FRRF measurements were not made on the P1604 cruise and because ship movements in and out of the mesoscale filament invalidated GPP</w:t>
      </w:r>
      <w:r w:rsidRPr="00622CF5">
        <w:rPr>
          <w:rFonts w:eastAsiaTheme="minorEastAsia"/>
          <w:vertAlign w:val="subscript"/>
        </w:rPr>
        <w:t>O2/Ar</w:t>
      </w:r>
      <w:r w:rsidRPr="00622CF5">
        <w:rPr>
          <w:rFonts w:eastAsiaTheme="minorEastAsia"/>
        </w:rPr>
        <w:t xml:space="preserve"> assumptions for P1706-C3 and C4. Nonetheless, there is reasonable agreement between the two methods. On P1706-C1, the </w:t>
      </w:r>
      <w:r w:rsidRPr="00725935">
        <w:rPr>
          <w:rFonts w:eastAsiaTheme="minorEastAsia"/>
        </w:rPr>
        <w:t>ratio of GPP</w:t>
      </w:r>
      <w:r w:rsidRPr="00725935">
        <w:rPr>
          <w:rFonts w:eastAsiaTheme="minorEastAsia"/>
          <w:vertAlign w:val="subscript"/>
        </w:rPr>
        <w:t>FRRF</w:t>
      </w:r>
      <w:r w:rsidRPr="00725935">
        <w:rPr>
          <w:rFonts w:eastAsiaTheme="minorEastAsia"/>
        </w:rPr>
        <w:t>:GPP</w:t>
      </w:r>
      <w:r w:rsidRPr="00725935">
        <w:rPr>
          <w:rFonts w:eastAsiaTheme="minorEastAsia"/>
          <w:vertAlign w:val="subscript"/>
        </w:rPr>
        <w:t>O2Ar</w:t>
      </w:r>
      <w:r w:rsidRPr="00725935">
        <w:rPr>
          <w:rFonts w:eastAsiaTheme="minorEastAsia"/>
        </w:rPr>
        <w:t xml:space="preserve"> was 0.7</w:t>
      </w:r>
      <w:ins w:id="255" w:author="Sven Kranz" w:date="2020-02-28T20:42:00Z">
        <w:r w:rsidR="00725935" w:rsidRPr="00725935">
          <w:rPr>
            <w:rFonts w:eastAsiaTheme="minorEastAsia"/>
            <w:rPrChange w:id="256" w:author="Sven Kranz" w:date="2020-02-28T20:43:00Z">
              <w:rPr>
                <w:rFonts w:eastAsiaTheme="minorEastAsia"/>
                <w:highlight w:val="yellow"/>
              </w:rPr>
            </w:rPrChange>
          </w:rPr>
          <w:t>5</w:t>
        </w:r>
      </w:ins>
      <w:del w:id="257" w:author="Sven Kranz" w:date="2020-02-28T20:42:00Z">
        <w:r w:rsidRPr="00725935" w:rsidDel="00725935">
          <w:rPr>
            <w:rFonts w:eastAsiaTheme="minorEastAsia"/>
          </w:rPr>
          <w:delText>3</w:delText>
        </w:r>
      </w:del>
      <w:r w:rsidRPr="00725935">
        <w:rPr>
          <w:rFonts w:eastAsiaTheme="minorEastAsia"/>
        </w:rPr>
        <w:t>, and on P1706-C2 it was 1.</w:t>
      </w:r>
      <w:ins w:id="258" w:author="Sven Kranz" w:date="2020-02-28T20:43:00Z">
        <w:r w:rsidR="00725935" w:rsidRPr="00725935">
          <w:rPr>
            <w:rFonts w:eastAsiaTheme="minorEastAsia"/>
            <w:rPrChange w:id="259" w:author="Sven Kranz" w:date="2020-02-28T20:43:00Z">
              <w:rPr>
                <w:rFonts w:eastAsiaTheme="minorEastAsia"/>
                <w:highlight w:val="yellow"/>
              </w:rPr>
            </w:rPrChange>
          </w:rPr>
          <w:t>2</w:t>
        </w:r>
        <w:r w:rsidR="00725935" w:rsidRPr="003B2B05">
          <w:rPr>
            <w:rFonts w:eastAsiaTheme="minorEastAsia"/>
            <w:rPrChange w:id="260" w:author="Landry, Michael" w:date="2020-03-02T11:01:00Z">
              <w:rPr>
                <w:rFonts w:eastAsiaTheme="minorEastAsia"/>
                <w:highlight w:val="yellow"/>
              </w:rPr>
            </w:rPrChange>
          </w:rPr>
          <w:t>5</w:t>
        </w:r>
      </w:ins>
      <w:del w:id="261" w:author="Sven Kranz" w:date="2020-02-28T20:42:00Z">
        <w:r w:rsidRPr="00C2253D" w:rsidDel="00725935">
          <w:rPr>
            <w:rFonts w:eastAsiaTheme="minorEastAsia"/>
          </w:rPr>
          <w:delText>32</w:delText>
        </w:r>
      </w:del>
      <w:r w:rsidRPr="00C2253D">
        <w:rPr>
          <w:rFonts w:eastAsiaTheme="minorEastAsia"/>
        </w:rPr>
        <w:t>.</w:t>
      </w:r>
      <w:r w:rsidRPr="00622CF5">
        <w:rPr>
          <w:rFonts w:eastAsiaTheme="minorEastAsia"/>
        </w:rPr>
        <w:t xml:space="preserve">  Agreement was even better</w:t>
      </w:r>
      <w:r w:rsidRPr="00622CF5" w:rsidDel="00632777">
        <w:rPr>
          <w:rFonts w:eastAsiaTheme="minorEastAsia"/>
        </w:rPr>
        <w:t xml:space="preserve"> </w:t>
      </w:r>
      <w:r w:rsidRPr="00622CF5">
        <w:rPr>
          <w:rFonts w:eastAsiaTheme="minorEastAsia"/>
        </w:rPr>
        <w:t>for the two NPP measurements,</w:t>
      </w:r>
      <w:r w:rsidR="00D35CBE" w:rsidRPr="00622CF5">
        <w:rPr>
          <w:rFonts w:eastAsiaTheme="minorEastAsia"/>
        </w:rPr>
        <w:t xml:space="preserve"> </w:t>
      </w:r>
      <w:r w:rsidRPr="00622CF5">
        <w:rPr>
          <w:rFonts w:eastAsiaTheme="minorEastAsia"/>
        </w:rPr>
        <w:t>yielding a Pearson’s linear correlation of 0.9997 (p&lt;&lt;10</w:t>
      </w:r>
      <w:r w:rsidRPr="00622CF5">
        <w:rPr>
          <w:rFonts w:eastAsiaTheme="minorEastAsia"/>
          <w:vertAlign w:val="superscript"/>
        </w:rPr>
        <w:t>-5</w:t>
      </w:r>
      <w:r w:rsidRPr="00622CF5">
        <w:rPr>
          <w:rFonts w:eastAsiaTheme="minorEastAsia"/>
        </w:rPr>
        <w:t>).  The mean NPP</w:t>
      </w:r>
      <w:r w:rsidRPr="00622CF5">
        <w:rPr>
          <w:rFonts w:eastAsiaTheme="minorEastAsia"/>
          <w:vertAlign w:val="subscript"/>
        </w:rPr>
        <w:t>14C</w:t>
      </w:r>
      <w:r w:rsidRPr="00622CF5">
        <w:rPr>
          <w:rFonts w:eastAsiaTheme="minorEastAsia"/>
        </w:rPr>
        <w:t xml:space="preserve"> across all paired cycles was 21</w:t>
      </w:r>
      <w:r w:rsidR="00AC5276" w:rsidRPr="00622CF5">
        <w:rPr>
          <w:rFonts w:eastAsiaTheme="minorEastAsia"/>
        </w:rPr>
        <w:t>4</w:t>
      </w:r>
      <w:r w:rsidRPr="00622CF5">
        <w:rPr>
          <w:rFonts w:eastAsiaTheme="minorEastAsia"/>
        </w:rPr>
        <w:t xml:space="preserve">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while the mean NPP</w:t>
      </w:r>
      <w:r w:rsidRPr="00622CF5">
        <w:rPr>
          <w:rFonts w:eastAsiaTheme="minorEastAsia"/>
          <w:vertAlign w:val="subscript"/>
        </w:rPr>
        <w:t xml:space="preserve">G/G </w:t>
      </w:r>
      <w:r w:rsidRPr="00622CF5">
        <w:rPr>
          <w:rFonts w:eastAsiaTheme="minorEastAsia"/>
        </w:rPr>
        <w:t>was 223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Comparing mean NPPs to mean GPPs for P1706-C1 and C2</w:t>
      </w:r>
      <w:r w:rsidR="00A24060" w:rsidRPr="00622CF5">
        <w:rPr>
          <w:rFonts w:eastAsiaTheme="minorEastAsia"/>
        </w:rPr>
        <w:t xml:space="preserve"> (941 and 465 mmol C m</w:t>
      </w:r>
      <w:r w:rsidR="00A24060" w:rsidRPr="00622CF5">
        <w:rPr>
          <w:rFonts w:eastAsiaTheme="minorEastAsia"/>
          <w:vertAlign w:val="superscript"/>
        </w:rPr>
        <w:t>-2</w:t>
      </w:r>
      <w:r w:rsidR="00A24060" w:rsidRPr="00622CF5">
        <w:rPr>
          <w:rFonts w:eastAsiaTheme="minorEastAsia"/>
        </w:rPr>
        <w:t xml:space="preserve"> d</w:t>
      </w:r>
      <w:r w:rsidR="00A24060" w:rsidRPr="00622CF5">
        <w:rPr>
          <w:rFonts w:eastAsiaTheme="minorEastAsia"/>
          <w:vertAlign w:val="superscript"/>
        </w:rPr>
        <w:t>-1</w:t>
      </w:r>
      <w:r w:rsidR="00A24060" w:rsidRPr="00622CF5">
        <w:rPr>
          <w:rFonts w:eastAsiaTheme="minorEastAsia"/>
        </w:rPr>
        <w:t xml:space="preserve"> for C1 and C2, respectively)</w:t>
      </w:r>
      <w:r w:rsidRPr="00622CF5">
        <w:rPr>
          <w:rFonts w:eastAsiaTheme="minorEastAsia"/>
        </w:rPr>
        <w:t>, the resulting NPP:GPP ratios are 0.</w:t>
      </w:r>
      <w:r w:rsidR="00AC5276" w:rsidRPr="00622CF5">
        <w:rPr>
          <w:rFonts w:eastAsiaTheme="minorEastAsia"/>
        </w:rPr>
        <w:t>55</w:t>
      </w:r>
      <w:r w:rsidRPr="00622CF5">
        <w:rPr>
          <w:rFonts w:eastAsiaTheme="minorEastAsia"/>
        </w:rPr>
        <w:t xml:space="preserve"> and 0.5</w:t>
      </w:r>
      <w:r w:rsidR="00AC5276" w:rsidRPr="00622CF5">
        <w:rPr>
          <w:rFonts w:eastAsiaTheme="minorEastAsia"/>
        </w:rPr>
        <w:t>6</w:t>
      </w:r>
      <w:r w:rsidRPr="00622CF5">
        <w:rPr>
          <w:rFonts w:eastAsiaTheme="minorEastAsia"/>
        </w:rPr>
        <w:t>, respectively, suggesting that 5</w:t>
      </w:r>
      <w:r w:rsidR="00AC5276" w:rsidRPr="00622CF5">
        <w:rPr>
          <w:rFonts w:eastAsiaTheme="minorEastAsia"/>
        </w:rPr>
        <w:t>5</w:t>
      </w:r>
      <w:r w:rsidRPr="00622CF5">
        <w:rPr>
          <w:rFonts w:eastAsiaTheme="minorEastAsia"/>
        </w:rPr>
        <w:t>% of phytoplankton GPP, on average, goes to biomass production. Compared to the agreement between alternate GPP or NPP measurements, the correlation between NCP</w:t>
      </w:r>
      <w:r w:rsidRPr="00622CF5">
        <w:rPr>
          <w:rFonts w:eastAsiaTheme="minorEastAsia"/>
          <w:vertAlign w:val="subscript"/>
        </w:rPr>
        <w:t>prior</w:t>
      </w:r>
      <w:r w:rsidRPr="00622CF5">
        <w:rPr>
          <w:rFonts w:eastAsiaTheme="minorEastAsia"/>
        </w:rPr>
        <w:t xml:space="preserve"> and NCP</w:t>
      </w:r>
      <w:r w:rsidRPr="00622CF5">
        <w:rPr>
          <w:rFonts w:eastAsiaTheme="minorEastAsia"/>
          <w:vertAlign w:val="subscript"/>
        </w:rPr>
        <w:t>inst</w:t>
      </w:r>
      <w:r w:rsidRPr="00622CF5">
        <w:rPr>
          <w:rFonts w:eastAsiaTheme="minorEastAsia"/>
        </w:rPr>
        <w:t xml:space="preserve"> is weak and not statistically significant (Pearson’s ρ = 0.60, p = 0.15). </w:t>
      </w:r>
      <w:r w:rsidRPr="00F73EA1">
        <w:rPr>
          <w:rFonts w:eastAsiaTheme="minorEastAsia"/>
          <w:color w:val="000000" w:themeColor="text1"/>
        </w:rPr>
        <w:t>This discrepancy was expected, however, as it reflects the different temporal integration scales of NCP</w:t>
      </w:r>
      <w:r w:rsidRPr="00F73EA1">
        <w:rPr>
          <w:rFonts w:eastAsiaTheme="minorEastAsia"/>
          <w:color w:val="000000" w:themeColor="text1"/>
          <w:vertAlign w:val="subscript"/>
        </w:rPr>
        <w:t>prior</w:t>
      </w:r>
      <w:r w:rsidRPr="00F73EA1">
        <w:rPr>
          <w:rFonts w:eastAsiaTheme="minorEastAsia"/>
          <w:color w:val="000000" w:themeColor="text1"/>
        </w:rPr>
        <w:t xml:space="preserve"> and NCP</w:t>
      </w:r>
      <w:r w:rsidRPr="00F73EA1">
        <w:rPr>
          <w:rFonts w:eastAsiaTheme="minorEastAsia"/>
          <w:color w:val="000000" w:themeColor="text1"/>
          <w:vertAlign w:val="subscript"/>
        </w:rPr>
        <w:t>inst</w:t>
      </w:r>
      <w:r w:rsidRPr="00F73EA1">
        <w:rPr>
          <w:rFonts w:eastAsiaTheme="minorEastAsia"/>
          <w:color w:val="000000" w:themeColor="text1"/>
        </w:rPr>
        <w:t xml:space="preserve"> and the substantial differences in NCP observed in the P1706 filament. </w:t>
      </w:r>
      <w:del w:id="262" w:author="Landry, Michael" w:date="2020-03-02T11:02:00Z">
        <w:r w:rsidRPr="00F73EA1" w:rsidDel="003B2B05">
          <w:rPr>
            <w:rFonts w:eastAsiaTheme="minorEastAsia"/>
            <w:color w:val="FF0000"/>
          </w:rPr>
          <w:delText xml:space="preserve"> </w:delText>
        </w:r>
      </w:del>
      <w:r w:rsidRPr="00622CF5">
        <w:rPr>
          <w:rFonts w:eastAsiaTheme="minorEastAsia"/>
        </w:rPr>
        <w:t>There is also substantial discrepancy between NP and the two NCP estimates. The strongest correlation is between NP and NCP</w:t>
      </w:r>
      <w:r w:rsidRPr="00622CF5">
        <w:rPr>
          <w:rFonts w:eastAsiaTheme="minorEastAsia"/>
          <w:vertAlign w:val="subscript"/>
        </w:rPr>
        <w:t>prior</w:t>
      </w:r>
      <w:r w:rsidRPr="00622CF5">
        <w:rPr>
          <w:rFonts w:eastAsiaTheme="minorEastAsia"/>
        </w:rPr>
        <w:t xml:space="preserve">, though not statistically significant (ρ = 0.52, p = 0.24). </w:t>
      </w:r>
      <w:del w:id="263" w:author="Landry, Michael" w:date="2020-03-02T11:03:00Z">
        <w:r w:rsidRPr="00622CF5" w:rsidDel="003B2B05">
          <w:rPr>
            <w:rFonts w:eastAsiaTheme="minorEastAsia"/>
          </w:rPr>
          <w:delText xml:space="preserve"> </w:delText>
        </w:r>
      </w:del>
      <w:r w:rsidRPr="00622CF5">
        <w:rPr>
          <w:rFonts w:eastAsiaTheme="minorEastAsia"/>
        </w:rPr>
        <w:t xml:space="preserve">NP measurements also </w:t>
      </w:r>
      <w:r w:rsidR="00622CF5" w:rsidRPr="00622CF5">
        <w:rPr>
          <w:rFonts w:eastAsiaTheme="minorEastAsia"/>
        </w:rPr>
        <w:t>substantially</w:t>
      </w:r>
      <w:r w:rsidRPr="00622CF5">
        <w:rPr>
          <w:rFonts w:eastAsiaTheme="minorEastAsia"/>
        </w:rPr>
        <w:t xml:space="preserve"> exceed those of NCP</w:t>
      </w:r>
      <w:r w:rsidRPr="00622CF5">
        <w:rPr>
          <w:rFonts w:eastAsiaTheme="minorEastAsia"/>
          <w:vertAlign w:val="subscript"/>
        </w:rPr>
        <w:t>prior</w:t>
      </w:r>
      <w:r w:rsidRPr="00622CF5">
        <w:rPr>
          <w:rFonts w:eastAsiaTheme="minorEastAsia"/>
        </w:rPr>
        <w:t xml:space="preserve"> and NCP</w:t>
      </w:r>
      <w:r w:rsidRPr="00622CF5">
        <w:rPr>
          <w:rFonts w:eastAsiaTheme="minorEastAsia"/>
          <w:vertAlign w:val="subscript"/>
        </w:rPr>
        <w:t>RT</w:t>
      </w:r>
      <w:r w:rsidRPr="00622CF5">
        <w:rPr>
          <w:rFonts w:eastAsiaTheme="minorEastAsia"/>
        </w:rPr>
        <w:t>, where mean NCP</w:t>
      </w:r>
      <w:r w:rsidRPr="00622CF5">
        <w:rPr>
          <w:rFonts w:eastAsiaTheme="minorEastAsia"/>
          <w:vertAlign w:val="subscript"/>
        </w:rPr>
        <w:t>prior</w:t>
      </w:r>
      <w:r w:rsidRPr="00622CF5">
        <w:rPr>
          <w:rFonts w:eastAsiaTheme="minorEastAsia"/>
        </w:rPr>
        <w:t xml:space="preserve"> is 8.7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and mean NP is 73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p>
    <w:p w14:paraId="2F77E1A9" w14:textId="2C51FD66" w:rsidR="00C10DE7" w:rsidRPr="00622CF5" w:rsidRDefault="00C10DE7" w:rsidP="00C10DE7">
      <w:pPr>
        <w:spacing w:before="320" w:line="360" w:lineRule="auto"/>
        <w:rPr>
          <w:rFonts w:eastAsiaTheme="minorEastAsia"/>
          <w:b/>
          <w:sz w:val="28"/>
          <w:szCs w:val="28"/>
        </w:rPr>
      </w:pPr>
      <w:r w:rsidRPr="00622CF5">
        <w:rPr>
          <w:rFonts w:eastAsiaTheme="minorEastAsia"/>
          <w:b/>
          <w:sz w:val="28"/>
          <w:szCs w:val="28"/>
        </w:rPr>
        <w:t>5. Discussion</w:t>
      </w:r>
    </w:p>
    <w:p w14:paraId="2518E870" w14:textId="344895E1" w:rsidR="00C10DE7" w:rsidRPr="00622CF5" w:rsidRDefault="00C10DE7" w:rsidP="00C10DE7">
      <w:pPr>
        <w:spacing w:before="120" w:line="360" w:lineRule="auto"/>
        <w:ind w:firstLine="360"/>
        <w:outlineLvl w:val="0"/>
        <w:rPr>
          <w:rFonts w:eastAsiaTheme="minorEastAsia"/>
          <w:b/>
        </w:rPr>
      </w:pPr>
      <w:r w:rsidRPr="00622CF5">
        <w:rPr>
          <w:rFonts w:eastAsiaTheme="minorEastAsia"/>
        </w:rPr>
        <w:t>The P1604 and P1706 cruises both aimed to measure</w:t>
      </w:r>
      <w:r w:rsidRPr="00622CF5">
        <w:t xml:space="preserve"> ecosystem dynamics and biogeochemical rates. </w:t>
      </w:r>
      <w:moveToRangeStart w:id="264" w:author="Sven Kranz" w:date="2020-02-24T12:41:00Z" w:name="move33440529"/>
      <w:moveTo w:id="265" w:author="Sven Kranz" w:date="2020-02-24T12:41:00Z">
        <w:r w:rsidR="008D0F1C" w:rsidRPr="00622CF5">
          <w:rPr>
            <w:rFonts w:eastAsiaTheme="minorEastAsia"/>
          </w:rPr>
          <w:t>The Lagrangian sampling plan and multi-method approach allow</w:t>
        </w:r>
      </w:moveTo>
      <w:ins w:id="266" w:author="Sven Kranz" w:date="2020-02-24T12:42:00Z">
        <w:r w:rsidR="008D0F1C">
          <w:rPr>
            <w:rFonts w:eastAsiaTheme="minorEastAsia"/>
          </w:rPr>
          <w:t>ed</w:t>
        </w:r>
      </w:ins>
      <w:moveTo w:id="267" w:author="Sven Kranz" w:date="2020-02-24T12:41:00Z">
        <w:del w:id="268" w:author="Sven Kranz" w:date="2020-02-24T12:42:00Z">
          <w:r w:rsidR="008D0F1C" w:rsidRPr="00622CF5" w:rsidDel="008D0F1C">
            <w:rPr>
              <w:rFonts w:eastAsiaTheme="minorEastAsia"/>
            </w:rPr>
            <w:delText>s</w:delText>
          </w:r>
        </w:del>
        <w:r w:rsidR="008D0F1C" w:rsidRPr="00622CF5">
          <w:rPr>
            <w:rFonts w:eastAsiaTheme="minorEastAsia"/>
          </w:rPr>
          <w:t xml:space="preserve"> us to compare a number of different productivity estimates over a broad range of environmental conditions. </w:t>
        </w:r>
      </w:moveTo>
      <w:moveToRangeEnd w:id="264"/>
      <w:r w:rsidRPr="00622CF5">
        <w:t>P1604 occurred near the end of an anomalously warm period in the northeast Pacific that began with the 2014-2015 North Pacific heat wave and continued with an El Niño in 2015-</w:t>
      </w:r>
      <w:r w:rsidRPr="00622CF5">
        <w:lastRenderedPageBreak/>
        <w:t xml:space="preserve">2016 </w:t>
      </w:r>
      <w:r w:rsidRPr="00622CF5">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622CF5">
        <w:instrText xml:space="preserve"> ADDIN EN.CITE </w:instrText>
      </w:r>
      <w:r w:rsidR="000B4C73" w:rsidRPr="00622CF5">
        <w:fldChar w:fldCharType="begin">
          <w:fldData xml:space="preserve">PEVuZE5vdGU+PENpdGU+PEF1dGhvcj5Cb25kPC9BdXRob3I+PFllYXI+MjAxNTwvWWVhcj48UmVj
TnVtPjkxMjk8L1JlY051bT48RGlzcGxheVRleHQ+KEJvbmQgZXQgYWwuLCAyMDE1OyBKYWNveCBl
dCBhbC4sIDIwMTYpPC9EaXNwbGF5VGV4dD48cmVjb3JkPjxyZWMtbnVtYmVyPjkxMjk8L3JlYy1u
dW1iZXI+PGZvcmVpZ24ta2V5cz48a2V5IGFwcD0iRU4iIGRiLWlkPSJlOWRwenRzOW16YXY5NWUw
cnM4cHJ3djlleHR6dzl4dnhlZnciIHRpbWVzdGFtcD0iMTU3MDAzNDAyNyI+OTEyOTwva2V5Pjwv
Zm9yZWlnbi1rZXlzPjxyZWYtdHlwZSBuYW1lPSJKb3VybmFsIEFydGljbGUiPjE3PC9yZWYtdHlw
ZT48Y29udHJpYnV0b3JzPjxhdXRob3JzPjxhdXRob3I+Qm9uZCwgTi4gQS48L2F1dGhvcj48YXV0
aG9yPkNyb25pbiwgTS4gRi48L2F1dGhvcj48YXV0aG9yPkZyZWVsYW5kLCBILjwvYXV0aG9yPjxh
dXRob3I+TWFudHVhLCBOLjwvYXV0aG9yPjwvYXV0aG9ycz48L2NvbnRyaWJ1dG9ycz48YXV0aC1h
ZGRyZXNzPlVuaXYgV2FzaGluZ3RvbiwgSm9pbnQgSW5zdCBTdHVkeSBBdG1vc3BoZXJlICZhbXA7
IE9jZWFucywgU2VhdHRsZSwgV0EgOTgxOTUgVVNBJiN4RDtOT0FBLCBQYWNpZmljIE1hcmluZSBF
bnZpcm9ubSBMYWIsIFNlYXR0bGUsIFdBIDk4MTE1IFVTQSYjeEQ7SW5zdCBPY2VhbiBTY2ksIERl
cHQgRmlzaGVyaWVzICZhbXA7IE9jZWFucywgTm9ydGggU2FhbmljaCwgQkMsIENhbmFkYSYjeEQ7
Tk9BQSwgU291dGh3ZXN0IEZpc2hlcmllcyBTY2kgQ3RyLCBTYW50YSBDcnV6LCBDQSBVU0E8L2F1
dGgtYWRkcmVzcz48dGl0bGVzPjx0aXRsZT5DYXVzZXMgYW5kIGltcGFjdHMgb2YgdGhlIDIwMTQg
d2FybSBhbm9tYWx5IGluIHRoZSBORSBQYWNpZmljPC90aXRsZT48c2Vjb25kYXJ5LXRpdGxlPkdl
b3BoeXNpY2FsIFJlc2VhcmNoIExldHRlcnM8L3NlY29uZGFyeS10aXRsZT48YWx0LXRpdGxlPkdl
b3BoeXMgUmVzIExldHQ8L2FsdC10aXRsZT48L3RpdGxlcz48cGVyaW9kaWNhbD48ZnVsbC10aXRs
ZT5HZW9waHlzaWNhbCBSZXNlYXJjaCBMZXR0ZXJzPC9mdWxsLXRpdGxlPjxhYmJyLTE+R2VvcGh5
cyBSZXMgTGV0dDwvYWJici0xPjwvcGVyaW9kaWNhbD48YWx0LXBlcmlvZGljYWw+PGZ1bGwtdGl0
bGU+R2VvcGh5c2ljYWwgUmVzZWFyY2ggTGV0dGVyczwvZnVsbC10aXRsZT48YWJici0xPkdlb3Bo
eXMgUmVzIExldHQ8L2FiYnItMT48L2FsdC1wZXJpb2RpY2FsPjxwYWdlcz4zNDE0LTM0MjA8L3Bh
Z2VzPjx2b2x1bWU+NDI8L3ZvbHVtZT48bnVtYmVyPjk8L251bWJlcj48a2V5d29yZHM+PGtleXdv
cmQ+c2xwIGFub21hbGllczwva2V5d29yZD48a2V5d29yZD53YXJtIHNzdDwva2V5d29yZD48a2V5
d29yZD5zZWFzb25hbCBoZWF0aW5nIG1lY2hhbmlzbXM8L2tleXdvcmQ+PGtleXdvcmQ+cmVnaW9u
YWwgYW5kIGRvd253aW5kIGltcGFjdHM8L2tleXdvcmQ+PGtleXdvcmQ+bm9ydGhlYXN0IHBhY2lm
aWMgb2NlYW48L2tleXdvcmQ+PGtleXdvcmQ+YXRtb3NwaGVyaWMgYnJpZGdlPC9rZXl3b3JkPjwv
a2V5d29yZHM+PGRhdGVzPjx5ZWFyPjIwMTU8L3llYXI+PHB1Yi1kYXRlcz48ZGF0ZT5NYXkgMTY8
L2RhdGU+PC9wdWItZGF0ZXM+PC9kYXRlcz48aXNibj4wMDk0LTgyNzY8L2lzYm4+PGFjY2Vzc2lv
bi1udW0+V09TOjAwMDM1NTg3ODMwMDA0NDwvYWNjZXNzaW9uLW51bT48dXJscz48cmVsYXRlZC11
cmxzPjx1cmw+Jmx0O0dvIHRvIElTSSZndDs6Ly9XT1M6MDAwMzU1ODc4MzAwMDQ0PC91cmw+PHVy
bD5odHRwczovL2FndXB1YnMub25saW5lbGlicmFyeS53aWxleS5jb20vZG9pL2Z1bGwvMTAuMTAw
Mi8yMDE1R0wwNjMzMDY8L3VybD48L3JlbGF0ZWQtdXJscz48L3VybHM+PGVsZWN0cm9uaWMtcmVz
b3VyY2UtbnVtPjEwLjEwMDIvMjAxNWdsMDYzMzA2PC9lbGVjdHJvbmljLXJlc291cmNlLW51bT48
bGFuZ3VhZ2U+RW5nbGlzaDwvbGFuZ3VhZ2U+PC9yZWNvcmQ+PC9DaXRlPjxDaXRlPjxBdXRob3I+
SmFjb3g8L0F1dGhvcj48WWVhcj4yMDE2PC9ZZWFyPjxSZWNOdW0+OTEyMzwvUmVjTnVtPjxyZWNv
cmQ+PHJlYy1udW1iZXI+OTEyMzwvcmVjLW51bWJlcj48Zm9yZWlnbi1rZXlzPjxrZXkgYXBwPSJF
TiIgZGItaWQ9ImU5ZHB6dHM5bXphdjk1ZTByczhwcnd2OWV4dHp3OXh2eGVmdyIgdGltZXN0YW1w
PSIxNTcwMDMzNDc1Ij45MTIzPC9rZXk+PC9mb3JlaWduLWtleXM+PHJlZi10eXBlIG5hbWU9Ikpv
dXJuYWwgQXJ0aWNsZSI+MTc8L3JlZi10eXBlPjxjb250cmlidXRvcnM+PGF1dGhvcnM+PGF1dGhv
cj5KYWNveCwgTS4gRy48L2F1dGhvcj48YXV0aG9yPkhhemVuLCBFLiBMLjwvYXV0aG9yPjxhdXRo
b3I+WmFiYSwgSy4gRC48L2F1dGhvcj48YXV0aG9yPlJ1ZG5pY2ssIEQuIEwuPC9hdXRob3I+PGF1
dGhvcj5FZHdhcmRzLCBDLiBBLjwvYXV0aG9yPjxhdXRob3I+TW9vcmUsIEEuIE0uPC9hdXRob3I+
PGF1dGhvcj5Cb2dyYWQsIFMuIEouPC9hdXRob3I+PC9hdXRob3JzPjwvY29udHJpYnV0b3JzPjxh
dXRoLWFkZHJlc3M+VW5pdiBDYWxpZiBTYW50YSBDcnV6LCBJbnN0IE1hcmluZSBTY2ksIFNhbnRh
IENydXosIENBIDk1MDY0IFVTQSYjeEQ7Tk9BQSwgRGl2IEVudmlyb25tIFJlcywgU291dGh3ZXN0
IEZpc2hlcmllcyBTY2kgQ3RyLCBNb250ZXJleSwgQ0EgOTM5NDAgVVNBJiN4RDtTY3JpcHBzIElu
c3QgT2NlYW5vZywgTGEgSm9sbGEsIENBIFVTQSYjeEQ7VW5pdiBDYWxpZiBTYW50YSBDcnV6LCBP
Y2VhbiBTY2kgRGVwdCwgU2FudGEgQ3J1eiwgQ0EgOTUwNjQgVVNBPC9hdXRoLWFkZHJlc3M+PHRp
dGxlcz48dGl0bGU+SW1wYWN0cyBvZiB0aGUgMjAxNS0yMDE2IEVsIE5pbm8gb24gdGhlIENhbGlm
b3JuaWEgQ3VycmVudCBTeXN0ZW06IEVhcmx5IGFzc2Vzc21lbnQgYW5kIGNvbXBhcmlzb24gdG8g
cGFzdCBldmVudHM8L3RpdGxlPjxzZWNvbmRhcnktdGl0bGU+R2VvcGh5c2ljYWwgUmVzZWFyY2gg
TGV0dGVyczwvc2Vjb25kYXJ5LXRpdGxlPjxhbHQtdGl0bGU+R2VvcGh5cyBSZXMgTGV0dDwvYWx0
LXRpdGxlPjwvdGl0bGVzPjxwZXJpb2RpY2FsPjxmdWxsLXRpdGxlPkdlb3BoeXNpY2FsIFJlc2Vh
cmNoIExldHRlcnM8L2Z1bGwtdGl0bGU+PGFiYnItMT5HZW9waHlzIFJlcyBMZXR0PC9hYmJyLTE+
PC9wZXJpb2RpY2FsPjxhbHQtcGVyaW9kaWNhbD48ZnVsbC10aXRsZT5HZW9waHlzaWNhbCBSZXNl
YXJjaCBMZXR0ZXJzPC9mdWxsLXRpdGxlPjxhYmJyLTE+R2VvcGh5cyBSZXMgTGV0dDwvYWJici0x
PjwvYWx0LXBlcmlvZGljYWw+PHBhZ2VzPjcwNzItNzA4MDwvcGFnZXM+PHZvbHVtZT40Mzwvdm9s
dW1lPjxudW1iZXI+MTM8L251bWJlcj48a2V5d29yZHM+PGtleXdvcmQ+ZWwgbmlubzwva2V5d29y
ZD48a2V5d29yZD5lbnNvPC9rZXl3b3JkPjxrZXl3b3JkPmdsaWRlcjwva2V5d29yZD48a2V5d29y
ZD5yb21zPC9rZXl3b3JkPjxrZXl3b3JkPnRoZSBibG9iPC9rZXl3b3JkPjxrZXl3b3JkPjE5OTct
MTk5ODwva2V5d29yZD48a2V5d29yZD5zdXJmYWNlIGNobG9yb3BoeWxsPC9rZXl3b3JkPjxrZXl3
b3JkPnVuZGVyd2F0ZXIgZ2xpZGVyczwva2V5d29yZD48a2V5d29yZD5ub3J0aGVhc3QgcGFjaWZp
Yzwva2V5d29yZD48a2V5d29yZD5yZWFuYWx5c2lzPC9rZXl3b3JkPjxrZXl3b3JkPmV2b2x1dGlv
bjwva2V5d29yZD48a2V5d29yZD5jb2FzdDwva2V5d29yZD48a2V5d29yZD5jb25maWd1cmF0aW9u
PC9rZXl3b3JkPjxrZXl3b3JkPnRlbXBlcmF0dXJlPC9rZXl3b3JkPjxrZXl3b3JkPmFub21hbGll
czwva2V5d29yZD48a2V5d29yZD5hbWVyaWNhPC9rZXl3b3JkPjwva2V5d29yZHM+PGRhdGVzPjx5
ZWFyPjIwMTY8L3llYXI+PHB1Yi1kYXRlcz48ZGF0ZT5KdWwgMTY8L2RhdGU+PC9wdWItZGF0ZXM+
PC9kYXRlcz48aXNibj4wMDk0LTgyNzY8L2lzYm4+PGFjY2Vzc2lvbi1udW0+V09TOjAwMDM4MDkw
MTYwMDA0ODwvYWNjZXNzaW9uLW51bT48dXJscz48cmVsYXRlZC11cmxzPjx1cmw+Jmx0O0dvIHRv
IElTSSZndDs6Ly9XT1M6MDAwMzgwOTAxNjAwMDQ4PC91cmw+PHVybD5odHRwczovL2FndXB1YnMu
b25saW5lbGlicmFyeS53aWxleS5jb20vZG9pL2Z1bGwvMTAuMTAwMi8yMDE2R0wwNjk3MTY8L3Vy
bD48L3JlbGF0ZWQtdXJscz48L3VybHM+PGVsZWN0cm9uaWMtcmVzb3VyY2UtbnVtPjEwLjEwMDIv
MjAxNmdsMDY5NzE2PC9lbGVjdHJvbmljLXJlc291cmNlLW51bT48bGFuZ3VhZ2U+RW5nbGlzaDwv
bGFuZ3VhZ2U+PC9yZWNvcmQ+PC9DaXRlPjwvRW5kTm90ZT4A
</w:fldData>
        </w:fldChar>
      </w:r>
      <w:r w:rsidR="000B4C73" w:rsidRPr="00622CF5">
        <w:instrText xml:space="preserve"> ADDIN EN.CITE.DATA </w:instrText>
      </w:r>
      <w:r w:rsidR="000B4C73" w:rsidRPr="00622CF5">
        <w:fldChar w:fldCharType="end"/>
      </w:r>
      <w:r w:rsidRPr="00622CF5">
        <w:fldChar w:fldCharType="separate"/>
      </w:r>
      <w:r w:rsidR="000B4C73" w:rsidRPr="00622CF5">
        <w:rPr>
          <w:noProof/>
        </w:rPr>
        <w:t>(</w:t>
      </w:r>
      <w:hyperlink w:anchor="_ENREF_6" w:tooltip="Bond, 2015 #9129" w:history="1">
        <w:r w:rsidR="006260A9" w:rsidRPr="00622CF5">
          <w:rPr>
            <w:rStyle w:val="Hyperlink"/>
          </w:rPr>
          <w:t>Bond et al., 2015</w:t>
        </w:r>
      </w:hyperlink>
      <w:r w:rsidR="000B4C73" w:rsidRPr="00622CF5">
        <w:rPr>
          <w:noProof/>
        </w:rPr>
        <w:t xml:space="preserve">; </w:t>
      </w:r>
      <w:hyperlink w:anchor="_ENREF_29" w:tooltip="Jacox, 2016 #9123" w:history="1">
        <w:r w:rsidR="006260A9" w:rsidRPr="00622CF5">
          <w:rPr>
            <w:rStyle w:val="Hyperlink"/>
          </w:rPr>
          <w:t>Jacox et al., 2016</w:t>
        </w:r>
      </w:hyperlink>
      <w:r w:rsidR="000B4C73" w:rsidRPr="00622CF5">
        <w:rPr>
          <w:noProof/>
        </w:rPr>
        <w:t>)</w:t>
      </w:r>
      <w:r w:rsidRPr="00622CF5">
        <w:fldChar w:fldCharType="end"/>
      </w:r>
      <w:r w:rsidRPr="00622CF5">
        <w:rPr>
          <w:rFonts w:eastAsiaTheme="minorEastAsia"/>
        </w:rPr>
        <w:t>.</w:t>
      </w:r>
      <w:r w:rsidRPr="00622CF5">
        <w:t xml:space="preserve"> At the time of this cruise, much of the region remained above normal temperatures, but upwelling had resumed along the coast, leading to phytoplankton blooms during nearshore experiments P1604-C3 and C4</w:t>
      </w:r>
      <w:del w:id="269" w:author="Landry, Michael" w:date="2020-03-02T11:03:00Z">
        <w:r w:rsidRPr="00622CF5" w:rsidDel="003B2B05">
          <w:delText xml:space="preserve"> </w:delText>
        </w:r>
      </w:del>
      <w:r w:rsidRPr="00622CF5">
        <w:t>. P1706 aimed to follow filament transport of freshly upwelled water offshore. Due to this mesoscale focus, P1706 cruise results are substantially influenced by: 1) rapid changes in water column properties over time; 2) mixing of upwelled and offshore waters during transport; and 3) small-scale spatial gradients in the vicinity of the drift array. In the following discussion, we consider the compatibility and differences among multiple primary production measurements and their applicability in this dynamic region</w:t>
      </w:r>
      <w:r w:rsidRPr="00622CF5">
        <w:rPr>
          <w:rFonts w:eastAsiaTheme="minorEastAsia"/>
        </w:rPr>
        <w:t xml:space="preserve">. To compare productivity rate estimates, all data are integrated over the same temporal scale (24 h, cycle duration), analyzed over the mixed layer depth </w:t>
      </w:r>
      <w:r w:rsidR="00622CF5" w:rsidRPr="00622CF5">
        <w:rPr>
          <w:rFonts w:eastAsiaTheme="minorEastAsia"/>
        </w:rPr>
        <w:t>and normalized</w:t>
      </w:r>
      <w:r w:rsidRPr="00622CF5">
        <w:rPr>
          <w:rFonts w:eastAsiaTheme="minorEastAsia"/>
        </w:rPr>
        <w:t xml:space="preserve"> to carbon units.  </w:t>
      </w:r>
    </w:p>
    <w:p w14:paraId="4799D493" w14:textId="77777777" w:rsidR="00C10DE7" w:rsidRPr="00622CF5" w:rsidRDefault="00C10DE7" w:rsidP="00C10DE7">
      <w:pPr>
        <w:spacing w:before="240" w:line="360" w:lineRule="auto"/>
        <w:outlineLvl w:val="0"/>
        <w:rPr>
          <w:rFonts w:eastAsiaTheme="minorEastAsia"/>
          <w:b/>
        </w:rPr>
      </w:pPr>
      <w:r w:rsidRPr="00622CF5">
        <w:rPr>
          <w:rFonts w:eastAsiaTheme="minorEastAsia"/>
          <w:b/>
        </w:rPr>
        <w:t>5.1. GPP</w:t>
      </w:r>
      <w:r w:rsidRPr="00622CF5">
        <w:rPr>
          <w:rFonts w:eastAsiaTheme="minorEastAsia"/>
          <w:b/>
          <w:vertAlign w:val="subscript"/>
        </w:rPr>
        <w:t>FRRF</w:t>
      </w:r>
      <w:r w:rsidRPr="00622CF5">
        <w:rPr>
          <w:rFonts w:eastAsiaTheme="minorEastAsia"/>
          <w:b/>
        </w:rPr>
        <w:t xml:space="preserve"> and GPP</w:t>
      </w:r>
      <w:r w:rsidRPr="00622CF5">
        <w:rPr>
          <w:rFonts w:eastAsiaTheme="minorEastAsia"/>
          <w:b/>
          <w:vertAlign w:val="subscript"/>
        </w:rPr>
        <w:t xml:space="preserve">O2/Ar </w:t>
      </w:r>
      <w:r w:rsidRPr="00622CF5">
        <w:rPr>
          <w:rFonts w:eastAsiaTheme="minorEastAsia"/>
          <w:b/>
        </w:rPr>
        <w:t>Comparisons to NPP</w:t>
      </w:r>
    </w:p>
    <w:p w14:paraId="737CD49B" w14:textId="5DD92776" w:rsidR="00C10DE7" w:rsidRPr="00622CF5" w:rsidRDefault="00C10DE7" w:rsidP="00C10DE7">
      <w:pPr>
        <w:spacing w:before="120" w:line="360" w:lineRule="auto"/>
        <w:ind w:firstLine="360"/>
        <w:outlineLvl w:val="0"/>
        <w:rPr>
          <w:rFonts w:eastAsiaTheme="minorEastAsia"/>
        </w:rPr>
      </w:pPr>
      <w:r w:rsidRPr="00622CF5">
        <w:rPr>
          <w:rFonts w:eastAsiaTheme="minorEastAsia"/>
        </w:rPr>
        <w:t xml:space="preserve">Only recently has it been possible to measure GPP rates with high temporal resolution during research cruises </w:t>
      </w:r>
      <w:r w:rsidRPr="00622CF5">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622CF5">
        <w:rPr>
          <w:rFonts w:eastAsiaTheme="minorEastAsia"/>
        </w:rPr>
        <w:instrText xml:space="preserve"> ADDIN EN.CITE </w:instrText>
      </w:r>
      <w:r w:rsidR="00C31950" w:rsidRPr="00622CF5">
        <w:rPr>
          <w:rFonts w:eastAsiaTheme="minorEastAsia"/>
        </w:rPr>
        <w:fldChar w:fldCharType="begin">
          <w:fldData xml:space="preserve">PEVuZE5vdGU+PENpdGU+PEF1dGhvcj5IYW1tZTwvQXV0aG9yPjxZZWFyPjIwMTI8L1llYXI+PFJl
Y051bT44NzU3PC9SZWNOdW0+PERpc3BsYXlUZXh0PihIYW1tZSBldCBhbC4sIDIwMTI7IFNjaHVi
YWNrICZhbXA7IFRvcnRlbGwsIDIwMTkpPC9EaXNwbGF5VGV4dD48cmVjb3JkPjxyZWMtbnVtYmVy
Pjg3NTc8L3JlYy1udW1iZXI+PGZvcmVpZ24ta2V5cz48a2V5IGFwcD0iRU4iIGRiLWlkPSJlOWRw
enRzOW16YXY5NWUwcnM4cHJ3djlleHR6dzl4dnhlZnciIHRpbWVzdGFtcD0iMTU1NzMyNjE0NyI+
ODc1Nzwva2V5PjwvZm9yZWlnbi1rZXlzPjxyZWYtdHlwZSBuYW1lPSJKb3VybmFsIEFydGljbGUi
PjE3PC9yZWYtdHlwZT48Y29udHJpYnV0b3JzPjxhdXRob3JzPjxhdXRob3I+SGFtbWUsIFIuIEMu
PC9hdXRob3I+PGF1dGhvcj5DYXNzYXIsIE4uPC9hdXRob3I+PGF1dGhvcj5MYW5jZSwgVi4gUC48
L2F1dGhvcj48YXV0aG9yPlZhaWxsYW5jb3VydCwgUi4gRC48L2F1dGhvcj48YXV0aG9yPkJlbmRl
ciwgTS4gTC48L2F1dGhvcj48YXV0aG9yPlN0cnV0dG9uLCBQLiBHLjwvYXV0aG9yPjxhdXRob3I+
TW9vcmUsIFQuIFMuPC9hdXRob3I+PGF1dGhvcj5EZUdyYW5kcHJlLCBNLiBELjwvYXV0aG9yPjxh
dXRob3I+U2FiaW5lLCBDLiBMLjwvYXV0aG9yPjxhdXRob3I+SG8sIEQuIFQuPC9hdXRob3I+PGF1
dGhvcj5IYXJncmVhdmVzLCBCLiBSLjwvYXV0aG9yPjwvYXV0aG9ycz48L2NvbnRyaWJ1dG9ycz48
YXV0aC1hZGRyZXNzPlVuaXYgVmljdG9yaWEsIFNjaCBFYXJ0aCAmYW1wOyBPY2VhbiBTY2ksIFZp
Y3RvcmlhLCBCQyBWOFcgM1Y2LCBDYW5hZGEmI3hEO0R1a2UgVW5pdiwgTmljaG9sYXMgU2NoIEVu
dmlyb25tLCBEaXYgRWFydGggJmFtcDsgT2NlYW4gU2NpLCBEdXJoYW0sIE5DIDI3NzA4IFVTQSYj
eEQ7Q29sdW1iaWEgVW5pdiwgTGFtb250IERvaGVydHkgRWFydGggT2JzZXJ2LCBQYWxpc2FkZXMs
IE5ZIFVTQSYjeEQ7TWlsbGVyc3ZpbGxlIFVuaXYgUGVubnN5bHZhbmlhLCBEZXB0IEVhcnRoIFNj
aSwgTWlsbGVyc3ZpbGxlLCBQQSAxNzU1MSBVU0EmI3hEO1ByaW5jZXRvbiBVbml2LCBEZXB0IEdl
b3NjaSwgUHJpbmNldG9uLCBOSiAwODU0NCBVU0EmI3hEO1VuaXYgVGFzbWFuaWEsIEluc3QgTWFy
aW5lICZhbXA7IEFudGFyY3RpYyBTdHVkaWVzLCBIb2JhcnQsIFRhcyA3MDA1LCBBdXN0cmFsaWEm
I3hEO1VuaXYgTW9udGFuYSwgRGVwdCBDaGVtICZhbXA7IEJpb2NoZW0sIE1pc3NvdWxhLCBNVCA1
OTgxMiBVU0EmI3hEO0xlaGlnaCBVbml2LCBEZXB0IEVhcnRoICZhbXA7IEVudmlyb25tIFNjaSwg
QmV0aGxlaGVtLCBQQSAxODAxNSBVU0EmI3hEO1VuaXYgSGF3YWlpIE1hbm9hLCBEZXB0IE9jZWFu
b2csIEhvbm9sdWx1LCBISSA5NjgyMiBVU0EmI3hEO05PQUEsIFBhY2lmaWMgTWFyaW5lIEVudmly
b25tIExhYiwgU2VhdHRsZSwgV0EgOTgxMTUgVVNBPC9hdXRoLWFkZHJlc3M+PHRpdGxlcz48dGl0
bGU+PHN0eWxlIGZhY2U9Im5vcm1hbCIgZm9udD0iZGVmYXVsdCIgc2l6ZT0iMTAwJSI+RGlzc29s
dmVkIE88L3N0eWxlPjxzdHlsZSBmYWNlPSJzdWJzY3JpcHQiIGZvbnQ9ImRlZmF1bHQiIHNpemU9
IjEwMCUiPjI8L3N0eWxlPjxzdHlsZSBmYWNlPSJub3JtYWwiIGZvbnQ9ImRlZmF1bHQiIHNpemU9
IjEwMCUiPi9BciBhbmQgb3RoZXIgbWV0aG9kcyByZXZlYWwgcmFwaWQgY2hhbmdlcyBpbiBwcm9k
dWN0aXZpdHkgZHVyaW5nIGEgTGFncmFuZ2lhbiBleHBlcmltZW50IGluIHRoZSBTb3V0aGVybiBP
Y2Vhbjwvc3R5bGU+PC90aXRsZT48c2Vjb25kYXJ5LXRpdGxlPkpvdXJuYWwgb2YgR2VvcGh5c2lj
YWwgUmVzZWFyY2gtT2NlYW5zPC9zZWNvbmRhcnktdGl0bGU+PGFsdC10aXRsZT5KIEdlb3BoeXMg
UmVzLU9jZWFuczwvYWx0LXRpdGxlPjwvdGl0bGVzPjxwZXJpb2RpY2FsPjxmdWxsLXRpdGxlPkpv
dXJuYWwgb2YgR2VvcGh5c2ljYWwgUmVzZWFyY2gtT2NlYW5zPC9mdWxsLXRpdGxlPjxhYmJyLTE+
SiBHZW9waHlzIFJlcy1PY2VhbnM8L2FiYnItMT48L3BlcmlvZGljYWw+PGFsdC1wZXJpb2RpY2Fs
PjxmdWxsLXRpdGxlPkpvdXJuYWwgb2YgR2VvcGh5c2ljYWwgUmVzZWFyY2gtT2NlYW5zPC9mdWxs
LXRpdGxlPjxhYmJyLTE+SiBHZW9waHlzIFJlcy1PY2VhbnM8L2FiYnItMT48L2FsdC1wZXJpb2Rp
Y2FsPjx2b2x1bWU+MTE3PC92b2x1bWU+PG51bWJlcj5DNDwvbnVtYmVyPjxrZXl3b3Jkcz48a2V5
d29yZD5uZXQgY29tbXVuaXR5IHByb2R1Y3Rpb248L2tleXdvcmQ+PGtleXdvcmQ+aXNvdG9waWMg
ZnJhY3Rpb25hdGlvbjwva2V5d29yZD48a2V5d29yZD5iaW9sb2dpY2FsIHByb2R1Y3Rpb248L2tl
eXdvcmQ+PGtleXdvcmQ+bWFyaW5lLXBoeXRvcGxhbmt0b248L2tleXdvcmQ+PGtleXdvcmQ+cGFj
aWZpYyBzZWN0b3I8L2tleXdvcmQ+PGtleXdvcmQ+ZnJvbnRhbCB6b25lczwva2V5d29yZD48a2V5
d29yZD5pbi12aXRybzwva2V5d29yZD48a2V5d29yZD5veHlnZW48L2tleXdvcmQ+PGtleXdvcmQ+
d2F0ZXI8L2tleXdvcmQ+PGtleXdvcmQ+cmVzcGlyYXRpb248L2tleXdvcmQ+PC9rZXl3b3Jkcz48
ZGF0ZXM+PHllYXI+MjAxMjwveWVhcj48cHViLWRhdGVzPjxkYXRlPkphbiAxNDwvZGF0ZT48L3B1
Yi1kYXRlcz48L2RhdGVzPjxpc2JuPjIxNjktOTI3NTwvaXNibj48YWNjZXNzaW9uLW51bT5XT1M6
MDAwMjk5MTgyNDAwMDAxPC9hY2Nlc3Npb24tbnVtPjx1cmxzPjxyZWxhdGVkLXVybHM+PHVybD4m
bHQ7R28gdG8gSVNJJmd0OzovL1dPUzowMDAyOTkxODI0MDAwMDE8L3VybD48dXJsPmh0dHBzOi8v
YWd1cHVicy5vbmxpbmVsaWJyYXJ5LndpbGV5LmNvbS9kb2kvZnVsbC8xMC4xMDI5LzIwMTFKQzAw
NzA0NjwvdXJsPjwvcmVsYXRlZC11cmxzPjwvdXJscz48ZWxlY3Ryb25pYy1yZXNvdXJjZS1udW0+
QXJ0biBDMDBmMTImI3hEOzEwLjEwMjkvMjAxMWpjMDA3MDQ2PC9lbGVjdHJvbmljLXJlc291cmNl
LW51bT48bGFuZ3VhZ2U+RW5nbGlzaDwvbGFuZ3VhZ2U+PC9yZWNvcmQ+PC9DaXRlPjxDaXRlPjxB
dXRob3I+U2NodWJhY2s8L0F1dGhvcj48WWVhcj4yMDE5PC9ZZWFyPjxSZWNOdW0+ODc0NDwvUmVj
TnVtPjxyZWNvcmQ+PHJlYy1udW1iZXI+ODc0NDwvcmVjLW51bWJlcj48Zm9yZWlnbi1rZXlzPjxr
ZXkgYXBwPSJFTiIgZGItaWQ9ImU5ZHB6dHM5bXphdjk1ZTByczhwcnd2OWV4dHp3OXh2eGVmdyIg
dGltZXN0YW1wPSIxNTU3MzI1MTk2Ij44NzQ0PC9rZXk+PC9mb3JlaWduLWtleXM+PHJlZi10eXBl
IG5hbWU9IkpvdXJuYWwgQXJ0aWNsZSI+MTc8L3JlZi10eXBlPjxjb250cmlidXRvcnM+PGF1dGhv
cnM+PGF1dGhvcj5TY2h1YmFjaywgTi48L2F1dGhvcj48YXV0aG9yPlRvcnRlbGwsIFAuIEQuPC9h
dXRob3I+PC9hdXRob3JzPjwvY29udHJpYnV0b3JzPjxhdXRoLWFkZHJlc3M+RWNvbGUgUG9seXRl
Y2ggRmVkIExhdXNhbm5lLCBTd2lzcyBQb2xhciBJbnN0LCBMYXVzYW5uZSwgU3dpdHplcmxhbmQm
I3hEO1VuaXYgQnJpdGlzaCBDb2x1bWJpYSwgRGVwdCBFYXJ0aCBPY2VhbiAmYW1wOyBBdG1vc3Bo
ZXIgU2NpLCBWYW5jb3V2ZXIsIEJDLCBDYW5hZGEmI3hEO1VuaXYgQnJpdGlzaCBDb2x1bWJpYSwg
RGVwdCBCb3QsIFZhbmNvdXZlciwgQkMsIENhbmFkYTwvYXV0aC1hZGRyZXNzPjx0aXRsZXM+PHRp
dGxlPkRpdXJuYWwgcmVndWxhdGlvbiBvZiBwaG90b3N5bnRoZXRpYyBsaWdodCBhYnNvcnB0aW9u
LCBlbGVjdHJvbiB0cmFuc3BvcnQgYW5kIGNhcmJvbiBmaXhhdGlvbiBpbiB0d28gY29udHJhc3Rp
bmcgb2NlYW5pYyBlbnZpcm9ubWVudHM8L3RpdGxlPjxzZWNvbmRhcnktdGl0bGU+QmlvZ2Vvc2Np
ZW5jZXM8L3NlY29uZGFyeS10aXRsZT48YWx0LXRpdGxlPkJpb2dlb3NjaWVuY2VzPC9hbHQtdGl0
bGU+PC90aXRsZXM+PHBlcmlvZGljYWw+PGZ1bGwtdGl0bGU+QmlvZ2Vvc2NpZW5jZXM8L2Z1bGwt
dGl0bGU+PGFiYnItMT5CaW9nZW9zY2llbmNlczwvYWJici0xPjwvcGVyaW9kaWNhbD48YWx0LXBl
cmlvZGljYWw+PGZ1bGwtdGl0bGU+QmlvZ2Vvc2NpZW5jZXM8L2Z1bGwtdGl0bGU+PGFiYnItMT5C
aW9nZW9zY2llbmNlczwvYWJici0xPjwvYWx0LXBlcmlvZGljYWw+PHBhZ2VzPjEzODEtMTM5OTwv
cGFnZXM+PHZvbHVtZT4xNjwvdm9sdW1lPjxudW1iZXI+NzwvbnVtYmVyPjxrZXl3b3Jkcz48a2V5
d29yZD5waG90b2NoZW1pY2FsIHJlZmxlY3RhbmNlIGluZGV4PC9rZXl3b3JkPjxrZXl3b3JkPnJl
cGV0aXRpb24gcmF0ZSBmbHVvcm9tZXRyeTwva2V5d29yZD48a2V5d29yZD5tYXhpbXVtIHF1YW50
dW0geWllbGQ8L2tleXdvcmQ+PGtleXdvcmQ+cHJpbWFyeSBwcm9kdWN0aXZpdHk8L2tleXdvcmQ+
PGtleXdvcmQ+aXJvbiBsaW1pdGF0aW9uPC9rZXl3b3JkPjxrZXl3b3JkPnBob3Rvc3lzdGVtLWlp
PC9rZXl3b3JkPjxrZXl3b3JkPnBoeXRvcGxhbmt0b24gcGhvdG9zeW50aGVzaXM8L2tleXdvcmQ+
PGtleXdvcmQ+cGlnbWVudCBhYnNvcnB0aW9uPC9rZXl3b3JkPjxrZXl3b3JkPnRyb3BoaWMgc3Rh
dHVzPC9rZXl3b3JkPjxrZXl3b3JkPmZsdW9yZXNjZW5jZTwva2V5d29yZD48L2tleXdvcmRzPjxk
YXRlcz48eWVhcj4yMDE5PC95ZWFyPjxwdWItZGF0ZXM+PGRhdGU+QXByIDQ8L2RhdGU+PC9wdWIt
ZGF0ZXM+PC9kYXRlcz48aXNibj4xNzI2LTQxNzA8L2lzYm4+PGFjY2Vzc2lvbi1udW0+V09TOjAw
MDQ2MzM4MDYwMDAwMTwvYWNjZXNzaW9uLW51bT48dXJscz48cmVsYXRlZC11cmxzPjx1cmw+Jmx0
O0dvIHRvIElTSSZndDs6Ly9XT1M6MDAwNDYzMzgwNjAwMDAxPC91cmw+PHVybD5odHRwczovL3d3
dy5iaW9nZW9zY2llbmNlcy5uZXQvMTYvMTM4MS8yMDE5L2JnLTE2LTEzODEtMjAxOS5wZGY8L3Vy
bD48L3JlbGF0ZWQtdXJscz48L3VybHM+PGVsZWN0cm9uaWMtcmVzb3VyY2UtbnVtPjEwLjUxOTQv
YmctMTYtMTM4MS0yMDE5PC9lbGVjdHJvbmljLXJlc291cmNlLW51bT48bGFuZ3VhZ2U+RW5nbGlz
aDwvbGFuZ3VhZ2U+PC9yZWNvcmQ+PC9DaXRlPjwvRW5kTm90ZT4A
</w:fldData>
        </w:fldChar>
      </w:r>
      <w:r w:rsidR="00C31950" w:rsidRPr="00622CF5">
        <w:rPr>
          <w:rFonts w:eastAsiaTheme="minorEastAsia"/>
        </w:rPr>
        <w:instrText xml:space="preserve"> ADDIN EN.CITE.DATA </w:instrText>
      </w:r>
      <w:r w:rsidR="00C31950" w:rsidRPr="00622CF5">
        <w:rPr>
          <w:rFonts w:eastAsiaTheme="minorEastAsia"/>
        </w:rPr>
      </w:r>
      <w:r w:rsidR="00C31950"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26" w:tooltip="Hamme, 2012 #8757" w:history="1">
        <w:r w:rsidR="006260A9" w:rsidRPr="00622CF5">
          <w:rPr>
            <w:rStyle w:val="Hyperlink"/>
            <w:rFonts w:eastAsiaTheme="minorEastAsia"/>
          </w:rPr>
          <w:t>Hamme et al., 2012</w:t>
        </w:r>
      </w:hyperlink>
      <w:r w:rsidR="000B4C73" w:rsidRPr="00622CF5">
        <w:rPr>
          <w:rFonts w:eastAsiaTheme="minorEastAsia"/>
          <w:noProof/>
        </w:rPr>
        <w:t xml:space="preserve">; </w:t>
      </w:r>
      <w:hyperlink w:anchor="_ENREF_81" w:tooltip="Schuback, 2019 #8744" w:history="1">
        <w:r w:rsidR="006260A9" w:rsidRPr="00622CF5">
          <w:rPr>
            <w:rStyle w:val="Hyperlink"/>
            <w:rFonts w:eastAsiaTheme="minorEastAsia"/>
          </w:rPr>
          <w:t>Schuback &amp; Tortell, 2019</w:t>
        </w:r>
      </w:hyperlink>
      <w:r w:rsidR="000B4C73" w:rsidRPr="00622CF5">
        <w:rPr>
          <w:rFonts w:eastAsiaTheme="minorEastAsia"/>
          <w:noProof/>
        </w:rPr>
        <w:t>)</w:t>
      </w:r>
      <w:r w:rsidRPr="00622CF5">
        <w:rPr>
          <w:rFonts w:eastAsiaTheme="minorEastAsia"/>
        </w:rPr>
        <w:fldChar w:fldCharType="end"/>
      </w:r>
      <w:r w:rsidRPr="00622CF5">
        <w:rPr>
          <w:rFonts w:eastAsiaTheme="minorEastAsia"/>
        </w:rPr>
        <w:t>. Here, we used GPP estimates based on underway FRRF measurements and rates derived from O</w:t>
      </w:r>
      <w:r w:rsidRPr="00622CF5">
        <w:rPr>
          <w:rFonts w:eastAsiaTheme="minorEastAsia"/>
          <w:vertAlign w:val="subscript"/>
        </w:rPr>
        <w:t>2</w:t>
      </w:r>
      <w:r w:rsidRPr="00622CF5">
        <w:rPr>
          <w:rFonts w:eastAsiaTheme="minorEastAsia"/>
        </w:rPr>
        <w:t xml:space="preserve">/Ar data. We modified the FRRF method described by </w:t>
      </w:r>
      <w:hyperlink w:anchor="_ENREF_68" w:tooltip="Oxborough, 2012 #4474" w:history="1">
        <w:r w:rsidR="006260A9" w:rsidRPr="00622CF5">
          <w:rPr>
            <w:rStyle w:val="Hyperlink"/>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Fonts w:eastAsiaTheme="minorEastAsia"/>
          </w:rPr>
          <w:instrText xml:space="preserve"> ADDIN EN.CITE </w:instrText>
        </w:r>
        <w:r w:rsidR="006260A9" w:rsidRPr="00622CF5">
          <w:rPr>
            <w:rStyle w:val="Hyperlink"/>
            <w:rFonts w:eastAsiaTheme="minorEastAsia"/>
          </w:rPr>
          <w:fldChar w:fldCharType="begin">
            <w:fldData xml:space="preserve">PEVuZE5vdGU+PENpdGUgQXV0aG9yWWVhcj0iMSI+PEF1dGhvcj5PeGJvcm91Z2g8L0F1dGhvcj48
WWVhcj4yMDEyPC9ZZWFyPjxSZWNOdW0+NDQ3NDwvUmVjTnVtPjxEaXNwbGF5VGV4dD5PeGJvcm91
Z2ggZXQgYWwuICgyMDEyKTwvRGlzcGxheVRleHQ+PHJlY29yZD48cmVjLW51bWJlcj40NDc0PC9y
ZWMtbnVtYmVyPjxmb3JlaWduLWtleXM+PGtleSBhcHA9IkVOIiBkYi1pZD0iZTlkcHp0czltemF2
OTVlMHJzOHByd3Y5ZXh0enc5eHZ4ZWZ3IiB0aW1lc3RhbXA9IjE0MjQ3MTM5MDgiPjQ0NzQ8L2tl
eT48L2ZvcmVpZ24ta2V5cz48cmVmLXR5cGUgbmFtZT0iSm91cm5hbCBBcnRpY2xlIj4xNzwvcmVm
LXR5cGU+PGNvbnRyaWJ1dG9ycz48YXV0aG9ycz48YXV0aG9yPk94Ym9yb3VnaCwgSy48L2F1dGhv
cj48YXV0aG9yPk1vb3JlLCBDLiBNLjwvYXV0aG9yPjxhdXRob3I+U3VnZ2V0dCwgRC4gSi48L2F1
dGhvcj48YXV0aG9yPkxhd3NvbiwgVC48L2F1dGhvcj48YXV0aG9yPkNoYW4sIEguIEcuPC9hdXRo
b3I+PGF1dGhvcj5HZWlkZXIsIFIuIEouPC9hdXRob3I+PC9hdXRob3JzPjwvY29udHJpYnV0b3Jz
PjxhdXRoLWFkZHJlc3M+T3hib3JvdWdoLCBLJiN4RDtDVEcgTHRkLCA1NSBDZW50IEF2ZSwgVyBN
b2xlc2V5IEtUOCAyUVosIEVuZ2xhbmQmI3hEO0NURyBMdGQsIDU1IENlbnQgQXZlLCBXIE1vbGVz
ZXkgS1Q4IDJRWiwgRW5nbGFuZCYjeEQ7VW5pdiBTb3V0aGFtcHRvbiwgTmF0bCBPY2Vhbm9nIEN0
ciwgU291dGhhbXB0b24gU08xNCAzWkgsIEhhbnRzLCBFbmdsYW5kJiN4RDtDVEcgTHRkLCBXIE1v
bGVzZXkgS1Q4IDJRWiwgRW5nbGFuZCYjeEQ7VW5pdiBFc3NleCwgU2NoIEJpb2wgU2NpLCBDb2xj
aGVzdGVyIENPNCAzU1EsIEVzc2V4LCBFbmdsYW5kPC9hdXRoLWFkZHJlc3M+PHRpdGxlcz48dGl0
bGU+RGlyZWN0IGVzdGltYXRpb24gb2YgZnVuY3Rpb25hbCBQU0lJIHJlYWN0aW9uIGNlbnRlciBj
b25jZW50cmF0aW9uIGFuZCBQU0lJIGVsZWN0cm9uIGZsdXggb24gYSB2b2x1bWUgYmFzaXM6IGEg
bmV3IGFwcHJvYWNoIHRvIHRoZSBhbmFseXNpcyBvZiBGYXN0IFJlcGV0aXRpb24gUmF0ZSBmbHVv
cm9tZXRyeSAoRlJSZikgZGF0YTwvdGl0bGU+PHNlY29uZGFyeS10aXRsZT5MaW1ub2xvZ3kgYW5k
IE9jZWFub2dyYXBoeS1NZXRob2RzPC9zZWNvbmRhcnktdGl0bGU+PGFsdC10aXRsZT5MaW0gT2Nl
LU1ldGg8L2FsdC10aXRsZT48L3RpdGxlcz48cGVyaW9kaWNhbD48ZnVsbC10aXRsZT5MaW1ub2xv
Z3kgYW5kIE9jZWFub2dyYXBoeS1NZXRob2RzPC9mdWxsLXRpdGxlPjxhYmJyLTE+TGltbm9sIE9j
ZWFub2dyLU1ldGg8L2FiYnItMT48L3BlcmlvZGljYWw+PHBhZ2VzPjE0Mi0xNTQ8L3BhZ2VzPjx2
b2x1bWU+MTA8L3ZvbHVtZT48a2V5d29yZHM+PGtleXdvcmQ+Y2hsb3JvcGh5bGwtYSBmbHVvcmVz
Y2VuY2U8L2tleXdvcmQ+PGtleXdvcmQ+cGhvdG9zeXN0ZW0taWk8L2tleXdvcmQ+PGtleXdvcmQ+
cGh5dG9wbGFua3RvbiBwaG90b3N5bnRoZXNpczwva2V5d29yZD48a2V5d29yZD5pcm9uIGxpbWl0
YXRpb248L2tleXdvcmQ+PGtleXdvcmQ+cGFjaWZpYy1vY2Vhbjwva2V5d29yZD48a2V5d29yZD5z
aGVsZiBzZWE8L2tleXdvcmQ+PGtleXdvcmQ+cHJvZHVjdGl2aXR5PC9rZXl3b3JkPjxrZXl3b3Jk
PnRyYW5zcG9ydDwva2V5d29yZD48a2V5d29yZD5ibG9vbTwva2V5d29yZD48a2V5d29yZD5pbmR1
Y3Rpb248L2tleXdvcmQ+PC9rZXl3b3Jkcz48ZGF0ZXM+PHllYXI+MjAxMjwveWVhcj48cHViLWRh
dGVzPjxkYXRlPk1hcjwvZGF0ZT48L3B1Yi1kYXRlcz48L2RhdGVzPjxpc2JuPjE1NDEtNTg1Njwv
aXNibj48YWNjZXNzaW9uLW51bT5XT1M6MDAwMzA5NTI2NzAwMDAxPC9hY2Nlc3Npb24tbnVtPjx1
cmxzPjxyZWxhdGVkLXVybHM+PHVybD4mbHQ7R28gdG8gSVNJJmd0OzovL1dPUzowMDAzMDk1MjY3
MDAwMDE8L3VybD48dXJsPmh0dHBzOi8vYXNsb3B1YnMub25saW5lbGlicmFyeS53aWxleS5jb20v
ZG9pL2Ficy8xMC40MzE5L2xvbS4yMDEyLjEwLjE0MjwvdXJsPjwvcmVsYXRlZC11cmxzPjwvdXJs
cz48ZWxlY3Ryb25pYy1yZXNvdXJjZS1udW0+IDEwLjQzMTkvTG9tLjIwMTIuMTAuMTQyPC9lbGVj
dHJvbmljLXJlc291cmNlLW51bT48bGFuZ3VhZ2U+RW5nbGlzaDwvbGFuZ3VhZ2U+PC9yZWNvcmQ+
PC9DaXRlPjwvRW5kTm90ZT4A
</w:fldData>
          </w:fldChar>
        </w:r>
        <w:r w:rsidR="006260A9" w:rsidRPr="00622CF5">
          <w:rPr>
            <w:rStyle w:val="Hyperlink"/>
            <w:rFonts w:eastAsiaTheme="minorEastAsia"/>
          </w:rPr>
          <w:instrText xml:space="preserve"> ADDIN EN.CITE.DATA </w:instrText>
        </w:r>
        <w:r w:rsidR="006260A9" w:rsidRPr="00622CF5">
          <w:rPr>
            <w:rStyle w:val="Hyperlink"/>
            <w:rFonts w:eastAsiaTheme="minorEastAsia"/>
          </w:rPr>
        </w:r>
        <w:r w:rsidR="006260A9" w:rsidRPr="00622CF5">
          <w:rPr>
            <w:rStyle w:val="Hyperlink"/>
            <w:rFonts w:eastAsiaTheme="minorEastAsia"/>
          </w:rPr>
          <w:fldChar w:fldCharType="end"/>
        </w:r>
        <w:r w:rsidR="006260A9" w:rsidRPr="00622CF5">
          <w:rPr>
            <w:rStyle w:val="Hyperlink"/>
            <w:rFonts w:eastAsiaTheme="minorEastAsia"/>
          </w:rPr>
        </w:r>
        <w:r w:rsidR="006260A9" w:rsidRPr="00622CF5">
          <w:rPr>
            <w:rStyle w:val="Hyperlink"/>
            <w:rFonts w:eastAsiaTheme="minorEastAsia"/>
          </w:rPr>
          <w:fldChar w:fldCharType="separate"/>
        </w:r>
        <w:r w:rsidR="006260A9" w:rsidRPr="00622CF5">
          <w:rPr>
            <w:rStyle w:val="Hyperlink"/>
            <w:rFonts w:eastAsiaTheme="minorEastAsia"/>
          </w:rPr>
          <w:t>Oxborough et al. (2012)</w:t>
        </w:r>
        <w:r w:rsidR="006260A9" w:rsidRPr="00622CF5">
          <w:rPr>
            <w:rStyle w:val="Hyperlink"/>
            <w:rFonts w:eastAsiaTheme="minorEastAsia"/>
          </w:rPr>
          <w:fldChar w:fldCharType="end"/>
        </w:r>
      </w:hyperlink>
      <w:r w:rsidRPr="00622CF5">
        <w:rPr>
          <w:rFonts w:eastAsiaTheme="minorEastAsia"/>
        </w:rPr>
        <w:t xml:space="preserve"> to account for potential biases such as noon-time fluorescence quenching and flexible chlorophyll-to-carbon fixation ratios </w:t>
      </w:r>
      <w:r w:rsidRPr="00622CF5">
        <w:rPr>
          <w:rFonts w:eastAsiaTheme="minorEastAsia"/>
        </w:rPr>
        <w:fldChar w:fldCharType="begin"/>
      </w:r>
      <w:r w:rsidR="000B4C73" w:rsidRPr="00622CF5">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hyperlink w:anchor="_ENREF_80" w:tooltip="Schuback, 2018 #8740" w:history="1">
        <w:r w:rsidR="006260A9" w:rsidRPr="00622CF5">
          <w:rPr>
            <w:rStyle w:val="Hyperlink"/>
            <w:rFonts w:eastAsiaTheme="minorEastAsia"/>
          </w:rPr>
          <w:t>Schuback et al., 2018</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w:t>
      </w:r>
      <w:r w:rsidR="007A7AEF" w:rsidRPr="00622CF5">
        <w:rPr>
          <w:rFonts w:eastAsiaTheme="minorEastAsia"/>
        </w:rPr>
        <w:t>The</w:t>
      </w:r>
      <w:r w:rsidRPr="00622CF5">
        <w:rPr>
          <w:rFonts w:eastAsiaTheme="minorEastAsia"/>
        </w:rPr>
        <w:t xml:space="preserve"> broader suite of potential corrections </w:t>
      </w:r>
      <w:r w:rsidR="007A7AEF" w:rsidRPr="00622CF5">
        <w:rPr>
          <w:rFonts w:eastAsiaTheme="minorEastAsia"/>
        </w:rPr>
        <w:t xml:space="preserve">as suggested by </w:t>
      </w:r>
      <w:hyperlink w:anchor="_ENREF_5" w:tooltip="Boatman, 2019 #8752" w:history="1">
        <w:r w:rsidR="006260A9" w:rsidRPr="00622CF5">
          <w:rPr>
            <w:rStyle w:val="Hyperlink"/>
            <w:rFonts w:eastAsiaTheme="minorEastAsia"/>
          </w:rPr>
          <w:fldChar w:fldCharType="begin"/>
        </w:r>
        <w:r w:rsidR="006260A9" w:rsidRPr="00622CF5">
          <w:rPr>
            <w:rStyle w:val="Hyperlink"/>
            <w:rFonts w:eastAsiaTheme="minorEastAsia"/>
          </w:rPr>
          <w:instrText xml:space="preserve"> ADDIN EN.CITE &lt;EndNote&gt;&lt;Cite AuthorYear="1"&gt;&lt;Author&gt;Boatman&lt;/Author&gt;&lt;Year&gt;2019&lt;/Year&gt;&lt;RecNum&gt;8752&lt;/RecNum&gt;&lt;DisplayText&gt;Boatman et al. (2019)&lt;/DisplayText&gt;&lt;record&gt;&lt;rec-number&gt;8752&lt;/rec-number&gt;&lt;foreign-keys&gt;&lt;key app="EN" db-id="e9dpzts9mzav95e0rs8prwv9extzw9xvxefw" timestamp="1557325536"&gt;8752&lt;/key&gt;&lt;/foreign-keys&gt;&lt;ref-type name="Journal Article"&gt;17&lt;/ref-type&gt;&lt;contributors&gt;&lt;authors&gt;&lt;author&gt;Boatman, Tobias G.&lt;/author&gt;&lt;author&gt;Geider, Richard J.&lt;/author&gt;&lt;author&gt;Oxborough, Kevin&lt;/author&gt;&lt;/authors&gt;&lt;/contributors&gt;&lt;titles&gt;&lt;title&gt;Improving the accuracy of single turnover active fluorometry (STAF) for the estimation of phytoplankton primary productivity (PhytoPP)&lt;/title&gt;&lt;secondary-title&gt;bioRxiv&lt;/secondary-title&gt;&lt;/titles&gt;&lt;periodical&gt;&lt;full-title&gt;bioRxiv&lt;/full-title&gt;&lt;/periodical&gt;&lt;pages&gt;583591&lt;/pages&gt;&lt;dates&gt;&lt;year&gt;2019&lt;/year&gt;&lt;/dates&gt;&lt;urls&gt;&lt;related-urls&gt;&lt;url&gt;https://www.biorxiv.org/content/biorxiv/early/2019/04/07/583591.full.pdf&lt;/url&gt;&lt;/related-urls&gt;&lt;/urls&gt;&lt;electronic-resource-num&gt;10.1101/583591&lt;/electronic-resource-num&gt;&lt;/record&gt;&lt;/Cite&gt;&lt;/EndNote&gt;</w:instrText>
        </w:r>
        <w:r w:rsidR="006260A9" w:rsidRPr="00622CF5">
          <w:rPr>
            <w:rStyle w:val="Hyperlink"/>
            <w:rFonts w:eastAsiaTheme="minorEastAsia"/>
          </w:rPr>
          <w:fldChar w:fldCharType="separate"/>
        </w:r>
        <w:r w:rsidR="006260A9" w:rsidRPr="00622CF5">
          <w:rPr>
            <w:rStyle w:val="Hyperlink"/>
            <w:rFonts w:eastAsiaTheme="minorEastAsia"/>
          </w:rPr>
          <w:t>Boatman et al. (2019)</w:t>
        </w:r>
        <w:r w:rsidR="006260A9" w:rsidRPr="00622CF5">
          <w:rPr>
            <w:rStyle w:val="Hyperlink"/>
            <w:rFonts w:eastAsiaTheme="minorEastAsia"/>
          </w:rPr>
          <w:fldChar w:fldCharType="end"/>
        </w:r>
      </w:hyperlink>
      <w:r w:rsidR="007A7AEF" w:rsidRPr="00622CF5">
        <w:t xml:space="preserve"> and </w:t>
      </w:r>
      <w:hyperlink w:anchor="_ENREF_80" w:tooltip="Schuback, 2018 #8740" w:history="1">
        <w:r w:rsidR="006260A9" w:rsidRPr="00622CF5">
          <w:rPr>
            <w:rStyle w:val="Hyperlink"/>
            <w:rFonts w:eastAsiaTheme="minorEastAsia"/>
          </w:rPr>
          <w:fldChar w:fldCharType="begin"/>
        </w:r>
        <w:r w:rsidR="006260A9" w:rsidRPr="00622CF5">
          <w:rPr>
            <w:rStyle w:val="Hyperlink"/>
            <w:rFonts w:eastAsiaTheme="minorEastAsia"/>
          </w:rPr>
          <w:instrText xml:space="preserve"> ADDIN EN.CITE &lt;EndNote&gt;&lt;Cite AuthorYear="1"&gt;&lt;Author&gt;Schuback&lt;/Author&gt;&lt;Year&gt;2018&lt;/Year&gt;&lt;RecNum&gt;8740&lt;/RecNum&gt;&lt;DisplayText&gt;Schuback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006260A9" w:rsidRPr="00622CF5">
          <w:rPr>
            <w:rStyle w:val="Hyperlink"/>
            <w:rFonts w:eastAsiaTheme="minorEastAsia"/>
          </w:rPr>
          <w:fldChar w:fldCharType="separate"/>
        </w:r>
        <w:r w:rsidR="006260A9" w:rsidRPr="00622CF5">
          <w:rPr>
            <w:rStyle w:val="Hyperlink"/>
            <w:rFonts w:eastAsiaTheme="minorEastAsia"/>
          </w:rPr>
          <w:t>Schuback et al. (2018)</w:t>
        </w:r>
        <w:r w:rsidR="006260A9" w:rsidRPr="00622CF5">
          <w:rPr>
            <w:rStyle w:val="Hyperlink"/>
            <w:rFonts w:eastAsiaTheme="minorEastAsia"/>
          </w:rPr>
          <w:fldChar w:fldCharType="end"/>
        </w:r>
      </w:hyperlink>
      <w:r w:rsidR="007A7AEF" w:rsidRPr="00622CF5">
        <w:rPr>
          <w:rFonts w:eastAsiaTheme="minorEastAsia"/>
        </w:rPr>
        <w:t xml:space="preserve"> </w:t>
      </w:r>
      <w:r w:rsidRPr="00622CF5">
        <w:rPr>
          <w:rFonts w:eastAsiaTheme="minorEastAsia"/>
        </w:rPr>
        <w:t>were not available to us</w:t>
      </w:r>
      <w:r w:rsidR="007A7AEF" w:rsidRPr="00622CF5">
        <w:rPr>
          <w:rFonts w:eastAsiaTheme="minorEastAsia"/>
        </w:rPr>
        <w:t xml:space="preserve"> during this study. </w:t>
      </w:r>
      <w:r w:rsidRPr="00622CF5">
        <w:rPr>
          <w:rFonts w:eastAsiaTheme="minorEastAsia"/>
        </w:rPr>
        <w:t>The FRRF data were subsequently compared to the NCP O</w:t>
      </w:r>
      <w:r w:rsidRPr="00622CF5">
        <w:rPr>
          <w:rFonts w:eastAsiaTheme="minorEastAsia"/>
          <w:vertAlign w:val="subscript"/>
        </w:rPr>
        <w:t>2</w:t>
      </w:r>
      <w:r w:rsidRPr="00622CF5">
        <w:rPr>
          <w:rFonts w:eastAsiaTheme="minorEastAsia"/>
        </w:rPr>
        <w:t>/Ar data from which GPP rates were calculated. As the NCP approach is based on changes of O</w:t>
      </w:r>
      <w:r w:rsidRPr="00622CF5">
        <w:rPr>
          <w:rFonts w:eastAsiaTheme="minorEastAsia"/>
          <w:vertAlign w:val="subscript"/>
        </w:rPr>
        <w:t>2</w:t>
      </w:r>
      <w:r w:rsidRPr="00622CF5">
        <w:rPr>
          <w:rFonts w:eastAsiaTheme="minorEastAsia"/>
        </w:rPr>
        <w:t xml:space="preserve"> concentration in the water column, a photosynthetic quotient (PQ; oxygen evolved to carbon fixed) was applied to convert rates into carbon units. </w:t>
      </w:r>
      <w:r w:rsidR="00622CF5" w:rsidRPr="00622CF5">
        <w:rPr>
          <w:rFonts w:eastAsiaTheme="minorEastAsia"/>
        </w:rPr>
        <w:t>Generally,</w:t>
      </w:r>
      <w:r w:rsidRPr="00622CF5">
        <w:rPr>
          <w:rFonts w:eastAsiaTheme="minorEastAsia"/>
        </w:rPr>
        <w:t xml:space="preserve"> a PQ of 1.4 for NO</w:t>
      </w:r>
      <w:r w:rsidRPr="00622CF5">
        <w:rPr>
          <w:rFonts w:eastAsiaTheme="minorEastAsia"/>
          <w:vertAlign w:val="subscript"/>
        </w:rPr>
        <w:t>3</w:t>
      </w:r>
      <w:r w:rsidRPr="00622CF5">
        <w:rPr>
          <w:rFonts w:eastAsiaTheme="minorEastAsia"/>
          <w:vertAlign w:val="superscript"/>
        </w:rPr>
        <w:t>-</w:t>
      </w:r>
      <w:r w:rsidRPr="00622CF5">
        <w:rPr>
          <w:rFonts w:eastAsiaTheme="minorEastAsia"/>
        </w:rPr>
        <w:t xml:space="preserve"> supported production and 1.1 for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supported production </w:t>
      </w:r>
      <w:r w:rsidR="00622CF5" w:rsidRPr="00622CF5">
        <w:rPr>
          <w:rFonts w:eastAsiaTheme="minorEastAsia"/>
        </w:rPr>
        <w:t>is</w:t>
      </w:r>
      <w:r w:rsidRPr="00622CF5">
        <w:rPr>
          <w:rFonts w:eastAsiaTheme="minorEastAsia"/>
        </w:rPr>
        <w:t xml:space="preserve"> used. However, for simplicity and as the PQ can also vary with light induced stress </w:t>
      </w:r>
      <w:ins w:id="270" w:author="Sven Kranz" w:date="2020-02-24T13:29:00Z">
        <w:r w:rsidR="00095C8F" w:rsidRPr="00AC3449">
          <w:rPr>
            <w:rFonts w:eastAsiaTheme="minorEastAsia"/>
            <w:highlight w:val="yellow"/>
            <w:rPrChange w:id="271" w:author="Landry, Michael" w:date="2020-03-02T11:08:00Z">
              <w:rPr>
                <w:rFonts w:eastAsiaTheme="minorEastAsia"/>
              </w:rPr>
            </w:rPrChange>
          </w:rPr>
          <w:t>{Iriarte, 1999 #9306</w:t>
        </w:r>
        <w:r w:rsidR="00095C8F" w:rsidRPr="00095C8F">
          <w:rPr>
            <w:rFonts w:eastAsiaTheme="minorEastAsia"/>
          </w:rPr>
          <w:t xml:space="preserve">} </w:t>
        </w:r>
      </w:ins>
      <w:r w:rsidRPr="00622CF5">
        <w:rPr>
          <w:rFonts w:eastAsiaTheme="minorEastAsia"/>
        </w:rPr>
        <w:t>as well as other stress factors</w:t>
      </w:r>
      <w:ins w:id="272" w:author="Sven Kranz" w:date="2020-02-24T13:32:00Z">
        <w:r w:rsidR="00095C8F" w:rsidRPr="00095C8F">
          <w:t xml:space="preserve"> </w:t>
        </w:r>
        <w:r w:rsidR="00095C8F" w:rsidRPr="00095C8F">
          <w:rPr>
            <w:rFonts w:eastAsiaTheme="minorEastAsia"/>
          </w:rPr>
          <w:t>{</w:t>
        </w:r>
        <w:r w:rsidR="00095C8F" w:rsidRPr="00C2253D">
          <w:rPr>
            <w:rFonts w:eastAsiaTheme="minorEastAsia"/>
            <w:highlight w:val="yellow"/>
            <w:rPrChange w:id="273" w:author="Landry, Michael" w:date="2020-03-02T11:05:00Z">
              <w:rPr>
                <w:rFonts w:eastAsiaTheme="minorEastAsia"/>
              </w:rPr>
            </w:rPrChange>
          </w:rPr>
          <w:t>Spilling, 2015 #</w:t>
        </w:r>
        <w:commentRangeStart w:id="274"/>
        <w:r w:rsidR="00095C8F" w:rsidRPr="00C2253D">
          <w:rPr>
            <w:rFonts w:eastAsiaTheme="minorEastAsia"/>
            <w:highlight w:val="yellow"/>
            <w:rPrChange w:id="275" w:author="Landry, Michael" w:date="2020-03-02T11:05:00Z">
              <w:rPr>
                <w:rFonts w:eastAsiaTheme="minorEastAsia"/>
              </w:rPr>
            </w:rPrChange>
          </w:rPr>
          <w:t>9312</w:t>
        </w:r>
      </w:ins>
      <w:commentRangeEnd w:id="274"/>
      <w:r w:rsidR="00C2253D">
        <w:rPr>
          <w:rStyle w:val="CommentReference"/>
          <w:rFonts w:asciiTheme="minorHAnsi" w:eastAsiaTheme="minorHAnsi" w:hAnsiTheme="minorHAnsi" w:cstheme="minorBidi"/>
        </w:rPr>
        <w:commentReference w:id="274"/>
      </w:r>
      <w:ins w:id="276" w:author="Sven Kranz" w:date="2020-02-24T13:32:00Z">
        <w:r w:rsidR="00095C8F" w:rsidRPr="00095C8F">
          <w:rPr>
            <w:rFonts w:eastAsiaTheme="minorEastAsia"/>
          </w:rPr>
          <w:t>}</w:t>
        </w:r>
      </w:ins>
      <w:r w:rsidRPr="00622CF5">
        <w:rPr>
          <w:rFonts w:eastAsiaTheme="minorEastAsia"/>
        </w:rPr>
        <w:t xml:space="preserve">, </w:t>
      </w:r>
      <w:commentRangeStart w:id="277"/>
      <w:r w:rsidRPr="00622CF5">
        <w:rPr>
          <w:rFonts w:eastAsiaTheme="minorEastAsia"/>
        </w:rPr>
        <w:t>we</w:t>
      </w:r>
      <w:commentRangeEnd w:id="277"/>
      <w:r w:rsidR="00C2253D">
        <w:rPr>
          <w:rStyle w:val="CommentReference"/>
          <w:rFonts w:asciiTheme="minorHAnsi" w:eastAsiaTheme="minorHAnsi" w:hAnsiTheme="minorHAnsi" w:cstheme="minorBidi"/>
        </w:rPr>
        <w:commentReference w:id="277"/>
      </w:r>
      <w:r w:rsidRPr="00622CF5">
        <w:rPr>
          <w:rFonts w:eastAsiaTheme="minorEastAsia"/>
        </w:rPr>
        <w:t xml:space="preserve"> used a PQ of 1.2 for all samples. Changes in O</w:t>
      </w:r>
      <w:r w:rsidRPr="00622CF5">
        <w:rPr>
          <w:rFonts w:eastAsiaTheme="minorEastAsia"/>
          <w:vertAlign w:val="subscript"/>
        </w:rPr>
        <w:t>2</w:t>
      </w:r>
      <w:r w:rsidRPr="00622CF5">
        <w:rPr>
          <w:rFonts w:eastAsiaTheme="minorEastAsia"/>
        </w:rPr>
        <w:t xml:space="preserve">/Ar include all photoautotrophic and heterotrophic activity. Hence, a positive trend during the day indicates that photoautotrophy </w:t>
      </w:r>
      <w:r w:rsidR="00622CF5" w:rsidRPr="00622CF5">
        <w:rPr>
          <w:rFonts w:eastAsiaTheme="minorEastAsia"/>
        </w:rPr>
        <w:t>outweighs</w:t>
      </w:r>
      <w:r w:rsidRPr="00622CF5">
        <w:rPr>
          <w:rFonts w:eastAsiaTheme="minorEastAsia"/>
        </w:rPr>
        <w:t xml:space="preserve"> all chemoheterotrophy, including phytoplankton respiratory processes. Daytime production includes all respiratory processes and photosynthesis while nighttime data measures only respiratory processes</w:t>
      </w:r>
      <w:r w:rsidRPr="00622CF5">
        <w:t xml:space="preserve">. </w:t>
      </w:r>
      <w:r w:rsidRPr="00622CF5">
        <w:rPr>
          <w:rFonts w:eastAsiaTheme="minorEastAsia"/>
        </w:rPr>
        <w:t xml:space="preserve">In order </w:t>
      </w:r>
      <w:r w:rsidRPr="00622CF5">
        <w:rPr>
          <w:rFonts w:eastAsiaTheme="minorEastAsia"/>
        </w:rPr>
        <w:lastRenderedPageBreak/>
        <w:t>to estimate GPP from diel cycles in O</w:t>
      </w:r>
      <w:r w:rsidRPr="00622CF5">
        <w:rPr>
          <w:rFonts w:eastAsiaTheme="minorEastAsia"/>
          <w:vertAlign w:val="subscript"/>
        </w:rPr>
        <w:t>2</w:t>
      </w:r>
      <w:r w:rsidRPr="00622CF5">
        <w:rPr>
          <w:rFonts w:eastAsiaTheme="minorEastAsia"/>
        </w:rPr>
        <w:t>/Ar, we assume that the nighttime and daytime respiration rates are equal.</w:t>
      </w:r>
    </w:p>
    <w:p w14:paraId="16F529E9" w14:textId="049F9C32" w:rsidR="00C10DE7" w:rsidRPr="00622CF5" w:rsidRDefault="00C10DE7" w:rsidP="00CD3E44">
      <w:pPr>
        <w:spacing w:before="120" w:line="360" w:lineRule="auto"/>
        <w:ind w:firstLine="360"/>
        <w:outlineLvl w:val="0"/>
        <w:rPr>
          <w:rFonts w:eastAsiaTheme="minorEastAsia"/>
        </w:rPr>
      </w:pPr>
      <w:r w:rsidRPr="00622CF5">
        <w:rPr>
          <w:rFonts w:eastAsiaTheme="minorEastAsia"/>
        </w:rPr>
        <w:t>Since no FRRF measurements were conducted during the P1604 cruise, GPP rates were only obtained using the O</w:t>
      </w:r>
      <w:r w:rsidRPr="00622CF5">
        <w:rPr>
          <w:rFonts w:eastAsiaTheme="minorEastAsia"/>
          <w:vertAlign w:val="subscript"/>
        </w:rPr>
        <w:t>2</w:t>
      </w:r>
      <w:r w:rsidRPr="00622CF5">
        <w:rPr>
          <w:rFonts w:eastAsiaTheme="minorEastAsia"/>
        </w:rPr>
        <w:t xml:space="preserve">/Ar data. The diurnal rate estimates followed </w:t>
      </w:r>
      <w:r w:rsidR="00622CF5" w:rsidRPr="00622CF5">
        <w:rPr>
          <w:rFonts w:eastAsiaTheme="minorEastAsia"/>
        </w:rPr>
        <w:t>distinct</w:t>
      </w:r>
      <w:r w:rsidRPr="00622CF5">
        <w:rPr>
          <w:rFonts w:eastAsiaTheme="minorEastAsia"/>
        </w:rPr>
        <w:t xml:space="preserve"> diurnal cycles with a </w:t>
      </w:r>
      <w:r w:rsidRPr="00F73EA1">
        <w:rPr>
          <w:rFonts w:eastAsiaTheme="minorEastAsia"/>
        </w:rPr>
        <w:t>maximum production of around 160 mmol C m</w:t>
      </w:r>
      <w:r w:rsidRPr="00F73EA1">
        <w:rPr>
          <w:rFonts w:eastAsiaTheme="minorEastAsia"/>
          <w:vertAlign w:val="superscript"/>
        </w:rPr>
        <w:t>-2</w:t>
      </w:r>
      <w:r w:rsidRPr="00F73EA1">
        <w:rPr>
          <w:rFonts w:eastAsiaTheme="minorEastAsia"/>
        </w:rPr>
        <w:t xml:space="preserve"> d</w:t>
      </w:r>
      <w:r w:rsidRPr="00F73EA1">
        <w:rPr>
          <w:rFonts w:eastAsiaTheme="minorEastAsia"/>
          <w:vertAlign w:val="superscript"/>
        </w:rPr>
        <w:t>-1</w:t>
      </w:r>
      <w:r w:rsidRPr="00F73EA1">
        <w:rPr>
          <w:rFonts w:eastAsiaTheme="minorEastAsia"/>
        </w:rPr>
        <w:t xml:space="preserve"> and a daily average around 40 mmol C m</w:t>
      </w:r>
      <w:r w:rsidRPr="00F73EA1">
        <w:rPr>
          <w:rFonts w:eastAsiaTheme="minorEastAsia"/>
          <w:vertAlign w:val="superscript"/>
        </w:rPr>
        <w:t>-2</w:t>
      </w:r>
      <w:r w:rsidRPr="00F73EA1">
        <w:rPr>
          <w:rFonts w:eastAsiaTheme="minorEastAsia"/>
        </w:rPr>
        <w:t xml:space="preserve"> d</w:t>
      </w:r>
      <w:r w:rsidRPr="00F73EA1">
        <w:rPr>
          <w:rFonts w:eastAsiaTheme="minorEastAsia"/>
          <w:vertAlign w:val="superscript"/>
        </w:rPr>
        <w:t>-1</w:t>
      </w:r>
      <w:r w:rsidRPr="00F73EA1">
        <w:rPr>
          <w:rFonts w:eastAsiaTheme="minorEastAsia"/>
        </w:rPr>
        <w:t xml:space="preserve">. </w:t>
      </w:r>
      <w:r w:rsidRPr="00F73EA1">
        <w:rPr>
          <w:color w:val="000000"/>
          <w:szCs w:val="22"/>
        </w:rPr>
        <w:t xml:space="preserve">As noted by </w:t>
      </w:r>
      <w:r w:rsidR="007A7AEF" w:rsidRPr="00F73EA1">
        <w:rPr>
          <w:color w:val="000000"/>
          <w:szCs w:val="22"/>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F73EA1">
        <w:rPr>
          <w:color w:val="000000"/>
          <w:szCs w:val="22"/>
        </w:rPr>
        <w:instrText xml:space="preserve"> ADDIN EN.CITE </w:instrText>
      </w:r>
      <w:r w:rsidR="007A7AEF" w:rsidRPr="00F73EA1">
        <w:rPr>
          <w:color w:val="000000"/>
          <w:szCs w:val="22"/>
        </w:rPr>
        <w:fldChar w:fldCharType="begin">
          <w:fldData xml:space="preserve">PEVuZE5vdGU+PENpdGU+PEF1dGhvcj5MYW5kcnk8L0F1dGhvcj48WWVhcj4yMDExPC9ZZWFyPjxS
ZWNOdW0+OTI3MjwvUmVjTnVtPjxEaXNwbGF5VGV4dD4oTGFuZHJ5IGV0IGFsLiwgMjAxMWEpPC9E
aXNwbGF5VGV4dD48cmVjb3JkPjxyZWMtbnVtYmVyPjkyNzI8L3JlYy1udW1iZXI+PGZvcmVpZ24t
a2V5cz48a2V5IGFwcD0iRU4iIGRiLWlkPSJlOWRwenRzOW16YXY5NWUwcnM4cHJ3djlleHR6dzl4
dnhlZnciIHRpbWVzdGFtcD0iMTU3NjUwMzg3MiI+OTI3Mjwva2V5PjwvZm9yZWlnbi1rZXlzPjxy
ZWYtdHlwZSBuYW1lPSJKb3VybmFsIEFydGljbGUiPjE3PC9yZWYtdHlwZT48Y29udHJpYnV0b3Jz
PjxhdXRob3JzPjxhdXRob3I+TGFuZHJ5LCBNLiBSLjwvYXV0aG9yPjxhdXRob3I+U2VscGgsIEsu
IEUuPC9hdXRob3I+PGF1dGhvcj5UYXlsb3IsIEEuIEcuPC9hdXRob3I+PGF1dGhvcj5EZWNpbWEs
IE0uPC9hdXRob3I+PGF1dGhvcj5CYWxjaCwgVy4gTS48L2F1dGhvcj48YXV0aG9yPkJpZGlnYXJl
LCBSLiBSLjwvYXV0aG9yPjwvYXV0aG9ycz48L2NvbnRyaWJ1dG9ycz48YXV0aC1hZGRyZXNzPlVu
aXYgQ2FsaWYgU2FuIERpZWdvLCBTY3JpcHBzIEluc3QgT2NlYW5vZywgTGEgSm9sbGEsIENBIDky
MDkzIFVTQSYjeEQ7VW5pdiBIYXdhaWkgTWFub2EsIERlcHQgT2NlYW5vZywgSG9ub2x1bHUsIEhJ
IDk2ODIyIFVTQSYjeEQ7QmlnZWxvdyBMYWIgT2NlYW4gU2NpLCBXIEJvb3RoYmF5IEhhcmJvciwg
TUUgMDQ1NzUgVVNBJiN4RDtVbml2IEhhd2FpaSBNYW5vYSwgSGF3YWlpIEluc3QgTWFyaW5lIEJp
b2wsIEhvbm9sdWx1LCBISSA5NjgyMiBVU0E8L2F1dGgtYWRkcmVzcz48dGl0bGVzPjx0aXRsZT5Q
aHl0b3BsYW5rdG9uIGdyb3d0aCwgZ3JhemluZyBhbmQgcHJvZHVjdGlvbiBiYWxhbmNlcyBpbiB0
aGUgSE5MQyBlcXVhdG9yaWFsIFBhY2lmaWM8L3RpdGxlPjxzZWNvbmRhcnktdGl0bGU+RGVlcC1T
ZWEgUmVzZWFyY2ggSUk8L3NlY29uZGFyeS10aXRsZT48YWx0LXRpdGxlPkRlZXAtU2VhIFJlcyBQ
dCBJaTwvYWx0LXRpdGxlPjwvdGl0bGVzPjxwZXJpb2RpY2FsPjxmdWxsLXRpdGxlPkRlZXAtU2Vh
IFJlc2VhcmNoIElJPC9mdWxsLXRpdGxlPjxhYmJyLTE+RGVlcC1TZWEgUmVzZWFyY2ggUGFydCBJ
STwvYWJici0xPjwvcGVyaW9kaWNhbD48YWx0LXBlcmlvZGljYWw+PGZ1bGwtdGl0bGU+RGVlcC1T
ZWEgUmVzZWFyY2ggUGFydCBJaS1Ub3BpY2FsIFN0dWRpZXMgaW4gT2NlYW5vZ3JhcGh5PC9mdWxs
LXRpdGxlPjxhYmJyLTE+RGVlcC1TZWEgUmVzIFB0IElpPC9hYmJyLTE+PC9hbHQtcGVyaW9kaWNh
bD48cGFnZXM+NTI0LTUzNTwvcGFnZXM+PHZvbHVtZT41ODwvdm9sdW1lPjxudW1iZXI+My00PC9u
dW1iZXI+PGtleXdvcmRzPjxrZXl3b3JkPnBoeXRvcGxhbmt0b24gZ3Jvd3RoPC9rZXl3b3JkPjxr
ZXl3b3JkPmdyYXppbmc8L2tleXdvcmQ+PGtleXdvcmQ+cHJvZHVjdGlvbjwva2V5d29yZD48a2V5
d29yZD5taWNyb3pvb3BsYW5rdG9uPC9rZXl3b3JkPjxrZXl3b3JkPm1lc296b29wbGFua3Rvbjwv
a2V5d29yZD48a2V5d29yZD5kZXB0aCBkaXN0cmlidXRpb248L2tleXdvcmQ+PGtleXdvcmQ+Yzpj
aGxhIHJhdGlvPC9rZXl3b3JkPjxrZXl3b3JkPmFyYWJpYW4gc2VhPC9rZXl3b3JkPjxrZXl3b3Jk
Pmlyb24gZmVydGlsaXphdGlvbjwva2V5d29yZD48a2V5d29yZD5jZWxsLWRlYXRoPC9rZXl3b3Jk
PjxrZXl3b3JkPmZvb2Qgd2Viczwva2V5d29yZD48a2V5d29yZD5taWNyb3pvb3BsYW5rdG9uPC9r
ZXl3b3JkPjxrZXl3b3JkPmNhcmJvbjwva2V5d29yZD48a2V5d29yZD5jb21tdW5pdHk8L2tleXdv
cmQ+PGtleXdvcmQ+ZHluYW1pY3M8L2tleXdvcmQ+PGtleXdvcmQ+bnV0cmllbnQ8L2tleXdvcmQ+
PGtleXdvcmQ+ZGlhdG9tczwva2V5d29yZD48L2tleXdvcmRzPjxkYXRlcz48eWVhcj4yMDExPC95
ZWFyPjxwdWItZGF0ZXM+PGRhdGU+RmViPC9kYXRlPjwvcHViLWRhdGVzPjwvZGF0ZXM+PGlzYm4+
MDk2Ny0wNjQ1PC9pc2JuPjxhY2Nlc3Npb24tbnVtPldPUzowMDAyODgzMTMxMDAwMTg8L2FjY2Vz
c2lvbi1udW0+PHVybHM+PHJlbGF0ZWQtdXJscz48dXJsPiZsdDtHbyB0byBJU0kmZ3Q7Oi8vV09T
OjAwMDI4ODMxMzEwMDAxODwvdXJsPjwvcmVsYXRlZC11cmxzPjwvdXJscz48ZWxlY3Ryb25pYy1y
ZXNvdXJjZS1udW0+MTAuMTAxNi9qLmRzcjIuMjAxMC4wOC4wMTE8L2VsZWN0cm9uaWMtcmVzb3Vy
Y2UtbnVtPjxsYW5ndWFnZT5FbmdsaXNoPC9sYW5ndWFnZT48L3JlY29yZD48L0NpdGU+PC9FbmRO
b3RlPn==
</w:fldData>
        </w:fldChar>
      </w:r>
      <w:r w:rsidR="007A7AEF" w:rsidRPr="00F73EA1">
        <w:rPr>
          <w:color w:val="000000"/>
          <w:szCs w:val="22"/>
        </w:rPr>
        <w:instrText xml:space="preserve"> ADDIN EN.CITE.DATA </w:instrText>
      </w:r>
      <w:r w:rsidR="007A7AEF" w:rsidRPr="00F73EA1">
        <w:rPr>
          <w:color w:val="000000"/>
          <w:szCs w:val="22"/>
        </w:rPr>
      </w:r>
      <w:r w:rsidR="007A7AEF" w:rsidRPr="00F73EA1">
        <w:rPr>
          <w:color w:val="000000"/>
          <w:szCs w:val="22"/>
        </w:rPr>
        <w:fldChar w:fldCharType="end"/>
      </w:r>
      <w:r w:rsidR="007A7AEF" w:rsidRPr="00F73EA1">
        <w:rPr>
          <w:color w:val="000000"/>
          <w:szCs w:val="22"/>
        </w:rPr>
      </w:r>
      <w:r w:rsidR="007A7AEF" w:rsidRPr="00F73EA1">
        <w:rPr>
          <w:color w:val="000000"/>
          <w:szCs w:val="22"/>
        </w:rPr>
        <w:fldChar w:fldCharType="separate"/>
      </w:r>
      <w:r w:rsidR="007A7AEF" w:rsidRPr="00F73EA1">
        <w:rPr>
          <w:noProof/>
          <w:color w:val="000000"/>
          <w:szCs w:val="22"/>
        </w:rPr>
        <w:t>(</w:t>
      </w:r>
      <w:hyperlink w:anchor="_ENREF_45" w:tooltip="Landry, 2011 #9272" w:history="1">
        <w:r w:rsidR="006260A9" w:rsidRPr="00F73EA1">
          <w:rPr>
            <w:rStyle w:val="Hyperlink"/>
          </w:rPr>
          <w:t>Landry et al., 2011a</w:t>
        </w:r>
      </w:hyperlink>
      <w:r w:rsidR="007A7AEF" w:rsidRPr="00F73EA1">
        <w:rPr>
          <w:noProof/>
          <w:color w:val="000000"/>
          <w:szCs w:val="22"/>
        </w:rPr>
        <w:t>)</w:t>
      </w:r>
      <w:r w:rsidR="007A7AEF" w:rsidRPr="00F73EA1">
        <w:rPr>
          <w:color w:val="000000"/>
          <w:szCs w:val="22"/>
        </w:rPr>
        <w:fldChar w:fldCharType="end"/>
      </w:r>
      <w:r w:rsidRPr="00F73EA1">
        <w:rPr>
          <w:color w:val="000000"/>
          <w:szCs w:val="22"/>
        </w:rPr>
        <w:t>, carbon-based phytoplankton production measured from dilution experiments exceed those from NPP</w:t>
      </w:r>
      <w:r w:rsidRPr="00F73EA1">
        <w:rPr>
          <w:color w:val="000000"/>
          <w:szCs w:val="22"/>
          <w:vertAlign w:val="subscript"/>
        </w:rPr>
        <w:t>14C</w:t>
      </w:r>
      <w:r w:rsidRPr="00F73EA1">
        <w:rPr>
          <w:color w:val="000000"/>
          <w:szCs w:val="22"/>
        </w:rPr>
        <w:t xml:space="preserve"> because they separately account for phytoplankton biomass growth and production grazed by microzooplankton over the course of 24-h incubations while NPP</w:t>
      </w:r>
      <w:r w:rsidRPr="00F73EA1">
        <w:rPr>
          <w:color w:val="000000"/>
          <w:szCs w:val="22"/>
          <w:vertAlign w:val="subscript"/>
        </w:rPr>
        <w:t>14C</w:t>
      </w:r>
      <w:r w:rsidRPr="00F73EA1">
        <w:rPr>
          <w:color w:val="000000"/>
          <w:szCs w:val="22"/>
        </w:rPr>
        <w:t xml:space="preserve"> incorporates respiration losses of grazed </w:t>
      </w:r>
      <w:r w:rsidRPr="00F73EA1">
        <w:rPr>
          <w:color w:val="000000"/>
          <w:szCs w:val="22"/>
          <w:vertAlign w:val="superscript"/>
        </w:rPr>
        <w:t>14</w:t>
      </w:r>
      <w:r w:rsidRPr="00F73EA1">
        <w:rPr>
          <w:color w:val="000000"/>
          <w:szCs w:val="22"/>
        </w:rPr>
        <w:t>C-labelled carbon into the measurement. Hence, the difference in portions of GPP recovered by NPP</w:t>
      </w:r>
      <w:r w:rsidRPr="00F73EA1">
        <w:rPr>
          <w:color w:val="000000"/>
          <w:szCs w:val="22"/>
          <w:vertAlign w:val="subscript"/>
        </w:rPr>
        <w:t>14C</w:t>
      </w:r>
      <w:r w:rsidRPr="00F73EA1">
        <w:rPr>
          <w:color w:val="000000"/>
          <w:szCs w:val="22"/>
        </w:rPr>
        <w:t xml:space="preserve"> and NPP</w:t>
      </w:r>
      <w:r w:rsidRPr="00F73EA1">
        <w:rPr>
          <w:color w:val="000000"/>
          <w:szCs w:val="22"/>
          <w:vertAlign w:val="subscript"/>
        </w:rPr>
        <w:t>G/G</w:t>
      </w:r>
      <w:r w:rsidRPr="00F73EA1">
        <w:rPr>
          <w:color w:val="000000"/>
          <w:szCs w:val="22"/>
        </w:rPr>
        <w:t xml:space="preserve"> might be interpreted as measure of production </w:t>
      </w:r>
      <w:del w:id="278" w:author="Sven Kranz" w:date="2020-02-24T13:34:00Z">
        <w:r w:rsidRPr="00F73EA1" w:rsidDel="00F60190">
          <w:rPr>
            <w:color w:val="000000"/>
            <w:szCs w:val="22"/>
          </w:rPr>
          <w:delText>losses via food web processes</w:delText>
        </w:r>
      </w:del>
      <w:ins w:id="279" w:author="Sven Kranz" w:date="2020-02-24T13:35:00Z">
        <w:r w:rsidR="00F60190" w:rsidRPr="00F73EA1">
          <w:rPr>
            <w:color w:val="000000"/>
            <w:szCs w:val="22"/>
          </w:rPr>
          <w:t xml:space="preserve">losses during transfer of the organic matter </w:t>
        </w:r>
      </w:ins>
      <w:ins w:id="280" w:author="Sven Kranz" w:date="2020-02-24T13:36:00Z">
        <w:r w:rsidR="00F60190" w:rsidRPr="00F73EA1">
          <w:rPr>
            <w:color w:val="000000"/>
            <w:szCs w:val="22"/>
          </w:rPr>
          <w:t>through the</w:t>
        </w:r>
      </w:ins>
      <w:ins w:id="281" w:author="Sven Kranz" w:date="2020-02-24T13:35:00Z">
        <w:r w:rsidR="00F60190" w:rsidRPr="00F73EA1">
          <w:rPr>
            <w:color w:val="000000"/>
            <w:szCs w:val="22"/>
          </w:rPr>
          <w:t xml:space="preserve"> food-web</w:t>
        </w:r>
      </w:ins>
      <w:r w:rsidRPr="00F73EA1">
        <w:rPr>
          <w:color w:val="000000"/>
          <w:szCs w:val="22"/>
        </w:rPr>
        <w:t xml:space="preserve">. </w:t>
      </w:r>
      <w:r w:rsidR="00CD3E44" w:rsidRPr="00F73EA1">
        <w:rPr>
          <w:rFonts w:eastAsiaTheme="minorEastAsia"/>
        </w:rPr>
        <w:t>P1706-C1 and C2 gave high GPP rates for both O</w:t>
      </w:r>
      <w:r w:rsidR="00CD3E44" w:rsidRPr="00F73EA1">
        <w:rPr>
          <w:rFonts w:eastAsiaTheme="minorEastAsia"/>
          <w:vertAlign w:val="subscript"/>
        </w:rPr>
        <w:t>2</w:t>
      </w:r>
      <w:r w:rsidR="00CD3E44" w:rsidRPr="00F73EA1">
        <w:rPr>
          <w:rFonts w:eastAsiaTheme="minorEastAsia"/>
        </w:rPr>
        <w:t>/Ar and FRRF, with daily mid-day maxima &gt;3000</w:t>
      </w:r>
      <w:r w:rsidR="00CD3E44" w:rsidRPr="00622CF5">
        <w:rPr>
          <w:rFonts w:eastAsiaTheme="minorEastAsia"/>
        </w:rPr>
        <w:t xml:space="preserve"> mmol C m</w:t>
      </w:r>
      <w:r w:rsidR="00CD3E44" w:rsidRPr="00622CF5">
        <w:rPr>
          <w:rFonts w:eastAsiaTheme="minorEastAsia"/>
          <w:vertAlign w:val="superscript"/>
        </w:rPr>
        <w:t>-2</w:t>
      </w:r>
      <w:r w:rsidR="00CD3E44" w:rsidRPr="00622CF5">
        <w:rPr>
          <w:rFonts w:eastAsiaTheme="minorEastAsia"/>
        </w:rPr>
        <w:t xml:space="preserve"> d</w:t>
      </w:r>
      <w:r w:rsidR="00CD3E44" w:rsidRPr="00622CF5">
        <w:rPr>
          <w:rFonts w:eastAsiaTheme="minorEastAsia"/>
          <w:vertAlign w:val="superscript"/>
        </w:rPr>
        <w:t xml:space="preserve">-1 </w:t>
      </w:r>
      <w:r w:rsidR="00CD3E44" w:rsidRPr="00622CF5">
        <w:rPr>
          <w:rFonts w:eastAsiaTheme="minorEastAsia"/>
        </w:rPr>
        <w:t>for C1 and &gt;1000 mmol C m</w:t>
      </w:r>
      <w:r w:rsidR="00CD3E44" w:rsidRPr="00622CF5">
        <w:rPr>
          <w:rFonts w:eastAsiaTheme="minorEastAsia"/>
          <w:vertAlign w:val="superscript"/>
        </w:rPr>
        <w:t>-2</w:t>
      </w:r>
      <w:r w:rsidR="00CD3E44" w:rsidRPr="00622CF5">
        <w:rPr>
          <w:rFonts w:eastAsiaTheme="minorEastAsia"/>
        </w:rPr>
        <w:t xml:space="preserve"> d</w:t>
      </w:r>
      <w:r w:rsidR="00CD3E44" w:rsidRPr="00622CF5">
        <w:rPr>
          <w:rFonts w:eastAsiaTheme="minorEastAsia"/>
          <w:vertAlign w:val="superscript"/>
        </w:rPr>
        <w:t xml:space="preserve">-1 </w:t>
      </w:r>
      <w:r w:rsidR="00CD3E44" w:rsidRPr="00622CF5">
        <w:rPr>
          <w:rFonts w:eastAsiaTheme="minorEastAsia"/>
        </w:rPr>
        <w:t xml:space="preserve">C2. Direct comparison of cycle means indicate that rates were not statistically significantly different between methods (p </w:t>
      </w:r>
      <w:r w:rsidR="00CD3E44" w:rsidRPr="00622CF5">
        <w:rPr>
          <w:bCs/>
          <w:color w:val="333333"/>
        </w:rPr>
        <w:t>≥</w:t>
      </w:r>
      <w:r w:rsidR="00CD3E44" w:rsidRPr="00622CF5">
        <w:rPr>
          <w:b/>
          <w:bCs/>
          <w:color w:val="333333"/>
        </w:rPr>
        <w:t xml:space="preserve"> </w:t>
      </w:r>
      <w:r w:rsidR="00CD3E44" w:rsidRPr="00622CF5">
        <w:rPr>
          <w:rFonts w:eastAsiaTheme="minorEastAsia"/>
        </w:rPr>
        <w:t>0.4, t-test, Mann-Whitney Rank Sum test). GPP</w:t>
      </w:r>
      <w:r w:rsidR="00CD3E44" w:rsidRPr="00622CF5">
        <w:rPr>
          <w:rFonts w:eastAsiaTheme="minorEastAsia"/>
          <w:vertAlign w:val="subscript"/>
        </w:rPr>
        <w:t>O2/Ar</w:t>
      </w:r>
      <w:r w:rsidR="00CD3E44" w:rsidRPr="00622CF5">
        <w:rPr>
          <w:rFonts w:eastAsiaTheme="minorEastAsia"/>
        </w:rPr>
        <w:t xml:space="preserve"> for P1706-C3 and C4 were compromised by the ship passing through different water masses frequently, which precluded calculating day and night rates for the same water parcel. GPP rates were </w:t>
      </w:r>
      <w:r w:rsidR="00622CF5" w:rsidRPr="00622CF5">
        <w:rPr>
          <w:rFonts w:eastAsiaTheme="minorEastAsia"/>
        </w:rPr>
        <w:t>nonetheless</w:t>
      </w:r>
      <w:r w:rsidR="00CD3E44" w:rsidRPr="00622CF5">
        <w:rPr>
          <w:rFonts w:eastAsiaTheme="minorEastAsia"/>
        </w:rPr>
        <w:t xml:space="preserve"> obtained for those cycles from FRRF data. Comparing NPP</w:t>
      </w:r>
      <w:r w:rsidR="00A24060" w:rsidRPr="00622CF5">
        <w:rPr>
          <w:rFonts w:eastAsiaTheme="minorEastAsia"/>
          <w:vertAlign w:val="subscript"/>
        </w:rPr>
        <w:t>14C</w:t>
      </w:r>
      <w:r w:rsidR="00CD3E44" w:rsidRPr="00622CF5">
        <w:rPr>
          <w:rFonts w:eastAsiaTheme="minorEastAsia"/>
        </w:rPr>
        <w:t xml:space="preserve"> and GPP</w:t>
      </w:r>
      <w:r w:rsidR="00A24060" w:rsidRPr="00622CF5">
        <w:rPr>
          <w:rFonts w:eastAsiaTheme="minorEastAsia"/>
          <w:vertAlign w:val="subscript"/>
        </w:rPr>
        <w:t xml:space="preserve"> FRRF</w:t>
      </w:r>
      <w:r w:rsidR="00CD3E44" w:rsidRPr="00622CF5">
        <w:rPr>
          <w:rFonts w:eastAsiaTheme="minorEastAsia"/>
        </w:rPr>
        <w:t xml:space="preserve"> estimates for all cycles showed a reasonable % of carbon loss</w:t>
      </w:r>
      <w:r w:rsidR="00A24060" w:rsidRPr="00622CF5">
        <w:rPr>
          <w:rFonts w:eastAsiaTheme="minorEastAsia"/>
        </w:rPr>
        <w:t xml:space="preserve">: </w:t>
      </w:r>
      <w:r w:rsidR="00CD3E44" w:rsidRPr="00622CF5">
        <w:rPr>
          <w:rFonts w:eastAsiaTheme="minorEastAsia"/>
        </w:rPr>
        <w:t>3</w:t>
      </w:r>
      <w:r w:rsidR="00A24060" w:rsidRPr="00622CF5">
        <w:rPr>
          <w:rFonts w:eastAsiaTheme="minorEastAsia"/>
        </w:rPr>
        <w:t xml:space="preserve">6, </w:t>
      </w:r>
      <w:r w:rsidR="00CD3E44" w:rsidRPr="00622CF5">
        <w:rPr>
          <w:color w:val="000000"/>
          <w:szCs w:val="22"/>
        </w:rPr>
        <w:t>5</w:t>
      </w:r>
      <w:r w:rsidR="00A24060" w:rsidRPr="00622CF5">
        <w:rPr>
          <w:color w:val="000000"/>
          <w:szCs w:val="22"/>
        </w:rPr>
        <w:t xml:space="preserve">1 </w:t>
      </w:r>
      <w:r w:rsidR="00CD3E44" w:rsidRPr="00622CF5">
        <w:rPr>
          <w:color w:val="000000"/>
          <w:szCs w:val="22"/>
        </w:rPr>
        <w:t>, 2</w:t>
      </w:r>
      <w:r w:rsidR="00A24060" w:rsidRPr="00622CF5">
        <w:rPr>
          <w:color w:val="000000"/>
          <w:szCs w:val="22"/>
        </w:rPr>
        <w:t>7</w:t>
      </w:r>
      <w:r w:rsidR="00CD3E44" w:rsidRPr="00622CF5">
        <w:rPr>
          <w:color w:val="000000"/>
          <w:szCs w:val="22"/>
        </w:rPr>
        <w:t xml:space="preserve"> and </w:t>
      </w:r>
      <w:r w:rsidR="00A24060" w:rsidRPr="00622CF5">
        <w:rPr>
          <w:color w:val="000000"/>
          <w:szCs w:val="22"/>
        </w:rPr>
        <w:t>40</w:t>
      </w:r>
      <w:r w:rsidR="00CD3E44" w:rsidRPr="00622CF5">
        <w:rPr>
          <w:color w:val="000000"/>
          <w:szCs w:val="22"/>
        </w:rPr>
        <w:t xml:space="preserve"> of GPP for </w:t>
      </w:r>
      <w:r w:rsidR="00AC5276" w:rsidRPr="00622CF5">
        <w:rPr>
          <w:color w:val="000000"/>
          <w:szCs w:val="22"/>
        </w:rPr>
        <w:t>P1706-</w:t>
      </w:r>
      <w:r w:rsidR="00CD3E44" w:rsidRPr="00622CF5">
        <w:rPr>
          <w:color w:val="000000"/>
          <w:szCs w:val="22"/>
        </w:rPr>
        <w:t>C1-C4, respectively.</w:t>
      </w:r>
      <w:r w:rsidR="00CD3E44" w:rsidRPr="00622CF5">
        <w:rPr>
          <w:rFonts w:eastAsiaTheme="minorEastAsia"/>
        </w:rPr>
        <w:t xml:space="preserve"> </w:t>
      </w:r>
      <w:r w:rsidRPr="00622CF5">
        <w:t>For the CCE region, ~20% of fixed carbon is released to the DOC pool, with a range between 7 and 44% (Goericke unpublished data</w:t>
      </w:r>
      <w:r w:rsidR="007A7AEF" w:rsidRPr="00622CF5">
        <w:t xml:space="preserve">; </w:t>
      </w:r>
      <w:r w:rsidRPr="00622CF5">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622CF5">
        <w:instrText xml:space="preserve"> ADDIN EN.CITE </w:instrText>
      </w:r>
      <w:r w:rsidR="000B4C73" w:rsidRPr="00622CF5">
        <w:fldChar w:fldCharType="begin">
          <w:fldData xml:space="preserve">PEVuZE5vdGU+PENpdGU+PEF1dGhvcj5TdHVrZWw8L0F1dGhvcj48WWVhcj4yMDEyPC9ZZWFyPjxS
ZWNOdW0+OTIxMDwvUmVjTnVtPjxEaXNwbGF5VGV4dD4oU3R1a2VsIGV0IGFsLiwgMjAxMik8L0Rp
c3BsYXlUZXh0PjxyZWNvcmQ+PHJlYy1udW1iZXI+OTIxMDwvcmVjLW51bWJlcj48Zm9yZWlnbi1r
ZXlzPjxrZXkgYXBwPSJFTiIgZGItaWQ9ImU5ZHB6dHM5bXphdjk1ZTByczhwcnd2OWV4dHp3OXh2
eGVmdyIgdGltZXN0YW1wPSIxNTcwMTIwMTk2Ij45MjEwPC9rZXk+PC9mb3JlaWduLWtleXM+PHJl
Zi10eXBlIG5hbWU9IkpvdXJuYWwgQXJ0aWNsZSI+MTc8L3JlZi10eXBlPjxjb250cmlidXRvcnM+
PGF1dGhvcnM+PGF1dGhvcj5TdHVrZWwsIE0uIFIuPC9hdXRob3I+PGF1dGhvcj5MYW5kcnksIE0u
IFIuPC9hdXRob3I+PGF1dGhvcj5PaG1hbiwgTS4gRC48L2F1dGhvcj48YXV0aG9yPkdvZXJpY2tl
LCBSLjwvYXV0aG9yPjxhdXRob3I+U2FtbywgVC48L2F1dGhvcj48YXV0aG9yPkJlbml0ZXotTmVs
c29uLCBDLiBSLjwvYXV0aG9yPjwvYXV0aG9ycz48L2NvbnRyaWJ1dG9ycz48YXV0aC1hZGRyZXNz
PlVuaXYgQ2FsaWYgU2FuIERpZWdvLCBTY3JpcHBzIEluc3QgT2NlYW5vZywgTGEgSm9sbGEsIENB
IDkyMDM3IFVTQSYjeEQ7VW5pdiBTIENhcm9saW5hLCBDb2x1bWJpYSwgU0MgMjkyMDggVVNBPC9h
dXRoLWFkZHJlc3M+PHRpdGxlcz48dGl0bGU+RG8gaW52ZXJzZSBlY29zeXN0ZW0gbW9kZWxzIGFj
Y3VyYXRlbHkgcmVjb25zdHJ1Y3QgcGxhbmt0b24gdHJvcGhpYyBmbG93cz8gQ29tcGFyaW5nIHR3
byBzb2x1dGlvbiBtZXRob2RzIHVzaW5nIGZpZWxkIGRhdGEgZnJvbSB0aGUgQ2FsaWZvcm5pYSBD
dXJyZW50PC90aXRsZT48c2Vjb25kYXJ5LXRpdGxlPkpvdXJuYWwgb2YgTWFyaW5lIFN5c3RlbXM8
L3NlY29uZGFyeS10aXRsZT48YWx0LXRpdGxlPkogTWFyaW5lIFN5c3Q8L2FsdC10aXRsZT48L3Rp
dGxlcz48cGVyaW9kaWNhbD48ZnVsbC10aXRsZT5Kb3VybmFsIG9mIE1hcmluZSBTeXN0ZW1zPC9m
dWxsLXRpdGxlPjxhYmJyLTE+SiBNYXJpbmUgU3lzdDwvYWJici0xPjwvcGVyaW9kaWNhbD48YWx0
LXBlcmlvZGljYWw+PGZ1bGwtdGl0bGU+Sm91cm5hbCBvZiBNYXJpbmUgU3lzdGVtczwvZnVsbC10
aXRsZT48YWJici0xPkogTWFyaW5lIFN5c3Q8L2FiYnItMT48L2FsdC1wZXJpb2RpY2FsPjxwYWdl
cz4yMC0zMzwvcGFnZXM+PHZvbHVtZT45MTwvdm9sdW1lPjxudW1iZXI+MTwvbnVtYmVyPjxrZXl3
b3Jkcz48a2V5d29yZD5saW5lYXIgaW52ZXJzZSBtb2RlbDwva2V5d29yZD48a2V5d29yZD5wbGFu
a3Rvbjwva2V5d29yZD48a2V5d29yZD50cm9waGljIHN0cnVjdHVyZTwva2V5d29yZD48a2V5d29y
ZD5mb29kIHdlYjwva2V5d29yZD48a2V5d29yZD5lY29zeXN0ZW0gZHluYW1pY3M8L2tleXdvcmQ+
PGtleXdvcmQ+Y2FsaWZvcm5pYSBjdXJyZW50IHN5c3RlbTwva2V5d29yZD48a2V5d29yZD5mb29k
LXdlYiBzdHJ1Y3R1cmU8L2tleXdvcmQ+PGtleXdvcmQ+cGh5dG9wbGFua3RvbiBibG9vbXM8L2tl
eXdvcmQ+PGtleXdvcmQ+c291dGhlcm4gY2FsaWZvcm5pYTwva2V5d29yZD48a2V5d29yZD5lcXVh
dG9yaWFsIHBhY2lmaWM8L2tleXdvcmQ+PGtleXdvcmQ+cHJvdGVpbi1zeW50aGVzaXM8L2tleXdv
cmQ+PGtleXdvcmQ+b3JnYW5pYy1tYXR0ZXI8L2tleXdvcmQ+PGtleXdvcmQ+Y3VycmVudCBzeXN0
ZW08L2tleXdvcmQ+PGtleXdvcmQ+Y2FyYm9uIGV4cG9ydDwva2V5d29yZD48a2V5d29yZD56b29w
bGFua3Rvbjwva2V5d29yZD48a2V5d29yZD5iYWN0ZXJpYTwva2V5d29yZD48L2tleXdvcmRzPjxk
YXRlcz48eWVhcj4yMDEyPC95ZWFyPjxwdWItZGF0ZXM+PGRhdGU+TWFyPC9kYXRlPjwvcHViLWRh
dGVzPjwvZGF0ZXM+PGlzYm4+MDkyNC03OTYzPC9pc2JuPjxhY2Nlc3Npb24tbnVtPldPUzowMDAy
OTc4OTEyMDAwMDM8L2FjY2Vzc2lvbi1udW0+PHVybHM+PHJlbGF0ZWQtdXJscz48dXJsPiZsdDtH
byB0byBJU0kmZ3Q7Oi8vV09TOjAwMDI5Nzg5MTIwMDAwMzwvdXJsPjx1cmw+aHR0cHM6Ly93d3cu
c2NpZW5jZWRpcmVjdC5jb20vc2NpZW5jZS9hcnRpY2xlL3BpaS9TMDkyNDc5NjMxMTAwMjA1Mz92
aWElM0RpaHViPC91cmw+PC9yZWxhdGVkLXVybHM+PC91cmxzPjxlbGVjdHJvbmljLXJlc291cmNl
LW51bT4xMC4xMDE2L2ouam1hcnN5cy4yMDExLjA5LjAwNDwvZWxlY3Ryb25pYy1yZXNvdXJjZS1u
dW0+PGxhbmd1YWdlPkVuZ2xpc2g8L2xhbmd1YWdlPjwvcmVjb3JkPjwvQ2l0ZT48L0VuZE5vdGU+
</w:fldData>
        </w:fldChar>
      </w:r>
      <w:r w:rsidR="000B4C73" w:rsidRPr="00622CF5">
        <w:instrText xml:space="preserve"> ADDIN EN.CITE.DATA </w:instrText>
      </w:r>
      <w:r w:rsidR="000B4C73" w:rsidRPr="00622CF5">
        <w:fldChar w:fldCharType="end"/>
      </w:r>
      <w:r w:rsidRPr="00622CF5">
        <w:fldChar w:fldCharType="separate"/>
      </w:r>
      <w:r w:rsidR="000B4C73" w:rsidRPr="00622CF5">
        <w:rPr>
          <w:noProof/>
        </w:rPr>
        <w:t>(</w:t>
      </w:r>
      <w:hyperlink w:anchor="_ENREF_91" w:tooltip="Stukel, 2012 #9210" w:history="1">
        <w:r w:rsidR="006260A9" w:rsidRPr="00622CF5">
          <w:rPr>
            <w:rStyle w:val="Hyperlink"/>
          </w:rPr>
          <w:t>Stukel et al., 2012</w:t>
        </w:r>
      </w:hyperlink>
      <w:r w:rsidR="000B4C73" w:rsidRPr="00622CF5">
        <w:rPr>
          <w:noProof/>
        </w:rPr>
        <w:t>)</w:t>
      </w:r>
      <w:r w:rsidRPr="00622CF5">
        <w:fldChar w:fldCharType="end"/>
      </w:r>
      <w:r w:rsidRPr="00622CF5">
        <w:t xml:space="preserve">). Respiration alone can also reduce NPP on average by 9 to 22% </w:t>
      </w:r>
      <w:r w:rsidR="000B4C73" w:rsidRPr="00622CF5">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622CF5">
        <w:instrText xml:space="preserve"> ADDIN EN.CITE </w:instrText>
      </w:r>
      <w:r w:rsidR="000B4C73" w:rsidRPr="00622CF5">
        <w:fldChar w:fldCharType="begin">
          <w:fldData xml:space="preserve">PEVuZE5vdGU+PENpdGU+PEF1dGhvcj5Mw7NwZXotU2FuZG92YWw8L0F1dGhvcj48WWVhcj4yMDE0
PC9ZZWFyPjxSZWNOdW0+OTIxNzwvUmVjTnVtPjxEaXNwbGF5VGV4dD4oTMOzcGV6LVNhbmRvdmFs
IGV0IGFsLiwgMjAxNCk8L0Rpc3BsYXlUZXh0PjxyZWNvcmQ+PHJlYy1udW1iZXI+OTIxNzwvcmVj
LW51bWJlcj48Zm9yZWlnbi1rZXlzPjxrZXkgYXBwPSJFTiIgZGItaWQ9ImU5ZHB6dHM5bXphdjk1
ZTByczhwcnd2OWV4dHp3OXh2eGVmdyIgdGltZXN0YW1wPSIxNTc1MzAxNzEwIj45MjE3PC9rZXk+
PC9mb3JlaWduLWtleXM+PHJlZi10eXBlIG5hbWU9IkpvdXJuYWwgQXJ0aWNsZSI+MTc8L3JlZi10
eXBlPjxjb250cmlidXRvcnM+PGF1dGhvcnM+PGF1dGhvcj5Mw7NwZXotU2FuZG92YWwsIERhZmZu
ZSBDLjwvYXV0aG9yPjxhdXRob3I+Um9kcsOtZ3Vlei1SYW1vcywgVGFtYXJhPC9hdXRob3I+PGF1
dGhvcj5DZXJtZcOxbywgUGVkcm88L2F1dGhvcj48YXV0aG9yPlNvYnJpbm8sIENyaXN0aW5hPC9h
dXRob3I+PGF1dGhvcj5NYXJhw7HDs24sIEVtaWxpbzwvYXV0aG9yPjwvYXV0aG9ycz48L2NvbnRy
aWJ1dG9ycz48dGl0bGVzPjx0aXRsZT5QaG90b3N5bnRoZXNpcyBhbmQgcmVzcGlyYXRpb24gaW4g
bWFyaW5lIHBoeXRvcGxhbmt0b246IFJlbGF0aW9uc2hpcCB3aXRoIGNlbGwgc2l6ZSwgdGF4b25v
bWljIGFmZmlsaWF0aW9uLCBhbmQgZ3Jvd3RoIHBoYXNlPC90aXRsZT48c2Vjb25kYXJ5LXRpdGxl
PkpvdXJuYWwgb2YgRXhwZXJpbWVudGFsIE1hcmluZSBCaW9sb2d5IGFuZCBFY29sb2d5PC9zZWNv
bmRhcnktdGl0bGU+PC90aXRsZXM+PHBlcmlvZGljYWw+PGZ1bGwtdGl0bGU+Sm91cm5hbCBvZiBF
eHBlcmltZW50YWwgTWFyaW5lIEJpb2xvZ3kgYW5kIEVjb2xvZ3k8L2Z1bGwtdGl0bGU+PGFiYnIt
MT5KIEV4cCBNYXIgQmlvbCBFY29sPC9hYmJyLTE+PC9wZXJpb2RpY2FsPjxwYWdlcz4xNTEtMTU5
PC9wYWdlcz48dm9sdW1lPjQ1Nzwvdm9sdW1lPjxrZXl3b3Jkcz48a2V5d29yZD5Hcm93dGggcGhh
c2U8L2tleXdvcmQ+PGtleXdvcmQ+TWV0YWJvbGlzbTwva2V5d29yZD48a2V5d29yZD5QaHl0b3Bs
YW5rdG9uIHRheG9ub21pYyBncm91cHM8L2tleXdvcmQ+PGtleXdvcmQ+U2l6ZS1zY2FsaW5nPC9r
ZXl3b3JkPjwva2V5d29yZHM+PGRhdGVzPjx5ZWFyPjIwMTQ8L3llYXI+PHB1Yi1kYXRlcz48ZGF0
ZT4yMDE0LzA4LzAxLzwvZGF0ZT48L3B1Yi1kYXRlcz48L2RhdGVzPjxpc2JuPjAwMjItMDk4MTwv
aXNibj48dXJscz48cmVsYXRlZC11cmxzPjx1cmw+aHR0cDovL3d3dy5zY2llbmNlZGlyZWN0LmNv
bS9zY2llbmNlL2FydGljbGUvcGlpL1MwMDIyMDk4MTE0MDAwOTk5PC91cmw+PHVybD5odHRwczov
L3BkZi5zY2llbmNlZGlyZWN0YXNzZXRzLmNvbS8yNzEyODQvMS1zMi4wLVMwMDIyMDk4MTE0WDAw
MDY3LzEtczIuMC1TMDAyMjA5ODExNDAwMDk5OS9tYWluLnBkZj9YLUFtei1TZWN1cml0eS1Ub2tl
bj1JUW9KYjNKcFoybHVYMlZqRU1QJTJGJTJGJTJGJTJGJTJGJTJGJTJGJTJGJTJGJTJGd0VhQ1hW
ekxXVmhjM1F0TVNKSU1FWUNJUUNKMVFGYmxhUVZuVWUzZyUyRk9mVW0zUWk0ajAlMkJzWGhHSmNs
NHVHJTJGd04xSFVnSWhBS0Rob0Y0VDNvd3lzSnBtU3NRU3JubHdnVUNOekhoZklKN2pMWFhMMCUy
QlJvS3RBQ0NCc1FBaG9NTURVNU1EQXpOVFEyT0RZMUlnd05jc2VPdXdvSFJMekt2Zk1xclFJMTND
aFNMczBYYSUyQmsyUHo4MzBSJTJCNHpzJTJCWnF4aEhoZTNNWkNrbUwwbEZpV2diQ0Vxa2Q5ZU1i
VjBmWTFjbjgyWUxIYnNrT21Xa2F6JTJGQ1B6eSUyRk5EJTJGSGtvYVFIR0lZRmNsdFZoZ1MxNDhF
Z25ucmh0JTJGWDdFZ05PWFI1V09rcklUa1VZeGFQeiUyRllVNExQRkJ0c3FXZDVCQnFWTnRhbkpJ
aXl2NFczdGVkbDc0Y1pFTmxVJTJCNWlMMjJ2clY1SDdVa2kwJTJGZWxYQm5POFBlM3lxYlY5TU1h
Z05hWThhbUtkOGkwQmVWdndpSEprdnA3UUZsSUwxbUV2dmFpRUVtaTglMkIzUnlSM1dxZkFXOGxn
NVdmUm9vOTFyZ1RsUUxUYWlBJTJGMnZyQkg4b2xPbUlReHMzYzdCb2pHSElCblB0YkQ3OWZoNU44
SnBubUhObnA2NDlnanI2dXNIcDRVbVQwQTNTdVhtV3lKN1Y0MThaU2h6JTJGeUVVUlVyUUJiWnI2
OFg2SDRtRTVqSWVTWlBkd0RtRWRBbG50Nk1JQ0l5dThGT3M0Q2s1bFE3biUyRjVZVWZycWFPV1V4
cnNsV3R5NlEwUU5mU1djRmJ1OE1xbkRqTUVqWHhuUWhWbHdNTndaMEs2VnI3VUZlVjhqWU41SkhR
Wm9Lc25pdiUyQmhVQXYlMkZOU1JvbUJ3UyUyRnFyQVllTVBscFh4T1ZTSVV6NnpRU1d4ak5QcFQ1
JTJCNnZtbGlpMGdOcjlwVUZacXQ4TWhyN1liaFZYMTlFJTJGcWpBM1VMNU10YzlNeEdLVmRKJTJG
M2VsNFNUWFA1cHFveHVjYyUyRnNRTVNoQzBjYzlwelVJVSUyRmgyNXk4UzV1czl3Y0owZG43REx5
M0hZYzdNSjlSMWlNeHlMdTlIa1BpQ1QyRDd3RzdKZEVHTjFtNmwlMkZXNyUyQnhnUVRuRjl4M2NO
VVA2V2FHSVMlMkJVekdBdTVrZnY0aTdudCUyQnYwa01jbmRFaHlaWmlsQlIxayUyRjYxaThVelFH
S0c5b1l6VW94VXd2VU90aThFTHprMk84SzFnM1ZlJTJCTjJudm94V0p4WDlQMkpGSndPb3VFbkhS
dCUyRm82MVdMS3hyZ1FGaCUyQmpCWkpmTmUlMkJhTjFrbEJtaEhhRTFZSXdsR0JaSnU3ekNUZGV4
bEZYc21RJTNEJTNEJmFtcDtYLUFtei1BbGdvcml0aG09QVdTNC1ITUFDLVNIQTI1NiZhbXA7WC1B
bXotRGF0ZT0yMDE5MTIxMlQxOTU3NTVaJmFtcDtYLUFtei1TaWduZWRIZWFkZXJzPWhvc3QmYW1w
O1gtQW16LUV4cGlyZXM9MzAwJmFtcDtYLUFtei1DcmVkZW50aWFsPUFTSUFRM1BIQ1ZUWTdPTVVV
UTZDJTJGMjAxOTEyMTIlMkZ1cy1lYXN0LTElMkZzMyUyRmF3czRfcmVxdWVzdCZhbXA7WC1BbXot
U2lnbmF0dXJlPTgxYmRmMTRiYzlmOGQ0MzcwNjA3MjYwM2FjNWJkNjkwYzljZGQ2YjkyYWJiMmVi
NGI0ZGExMjZjMDY2MmYzNWImYW1wO2hhc2g9ODY4ODViYWYzYTNjZmQwOTkwMWI1NjUxZmQ2NjYy
YjE1ZDUwOWRiNWMyNjk1NTI5OTY3NDAzN2QxMGZmZGIxMiZhbXA7aG9zdD02ODA0MmM5NDM1OTEw
MTNhYzJiMjQzMGE4OWIyNzBmNmFmMmM3NmQ4ZGZkMDg2YTA3MTc2YWZlN2M3NmMyYzYxJmFtcDtw
aWk9UzAwMjIwOTgxMTQwMDA5OTkmYW1wO3RpZD1zcGRmLTkzODczZDY2LTg5YjItNDY4YS04M2Mx
LTg1YWI3MDRhMGU5MyZhbXA7c2lkPWZkNDgwODc4NzE1NGQzNDFiNTBhNTU5OTEwZDQ2OTk2ZTEx
NWd4cnFhJmFtcDt0eXBlPWNsaWVudDwvdXJsPjwvcmVsYXRlZC11cmxzPjwvdXJscz48ZWxlY3Ry
b25pYy1yZXNvdXJjZS1udW0+aHR0cHM6Ly9kb2kub3JnLzEwLjEwMTYvai5qZW1iZS4yMDE0LjA0
LjAxMzwvZWxlY3Ryb25pYy1yZXNvdXJjZS1udW0+PC9yZWNvcmQ+PC9DaXRlPjwvRW5kTm90ZT5=
</w:fldData>
        </w:fldChar>
      </w:r>
      <w:r w:rsidR="000B4C73" w:rsidRPr="00622CF5">
        <w:instrText xml:space="preserve"> ADDIN EN.CITE.DATA </w:instrText>
      </w:r>
      <w:r w:rsidR="000B4C73" w:rsidRPr="00622CF5">
        <w:fldChar w:fldCharType="end"/>
      </w:r>
      <w:r w:rsidR="000B4C73" w:rsidRPr="00622CF5">
        <w:fldChar w:fldCharType="separate"/>
      </w:r>
      <w:r w:rsidR="000B4C73" w:rsidRPr="00622CF5">
        <w:rPr>
          <w:noProof/>
        </w:rPr>
        <w:t>(</w:t>
      </w:r>
      <w:hyperlink w:anchor="_ENREF_54" w:tooltip="López-Sandoval, 2014 #9217" w:history="1">
        <w:r w:rsidR="006260A9" w:rsidRPr="00622CF5">
          <w:rPr>
            <w:rStyle w:val="Hyperlink"/>
          </w:rPr>
          <w:t>López-Sandoval et al., 2014</w:t>
        </w:r>
      </w:hyperlink>
      <w:r w:rsidR="000B4C73" w:rsidRPr="00622CF5">
        <w:rPr>
          <w:noProof/>
        </w:rPr>
        <w:t>)</w:t>
      </w:r>
      <w:r w:rsidR="000B4C73" w:rsidRPr="00622CF5">
        <w:fldChar w:fldCharType="end"/>
      </w:r>
      <w:r w:rsidRPr="00622CF5">
        <w:t xml:space="preserve">. Higher as well as lower ratios of NPP:GPP have been reported in literature </w:t>
      </w:r>
      <w:r w:rsidRPr="00622CF5">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622CF5">
        <w:instrText xml:space="preserve"> ADDIN EN.CITE </w:instrText>
      </w:r>
      <w:r w:rsidR="007A7AEF" w:rsidRPr="00622CF5">
        <w:fldChar w:fldCharType="begin">
          <w:fldData xml:space="preserve">PEVuZE5vdGU+PENpdGU+PEF1dGhvcj5CZXJjZWw8L0F1dGhvcj48WWVhcj4yMDE5PC9ZZWFyPjxS
ZWNOdW0+OTE5MjwvUmVjTnVtPjxQcmVmaXg+ZS5nLiA8L1ByZWZpeD48RGlzcGxheVRleHQ+KGUu
Zy4gQmVyY2VsICZhbXA7IEtyYW56LCAyMDE5OyBLcmFueiBldCBhbC4sIDIwMTApPC9EaXNwbGF5
VGV4dD48cmVjb3JkPjxyZWMtbnVtYmVyPjkxOTI8L3JlYy1udW1iZXI+PGZvcmVpZ24ta2V5cz48
a2V5IGFwcD0iRU4iIGRiLWlkPSJlOWRwenRzOW16YXY5NWUwcnM4cHJ3djlleHR6dzl4dnhlZnci
IHRpbWVzdGFtcD0iMTU3MDEyMDAyMiI+OTE5Mjwva2V5PjwvZm9yZWlnbi1rZXlzPjxyZWYtdHlw
ZSBuYW1lPSJKb3VybmFsIEFydGljbGUiPjE3PC9yZWYtdHlwZT48Y29udHJpYnV0b3JzPjxhdXRo
b3JzPjxhdXRob3I+QmVyY2VsLCBULiBMLjwvYXV0aG9yPjxhdXRob3I+S3JhbnosIFMuIEEuPC9h
dXRob3I+PC9hdXRob3JzPjwvY29udHJpYnV0b3JzPjxhdXRoLWFkZHJlc3M+RmxvcmlkYSBTdGF0
ZSBVbml2LCBEZXB0IEVhcnRoIE9jZWFuICZhbXA7IEF0bW9zcGhlciBTY2ksIFRhbGxhaGFzc2Vl
LCBGTCAzMjMwNiBVU0E8L2F1dGgtYWRkcmVzcz48dGl0bGVzPjx0aXRsZT5JbnNpZ2h0cyBpbnRv
IGNhcmJvbiBhY3F1aXNpdGlvbiBhbmQgcGhvdG9zeW50aGVzaXMgaW4gS2FyZW5pYSBicmV2aXMg
dW5kZXIgYSByYW5nZSBvZiBDTzIgY29uY2VudHJhdGlvbnM8L3RpdGxlPjxzZWNvbmRhcnktdGl0
bGU+UHJvZ3Jlc3MgaW4gT2NlYW5vZ3JhcGh5PC9zZWNvbmRhcnktdGl0bGU+PGFsdC10aXRsZT5Q
cm9nIE9jZWFub2dyPC9hbHQtdGl0bGU+PC90aXRsZXM+PHBlcmlvZGljYWw+PGZ1bGwtdGl0bGU+
UHJvZ3Jlc3MgaW4gT2NlYW5vZ3JhcGh5PC9mdWxsLXRpdGxlPjxhYmJyLTE+UHJvZyBPY2Vhbm9n
cjwvYWJici0xPjwvcGVyaW9kaWNhbD48YWx0LXBlcmlvZGljYWw+PGZ1bGwtdGl0bGU+UHJvZ3Jl
c3MgaW4gT2NlYW5vZ3JhcGh5PC9mdWxsLXRpdGxlPjxhYmJyLTE+UHJvZyBPY2Vhbm9ncjwvYWJi
ci0xPjwvYWx0LXBlcmlvZGljYWw+PHBhZ2VzPjY1LTc2PC9wYWdlcz48dm9sdW1lPjE3Mjwvdm9s
dW1lPjxrZXl3b3Jkcz48a2V5d29yZD5yZWQgdGlkZXMgKHJ0IGFsZ2FsIGJsb29tcyk8L2tleXdv
cmQ+PGtleXdvcmQ+Y2FyYm9uIGZpeGF0aW9uIChydCBwaG90b3N5bnRoZXNpcyk8L2tleXdvcmQ+
PGtleXdvcmQ+bmV1cm90b3hpbnM8L2tleXdvcmQ+PGtleXdvcmQ+YWNpZGlmaWNhdGlvbiAocnQg
cGgpPC9rZXl3b3JkPjxrZXl3b3JkPmNsaW1hdGUgY2hhbmdlPC9rZXl3b3JkPjxrZXl3b3JkPmNh
cmJvbiBjb25jZW50cmF0aW5nIG1lY2hhbmlzbTwva2V5d29yZD48a2V5d29yZD5yZWdpb25hbCBV
U0E8L2tleXdvcmQ+PGtleXdvcmQ+Z3VsZiBvZiBtZXhpY288L2tleXdvcmQ+PGtleXdvcmQ+Zmxv
cmlkYTwva2V5d29yZD48a2V5d29yZD5yZXBldGl0aW9uIHJhdGUgZmx1b3JvbWV0cnk8L2tleXdv
cmQ+PGtleXdvcmQ+Y28yLWNvbmNlbnRyYXRpbmcgbWVjaGFuaXNtczwva2V5d29yZD48a2V5d29y
ZD5tYXJpbmUtcGh5dG9wbGFua3Rvbjwva2V5d29yZD48a2V5d29yZD5lbWlsaWFuaWEtaHV4bGV5
aTwva2V5d29yZD48a2V5d29yZD5ncm93dGgtcmF0ZTwva2V5d29yZD48a2V5d29yZD5zZWF3YXRl
cjwva2V5d29yZD48a2V5d29yZD5mbG9yaWRhPC9rZXl3b3JkPjxrZXl3b3JkPmJyZXZldG94aW48
L2tleXdvcmQ+PGtleXdvcmQ+Ymxvb208L2tleXdvcmQ+PGtleXdvcmQ+YWNpZDwva2V5d29yZD48
L2tleXdvcmRzPjxkYXRlcz48eWVhcj4yMDE5PC95ZWFyPjxwdWItZGF0ZXM+PGRhdGU+TWFyPC9k
YXRlPjwvcHViLWRhdGVzPjwvZGF0ZXM+PGlzYm4+MDA3OS02NjExPC9pc2JuPjxhY2Nlc3Npb24t
bnVtPldPUzowMDA0NjA0OTM1MDAwMDU8L2FjY2Vzc2lvbi1udW0+PHVybHM+PHJlbGF0ZWQtdXJs
cz48dXJsPiZsdDtHbyB0byBJU0kmZ3Q7Oi8vV09TOjAwMDQ2MDQ5MzUwMDAwNTwvdXJsPjx1cmw+
aHR0cHM6Ly93d3cuc2NpZW5jZWRpcmVjdC5jb20vc2NpZW5jZS9hcnRpY2xlL2Ficy9waWkvUzAw
Nzk2NjExMTgzMDI1OTM/dmlhJTNEaWh1YjwvdXJsPjwvcmVsYXRlZC11cmxzPjwvdXJscz48ZWxl
Y3Ryb25pYy1yZXNvdXJjZS1udW0+MTAuMTAxNi9qLnBvY2Vhbi4yMDE5LjAxLjAxMTwvZWxlY3Ry
b25pYy1yZXNvdXJjZS1udW0+PGxhbmd1YWdlPkVuZ2xpc2g8L2xhbmd1YWdlPjwvcmVjb3JkPjwv
Q2l0ZT48Q2l0ZT48QXV0aG9yPktyYW56PC9BdXRob3I+PFllYXI+MjAxMDwvWWVhcj48UmVjTnVt
PjUwNzwvUmVjTnVtPjxyZWNvcmQ+PHJlYy1udW1iZXI+NTA3PC9yZWMtbnVtYmVyPjxmb3JlaWdu
LWtleXM+PGtleSBhcHA9IkVOIiBkYi1pZD0iZTlkcHp0czltemF2OTVlMHJzOHByd3Y5ZXh0enc5
eHZ4ZWZ3IiB0aW1lc3RhbXA9IjE1NzUxNTk3OTIiPjUwNzwva2V5PjwvZm9yZWlnbi1rZXlzPjxy
ZWYtdHlwZSBuYW1lPSJKb3VybmFsIEFydGljbGUiPjE3PC9yZWYtdHlwZT48Y29udHJpYnV0b3Jz
PjxhdXRob3JzPjxhdXRob3I+S3JhbnosIFMuIEEuPC9hdXRob3I+PGF1dGhvcj5MZXZpdGFuLCBP
LjwvYXV0aG9yPjxhdXRob3I+UmljaHRlciwgSy4tVS48L2F1dGhvcj48YXV0aG9yPlByYXNpbCwg
Ty48L2F1dGhvcj48YXV0aG9yPkJlcm1hbi1GcmFuaywgSS48L2F1dGhvcj48YXV0aG9yPlJvc3Qs
IEIuPC9hdXRob3I+PC9hdXRob3JzPjwvY29udHJpYnV0b3JzPjx0aXRsZXM+PHRpdGxlPjxzdHls
ZSBmYWNlPSJub3JtYWwiIGZvbnQ9ImRlZmF1bHQiIHNpemU9IjEwMCUiPkNvbWJpbmVkIGVmZmVj
dHMgb2YgQ088L3N0eWxlPjxzdHlsZSBmYWNlPSJzdWJzY3JpcHQiIGZvbnQ9ImRlZmF1bHQiIHNp
emU9IjEwMCUiPjI8L3N0eWxlPjxzdHlsZSBmYWNlPSJub3JtYWwiIGZvbnQ9ImRlZmF1bHQiIHNp
emU9IjEwMCUiPiBhbmQgbGlnaHQgb24gdGhlIE48L3N0eWxlPjxzdHlsZSBmYWNlPSJzdWJzY3Jp
cHQiIGZvbnQ9ImRlZmF1bHQiIHNpemU9IjEwMCUiPjI8L3N0eWxlPjxzdHlsZSBmYWNlPSJub3Jt
YWwiIGZvbnQ9ImRlZmF1bHQiIHNpemU9IjEwMCUiPi1maXhpbmcgY3lhbm9iYWN0ZXJpdW0gPC9z
dHlsZT48c3R5bGUgZmFjZT0iaXRhbGljIiBmb250PSJkZWZhdWx0IiBzaXplPSIxMDAlIj5Ucmlj
aG9kZXNtaXVtIDwvc3R5bGU+PHN0eWxlIGZhY2U9Im5vcm1hbCIgZm9udD0iZGVmYXVsdCIgc2l6
ZT0iMTAwJSI+SU1TMTAxOiBQaHlzaW9sb2dpY2FsIHJlc3BvbnNlczwvc3R5bGU+PC90aXRsZT48
c2Vjb25kYXJ5LXRpdGxlPlBsYW50IFBoeXNpb2xvZ3kgPC9zZWNvbmRhcnktdGl0bGU+PC90aXRs
ZXM+PHBhZ2VzPjMzNC0zNDU8L3BhZ2VzPjx2b2x1bWU+MTU0PC92b2x1bWU+PG51bWJlcj4xPC9u
dW1iZXI+PGRhdGVzPjx5ZWFyPjIwMTA8L3llYXI+PHB1Yi1kYXRlcz48ZGF0ZT5TZXB0ZW1iZXIg
MSwgMjAxMDwvZGF0ZT48L3B1Yi1kYXRlcz48L2RhdGVzPjx1cmxzPjxyZWxhdGVkLXVybHM+PHVy
bD5odHRwOi8vd3d3LnBsYW50cGh5c2lvbC5vcmcvY2dpL2NvbnRlbnQvYWJzdHJhY3QvMTU0LzEv
MzM0PC91cmw+PC9yZWxhdGVkLXVybHM+PC91cmxzPjxlbGVjdHJvbmljLXJlc291cmNlLW51bT4x
MC4xMTA0L3BwLjExMC4xNTkxNDU8L2VsZWN0cm9uaWMtcmVzb3VyY2UtbnVtPjwvcmVjb3JkPjwv
Q2l0ZT48L0VuZE5vdGU+AG==
</w:fldData>
        </w:fldChar>
      </w:r>
      <w:r w:rsidR="007A7AEF" w:rsidRPr="00622CF5">
        <w:instrText xml:space="preserve"> ADDIN EN.CITE.DATA </w:instrText>
      </w:r>
      <w:r w:rsidR="007A7AEF" w:rsidRPr="00622CF5">
        <w:fldChar w:fldCharType="end"/>
      </w:r>
      <w:r w:rsidRPr="00622CF5">
        <w:fldChar w:fldCharType="separate"/>
      </w:r>
      <w:r w:rsidR="007A7AEF" w:rsidRPr="00622CF5">
        <w:rPr>
          <w:noProof/>
        </w:rPr>
        <w:t xml:space="preserve">(e.g. </w:t>
      </w:r>
      <w:hyperlink w:anchor="_ENREF_3" w:tooltip="Bercel, 2019 #9192" w:history="1">
        <w:r w:rsidR="006260A9" w:rsidRPr="00622CF5">
          <w:rPr>
            <w:rStyle w:val="Hyperlink"/>
          </w:rPr>
          <w:t>Bercel &amp; Kranz, 2019</w:t>
        </w:r>
      </w:hyperlink>
      <w:r w:rsidR="007A7AEF" w:rsidRPr="00622CF5">
        <w:rPr>
          <w:noProof/>
        </w:rPr>
        <w:t xml:space="preserve">; </w:t>
      </w:r>
      <w:hyperlink w:anchor="_ENREF_37" w:tooltip="Kranz, 2010 #507" w:history="1">
        <w:r w:rsidR="006260A9" w:rsidRPr="00622CF5">
          <w:rPr>
            <w:rStyle w:val="Hyperlink"/>
          </w:rPr>
          <w:t>Kranz et al., 2010</w:t>
        </w:r>
      </w:hyperlink>
      <w:r w:rsidR="007A7AEF" w:rsidRPr="00622CF5">
        <w:rPr>
          <w:noProof/>
        </w:rPr>
        <w:t>)</w:t>
      </w:r>
      <w:r w:rsidRPr="00622CF5">
        <w:fldChar w:fldCharType="end"/>
      </w:r>
      <w:r w:rsidRPr="00622CF5">
        <w:t>. In addition, measured O</w:t>
      </w:r>
      <w:r w:rsidRPr="00622CF5">
        <w:rPr>
          <w:vertAlign w:val="subscript"/>
        </w:rPr>
        <w:t>2</w:t>
      </w:r>
      <w:r w:rsidRPr="00622CF5">
        <w:t xml:space="preserve">-based GPP estimates that are &gt;200% of simultaneous NPP measurements have been reported in field studies </w:t>
      </w:r>
      <w:r w:rsidR="000B4C73" w:rsidRPr="00622CF5">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622CF5">
        <w:instrText xml:space="preserve"> ADDIN EN.CITE </w:instrText>
      </w:r>
      <w:r w:rsidR="00CB305C" w:rsidRPr="00622CF5">
        <w:fldChar w:fldCharType="begin">
          <w:fldData xml:space="preserve">PEVuZE5vdGU+PENpdGU+PEF1dGhvcj5MYXdzPC9BdXRob3I+PFllYXI+MjAwMDwvWWVhcj48UmVj
TnVtPjkyMTk8L1JlY051bT48RGlzcGxheVRleHQ+KEhhc2hpbW90byBldCBhbC4sIDIwMDU7IExh
d3MgZXQgYWwuLCAyMDAwKTwvRGlzcGxheVRleHQ+PHJlY29yZD48cmVjLW51bWJlcj45MjE5PC9y
ZWMtbnVtYmVyPjxmb3JlaWduLWtleXM+PGtleSBhcHA9IkVOIiBkYi1pZD0iZTlkcHp0czltemF2
OTVlMHJzOHByd3Y5ZXh0enc5eHZ4ZWZ3IiB0aW1lc3RhbXA9IjE1NzUzMDI2NzEiPjkyMTk8L2tl
eT48L2ZvcmVpZ24ta2V5cz48cmVmLXR5cGUgbmFtZT0iSm91cm5hbCBBcnRpY2xlIj4xNzwvcmVm
LXR5cGU+PGNvbnRyaWJ1dG9ycz48YXV0aG9ycz48YXV0aG9yPkxhd3MsIEUuIEEuPC9hdXRob3I+
PGF1dGhvcj5MYW5kcnksIE0uIFIuPC9hdXRob3I+PGF1dGhvcj5CYXJiZXIsIFIuIFQuPC9hdXRo
b3I+PGF1dGhvcj5DYW1wYmVsbCwgTC48L2F1dGhvcj48YXV0aG9yPkRpY2tzb24sIE0uIEwuPC9h
dXRob3I+PGF1dGhvcj5NYXJyYSwgSi48L2F1dGhvcj48L2F1dGhvcnM+PC9jb250cmlidXRvcnM+
PGF1dGgtYWRkcmVzcz5Vbml2IEhhd2FpaSwgU2NoIE9jZWFuICZhbXA7IEVhcnRoIFNjaSAmYW1w
OyBUZWNobm9sLCBEZXB0IE9jZWFub2csIEhvbm9sdWx1LCBISSA5NjgyMiBVU0EmI3hEO0R1a2Ug
VW5pdiwgTmljaG9sYXMgU2NoIEVudmlyb25tLCBCZWF1Zm9ydCwgTkMgVVNBJiN4RDtUZXhhcyBB
JmFtcDtNIFVuaXYsIERlcHQgT2NlYW5vZywgQ29sbGVnZSBTdG4sIFRYIDc3ODQzIFVTQSYjeEQ7
VW5pdiBSaG9kZSBJc2wsIEdyYWQgU2NoIE9jZWFub2csIE5hcnJhZ2Fuc2V0dCwgUkkgMDI4ODIg
VVNBJiN4RDtDb2x1bWJpYSBVbml2LCBMYW1vbnQgRG9oZXJ0eSBFYXJ0aCBPYnNlcnYsIFBhbGlz
YWRlcywgTlkgMTA5NjQgVVNBPC9hdXRoLWFkZHJlc3M+PHRpdGxlcz48dGl0bGU+Q2FyYm9uIGN5
Y2xpbmcgaW4gcHJpbWFyeSBwcm9kdWN0aW9uIGJvdHRsZSBpbmN1YmF0aW9uczogaW5mZXJlbmNl
cyBmcm9tIGdyYXppbmcgZXhwZXJpbWVudHMgYW5kIHBob3Rvc3ludGhldGljIHN0dWRpZXMgdXNp
bmcgKDE0KUMgYW5kICgxOClPIGluIHRoZSBBcmFiaWFuIFNlYTwvdGl0bGU+PHNlY29uZGFyeS10
aXRsZT5EZWVwLVNlYSBSZXNlYXJjaCBJSTwvc2Vjb25kYXJ5LXRpdGxlPjxhbHQtdGl0bGU+RGVl
cC1TZWEgUmVzIFB0IElpPC9hbHQtdGl0bGU+PC90aXRsZXM+PHBlcmlvZGljYWw+PGZ1bGwtdGl0
bGU+RGVlcC1TZWEgUmVzZWFyY2ggSUk8L2Z1bGwtdGl0bGU+PGFiYnItMT5EZWVwLVNlYSBSZXNl
YXJjaCBQYXJ0IElJPC9hYmJyLTE+PC9wZXJpb2RpY2FsPjxhbHQtcGVyaW9kaWNhbD48ZnVsbC10
aXRsZT5EZWVwLVNlYSBSZXNlYXJjaCBQYXJ0IElpLVRvcGljYWwgU3R1ZGllcyBpbiBPY2Vhbm9n
cmFwaHk8L2Z1bGwtdGl0bGU+PGFiYnItMT5EZWVwLVNlYSBSZXMgUHQgSWk8L2FiYnItMT48L2Fs
dC1wZXJpb2RpY2FsPjxwYWdlcz4xMzM5LTEzNTI8L3BhZ2VzPjx2b2x1bWU+NDc8L3ZvbHVtZT48
bnVtYmVyPjctODwvbnVtYmVyPjxrZXl3b3Jkcz48a2V5d29yZD5tYXJpbmUtcGh5dG9wbGFua3Rv
bjwva2V5d29yZD48a2V5d29yZD51bHRyYXZpb2xldC1yYWRpYXRpb248L2tleXdvcmQ+PGtleXdv
cmQ+bml0cm9nZW4tbWV0YWJvbGlzbTwva2V5d29yZD48a2V5d29yZD5jb250aW51b3VzIGN1bHR1
cmU8L2tleXdvcmQ+PGtleXdvcmQ+cmF0ZXM8L2tleXdvcmQ+PGtleXdvcmQ+cmVzcGlyYXRpb248
L2tleXdvcmQ+PGtleXdvcmQ+Z3Jvd3RoPC9rZXl3b3JkPjxrZXl3b3JkPmxpZ2h0PC9rZXl3b3Jk
PjxrZXl3b3JkPmRpYXRvbTwva2V5d29yZD48a2V5d29yZD5neXJlPC9rZXl3b3JkPjwva2V5d29y
ZHM+PGRhdGVzPjx5ZWFyPjIwMDA8L3llYXI+PC9kYXRlcz48aXNibj4wOTY3LTA2NDU8L2lzYm4+
PGFjY2Vzc2lvbi1udW0+V09TOjAwMDA4NjA4NTAwMDAwNjwvYWNjZXNzaW9uLW51bT48dXJscz48
cmVsYXRlZC11cmxzPjx1cmw+Jmx0O0dvIHRvIElTSSZndDs6Ly9XT1M6MDAwMDg2MDg1MDAwMDA2
PC91cmw+PHVybD5odHRwczovL3BkZi5zY2llbmNlZGlyZWN0YXNzZXRzLmNvbS8yNzE3MjIvMS1z
Mi4wLVMwOTY3MDY0NTAwWDAwMzE4LzEtczIuMC1TMDk2NzA2NDU5OTAwMTQ2MC9tYWluLnBkZj9Y
LUFtei1TZWN1cml0eS1Ub2tlbj1JUW9KYjNKcFoybHVYMlZqRUwzJTJGJTJGJTJGJTJGJTJGJTJG
JTJGJTJGJTJGJTJGd0VhQ1hWekxXVmhjM1F0TVNKSU1FWUNJUUNBSkFoRFZGWDB4Mm9wWHN6alBm
NEVvUjJLTDlCY3AwYnFlOUVDb3VXbWNRSWhBS2V4aHAlMkZRRFp0bENVcGFTOUdoemJYY1ZHNEZn
aFB4UnhEWUVsNDdZNyUyQm9LclFEQ0JZUUFob01NRFU1TURBek5UUTJPRFkxSWd6cUUlMkJkbmIy
ZmxlUmZ3UElncWtRTlhpNEZKUlF6aVRCcEE2dGJ4aHAwTGNiTnY0VnA3VnRvaGwzNlBxazM4VG5v
Tkc5ZFg1Rk9JNG50dG91aTdMQk5SY1pjbU1TYnkwWDRxcXRpNUNtMGNkRXYyZU15YWk2Q0NNVE40
UUN5M1Jaa0l5azZpcWhWbldFZEx0YzZxQ2FlZm5wSlVkelBaazVHSyUyQmZhd0RlQmpCSHVnb3J5
cGslMkZEMWtzY1VOdVNOZUlOYko1eEtSeGNtNUlmVVE5czdnWVJxVW9KanFweERzN0dOTW1TcWlv
N0ElMkZBTHMlMkI2eDZ5ekFidUM5VDVhYWglMkZJS3VjVHhweU1oVWY3RlFVOFVNbWdseSUyQlJU
WE5Gc1hGWmdqMVVnOXhYM0lGS3RodzZvUTFJSGNvd1VINTdjOXJWemZ1b2xDR1B4eXElMkZVTm1t
ekRFUjlVNTROWHBVdEFWdGloM2duVmZoYyUyQmo0WXRkc1Z6ZnQ5TXZXcVZyWFY0Y0NhOVQlMkYw
VHFVeURNeVdLNXZYejN3MUZGRTdhd3VXdmQ0SDRnVXNQUFNMb3BMWVk4QXJuQ0NGWWF4OVYlMkIx
WUJISFVKNVJ6UlVrZWJneUJsRlQ2MDZYMDhyRnlSRGZvbjZjTVZoRzZUd1d4Q2VnVzFEMk9LNm01
RDM2YXh5MzlremJkMDlwVUVaRG1ReWFDY21mUUtXMjhzQ1lOZ3k4cWpvJTJGTjdwYkRyZDhnUDVq
RHg1TWp2QlRycUFlRmx2TUdZeWlyNWlTNkNpd1JzNmN4ZFZUTiUyRkZqcllLZW1laDFmYk42NnUy
QngxMksxTUprJTJCQyUyQkEwWmJVTktuMHJwJTJCc0RaN0JWM2JZak5FOExWWEN0ZnFnaWdOMGRG
dk5XdHRmMmpWJTJCJTJGRkhRMHFDdkd6ZVVwcDZSNnJiY1YwdTBmN202VmF3cFBXNlY2M0JWeWFM
RGFob2t4dVJ5ZHgwVWk5MzJRMmZtTXJocmMlMkZ0V2tIRkpXd0FuTU1Sd3V5M0FGeTV4NFhhTTBp
VTMyJTJGY1JsVDlLaTR3JTJCUFRMaWhselFOTnEzM3p6YW9XeE41RmIzanJqaWlTRloyQXNxNlRY
M25wcG44MkxaJTJCbFdUa0lvaTRuMzBUNE1kcUwxYmdHMUxJJTJGRXZUWSUyRiUyQnd2dG9TJTJC
WEt2Y21kWnlCUSUzRCUzRCZhbXA7WC1BbXotQWxnb3JpdGhtPUFXUzQtSE1BQy1TSEEyNTYmYW1w
O1gtQW16LURhdGU9MjAxOTEyMTJUMTMzMzMzWiZhbXA7WC1BbXotU2lnbmVkSGVhZGVycz1ob3N0
JmFtcDtYLUFtei1FeHBpcmVzPTMwMCZhbXA7WC1BbXotQ3JlZGVudGlhbD1BU0lBUTNQSENWVFlZ
SEk3Q0dOWSUyRjIwMTkxMjEyJTJGdXMtZWFzdC0xJTJGczMlMkZhd3M0X3JlcXVlc3QmYW1wO1gt
QW16LVNpZ25hdHVyZT00NzE2YjhkOTM0YjQ1NGZmMzk4NTk3NjhmMjU2N2RkMTJjYzA4M2MwNjBh
M2I5ZGJiODkxODEyYTEzNjllN2I3JmFtcDtoYXNoPTViNGVlOGUwMTQ3MDM2OWQ4ZGJjMzU5YmEw
ZGFiOTIzMTZmMWIyMjQ4ZTM0Y2U1ODQyM2Y1NDk3MDc4OThhNGEmYW1wO2hvc3Q9NjgwNDJjOTQz
NTkxMDEzYWMyYjI0MzBhODliMjcwZjZhZjJjNzZkOGRmZDA4NmEwNzE3NmFmZTdjNzZjMmM2MSZh
bXA7cGlpPVMwOTY3MDY0NTk5MDAxNDYwJmFtcDt0aWQ9c3BkZi0zNWNmOGUzYS02MTYzLTQyMjMt
ODQ5ZC1mZWUxNDllNGVjN2YmYW1wO3NpZD1mZDQ4MDg3ODcxNTRkMzQxYjUwYTU1OTkxMGQ0Njk5
NmUxMTVneHJxYSZhbXA7dHlwZT1jbGllbnQ8L3VybD48L3JlbGF0ZWQtdXJscz48L3VybHM+PGVs
ZWN0cm9uaWMtcmVzb3VyY2UtbnVtPkRvaSAxMC4xMDE2L1MwOTY3LTA2NDUoOTkpMDAxNDYtMDwv
ZWxlY3Ryb25pYy1yZXNvdXJjZS1udW0+PGxhbmd1YWdlPkVuZ2xpc2g8L2xhbmd1YWdlPjwvcmVj
b3JkPjwvQ2l0ZT48Q2l0ZT48QXV0aG9yPkhhc2hpbW90bzwvQXV0aG9yPjxZZWFyPjIwMDU8L1ll
YXI+PFJlY051bT45MjE4PC9SZWNOdW0+PHJlY29yZD48cmVjLW51bWJlcj45MjE4PC9yZWMtbnVt
YmVyPjxmb3JlaWduLWtleXM+PGtleSBhcHA9IkVOIiBkYi1pZD0iZTlkcHp0czltemF2OTVlMHJz
OHByd3Y5ZXh0enc5eHZ4ZWZ3IiB0aW1lc3RhbXA9IjE1NzUzMDIzODMiPjkyMTg8L2tleT48L2Zv
cmVpZ24ta2V5cz48cmVmLXR5cGUgbmFtZT0iSm91cm5hbCBBcnRpY2xlIj4xNzwvcmVmLXR5cGU+
PGNvbnRyaWJ1dG9ycz48YXV0aG9ycz48YXV0aG9yPkhhc2hpbW90bywgUy48L2F1dGhvcj48YXV0
aG9yPkhvcmltb3RvLCBOLjwvYXV0aG9yPjxhdXRob3I+WWFtYWd1Y2hpLCBZLjwvYXV0aG9yPjxh
dXRob3I+SXNoaW1hcnUsIFQuPC9hdXRob3I+PGF1dGhvcj5TYWlubywgVC48L2F1dGhvcj48L2F1
dGhvcnM+PC9jb250cmlidXRvcnM+PGF1dGgtYWRkcmVzcz5OYWdveWEgVW5pdiwgSmFwYW4gTWFy
aW5lIFNjaSBGZG4sIEh5ZHJvc3BoZXIgQXRtb3NwaGVyIFJlcyBDdHIsIEphcGFuIFNjaSAmYW1w
OyBUZWNobm9sIEFnY3ksQ2hpa3VzYSBLdSwgTmFnb3lhLCBBaWNoaSA0NjQ4NjAxLCBKYXBhbiYj
eEQ7VG9reW8gVW5pdiBNYXJpbmUgU2NpICZhbXA7IFRlY2hub2wsIE1pbmF0byBLdSwgVG9reW8g
MTA4ODQ3NywgSmFwYW4mI3hEO05hZ295YSBVbml2LCBIeWRyb3NwaGVyIEFBdG1vc3BoZXIgUmVz
IEN0ciwgQ2hpa3VzYSBLdSwgTmFnb3lhLCBBaWNoaSA0NjQ4NjAxLCBKYXBhbjwvYXV0aC1hZGRy
ZXNzPjx0aXRsZXM+PHRpdGxlPlJlbGF0aW9uc2hpcCBiZXR3ZWVuIG5ldCBhbmQgZ3Jvc3MgcHJp
bWFyeSBwcm9kdWN0aW9uIGluIHRoZSBTYWdhbWkgQmF5LCBKYXBhbjwvdGl0bGU+PHNlY29uZGFy
eS10aXRsZT5MaW1ub2xvZ3kgYW5kIE9jZWFub2dyYXBoeTwvc2Vjb25kYXJ5LXRpdGxlPjxhbHQt
dGl0bGU+TGltbm9sIE9jZWFub2dyPC9hbHQtdGl0bGU+PC90aXRsZXM+PHBlcmlvZGljYWw+PGZ1
bGwtdGl0bGU+TGltbm9sb2d5IGFuZCBPY2Vhbm9ncmFwaHk8L2Z1bGwtdGl0bGU+PC9wZXJpb2Rp
Y2FsPjxhbHQtcGVyaW9kaWNhbD48ZnVsbC10aXRsZT5MaW1ub2wgT2NlYW5vZ3I8L2Z1bGwtdGl0
bGU+PC9hbHQtcGVyaW9kaWNhbD48cGFnZXM+MTgzMC0xODM1PC9wYWdlcz48dm9sdW1lPjUwPC92
b2x1bWU+PG51bWJlcj42PC9udW1iZXI+PGtleXdvcmRzPjxrZXl3b3JkPnBob3Rvc3ludGhldGlj
IHByb2R1Y3Rpb248L2tleXdvcmQ+PGtleXdvcmQ+cmVzcGlyYXRpb24gcmF0ZXM8L2tleXdvcmQ+
PGtleXdvcmQ+YXJhYmlhbiBzZWE8L2tleXdvcmQ+PGtleXdvcmQ+cGh5dG9wbGFua3Rvbjwva2V5
d29yZD48a2V5d29yZD5tYXJpbmU8L2tleXdvcmQ+PGtleXdvcmQ+Yy0xNDwva2V5d29yZD48a2V5
d29yZD5jYXJib248L2tleXdvcmQ+PGtleXdvcmQ+b3h5Z2VuPC9rZXl3b3JkPjxrZXl3b3JkPmJs
b29tPC9rZXl3b3JkPjxrZXl3b3JkPm8tMTg8L2tleXdvcmQ+PC9rZXl3b3Jkcz48ZGF0ZXM+PHll
YXI+MjAwNTwveWVhcj48cHViLWRhdGVzPjxkYXRlPk5vdjwvZGF0ZT48L3B1Yi1kYXRlcz48L2Rh
dGVzPjxpc2JuPjAwMjQtMzU5MDwvaXNibj48YWNjZXNzaW9uLW51bT5XT1M6MDAwMjMzMzcwNjAw
MDEyPC9hY2Nlc3Npb24tbnVtPjx1cmxzPjxyZWxhdGVkLXVybHM+PHVybD4mbHQ7R28gdG8gSVNJ
Jmd0OzovL1dPUzowMDAyMzMzNzA2MDAwMTI8L3VybD48dXJsPmh0dHBzOi8vYXNsb3B1YnMub25s
aW5lbGlicmFyeS53aWxleS5jb20vZG9pL2Ficy8xMC40MzE5L2xvLjIwMDUuNTAuNi4xODMwPC91
cmw+PC9yZWxhdGVkLXVybHM+PC91cmxzPjxlbGVjdHJvbmljLXJlc291cmNlLW51bT5ET0kgMTAu
NDMxOS9sby4yMDA1LjUwLjYuMTgzMDwvZWxlY3Ryb25pYy1yZXNvdXJjZS1udW0+PGxhbmd1YWdl
PkVuZ2xpc2g8L2xhbmd1YWdlPjwvcmVjb3JkPjwvQ2l0ZT48L0VuZE5vdGU+
</w:fldData>
        </w:fldChar>
      </w:r>
      <w:r w:rsidR="00CB305C" w:rsidRPr="00622CF5">
        <w:instrText xml:space="preserve"> ADDIN EN.CITE.DATA </w:instrText>
      </w:r>
      <w:r w:rsidR="00CB305C" w:rsidRPr="00622CF5">
        <w:fldChar w:fldCharType="end"/>
      </w:r>
      <w:r w:rsidR="000B4C73" w:rsidRPr="00622CF5">
        <w:fldChar w:fldCharType="separate"/>
      </w:r>
      <w:r w:rsidR="000B4C73" w:rsidRPr="00622CF5">
        <w:rPr>
          <w:noProof/>
        </w:rPr>
        <w:t>(</w:t>
      </w:r>
      <w:hyperlink w:anchor="_ENREF_28" w:tooltip="Hashimoto, 2005 #9218" w:history="1">
        <w:r w:rsidR="006260A9" w:rsidRPr="00622CF5">
          <w:rPr>
            <w:rStyle w:val="Hyperlink"/>
          </w:rPr>
          <w:t>Hashimoto et al., 2005</w:t>
        </w:r>
      </w:hyperlink>
      <w:r w:rsidR="000B4C73" w:rsidRPr="00622CF5">
        <w:rPr>
          <w:noProof/>
        </w:rPr>
        <w:t xml:space="preserve">; </w:t>
      </w:r>
      <w:hyperlink w:anchor="_ENREF_48" w:tooltip="Laws, 2000 #9219" w:history="1">
        <w:r w:rsidR="006260A9" w:rsidRPr="00622CF5">
          <w:rPr>
            <w:rStyle w:val="Hyperlink"/>
          </w:rPr>
          <w:t>Laws et al., 2000</w:t>
        </w:r>
      </w:hyperlink>
      <w:r w:rsidR="000B4C73" w:rsidRPr="00622CF5">
        <w:rPr>
          <w:noProof/>
        </w:rPr>
        <w:t>)</w:t>
      </w:r>
      <w:r w:rsidR="000B4C73" w:rsidRPr="00622CF5">
        <w:fldChar w:fldCharType="end"/>
      </w:r>
      <w:r w:rsidRPr="00622CF5">
        <w:t xml:space="preserve">. </w:t>
      </w:r>
      <w:r w:rsidR="00CD3E44" w:rsidRPr="00622CF5">
        <w:rPr>
          <w:color w:val="000000"/>
          <w:szCs w:val="22"/>
        </w:rPr>
        <w:t xml:space="preserve">Hence our </w:t>
      </w:r>
      <w:r w:rsidR="00CD3E44" w:rsidRPr="00622CF5">
        <w:rPr>
          <w:rFonts w:eastAsiaTheme="minorEastAsia"/>
        </w:rPr>
        <w:t>NPP/GPP ratios</w:t>
      </w:r>
      <w:r w:rsidR="00CD3E44" w:rsidRPr="00622CF5">
        <w:t xml:space="preserve"> </w:t>
      </w:r>
      <w:r w:rsidR="00CD3E44" w:rsidRPr="00622CF5">
        <w:rPr>
          <w:rFonts w:eastAsiaTheme="minorEastAsia"/>
        </w:rPr>
        <w:t>fall within expected ranges</w:t>
      </w:r>
      <w:r w:rsidR="005A12B1" w:rsidRPr="00622CF5">
        <w:rPr>
          <w:rFonts w:eastAsiaTheme="minorEastAsia"/>
        </w:rPr>
        <w:t>.</w:t>
      </w:r>
    </w:p>
    <w:p w14:paraId="5CDF7C5F" w14:textId="68C4CE45" w:rsidR="003D1EAD" w:rsidRPr="00622CF5" w:rsidRDefault="00C10DE7">
      <w:pPr>
        <w:spacing w:before="120" w:line="360" w:lineRule="auto"/>
        <w:ind w:firstLine="360"/>
        <w:outlineLvl w:val="0"/>
        <w:rPr>
          <w:rFonts w:eastAsiaTheme="minorEastAsia"/>
          <w:b/>
        </w:rPr>
        <w:pPrChange w:id="282" w:author="Sven Kranz" w:date="2020-02-24T10:54:00Z">
          <w:pPr>
            <w:spacing w:before="240" w:line="360" w:lineRule="auto"/>
          </w:pPr>
        </w:pPrChange>
      </w:pPr>
      <w:r w:rsidRPr="00622CF5">
        <w:rPr>
          <w:rFonts w:eastAsiaTheme="minorEastAsia"/>
        </w:rPr>
        <w:t>Some uncertainties of the GPP</w:t>
      </w:r>
      <w:r w:rsidRPr="00622CF5">
        <w:rPr>
          <w:rFonts w:eastAsiaTheme="minorEastAsia"/>
          <w:vertAlign w:val="subscript"/>
        </w:rPr>
        <w:t>FRRF</w:t>
      </w:r>
      <w:r w:rsidRPr="00622CF5">
        <w:rPr>
          <w:rFonts w:eastAsiaTheme="minorEastAsia"/>
        </w:rPr>
        <w:t xml:space="preserve"> merit discussion. The GPP</w:t>
      </w:r>
      <w:r w:rsidRPr="00622CF5">
        <w:rPr>
          <w:rFonts w:eastAsiaTheme="minorEastAsia"/>
          <w:vertAlign w:val="subscript"/>
        </w:rPr>
        <w:t>FRRF</w:t>
      </w:r>
      <w:r w:rsidRPr="00622CF5">
        <w:rPr>
          <w:rFonts w:eastAsiaTheme="minorEastAsia"/>
        </w:rPr>
        <w:t xml:space="preserve"> analysis is based on daytime P vs. E curves, but estimates of the photosystem </w:t>
      </w:r>
      <w:r w:rsidR="00B05AC5">
        <w:rPr>
          <w:rFonts w:eastAsiaTheme="minorEastAsia"/>
        </w:rPr>
        <w:t>reaction</w:t>
      </w:r>
      <w:r w:rsidRPr="00622CF5">
        <w:rPr>
          <w:rFonts w:eastAsiaTheme="minorEastAsia"/>
        </w:rPr>
        <w:t xml:space="preserve">n centers (RCII) come from nighttime sampling. Since the number of functional RCII varies throughout the day, over or under estimates of rates may occur. In addition, our calculated GPP rates for the photic zone come solely from phytoplankton sampled at 5-10 m depth. Despite dark or low-light acclimation </w:t>
      </w:r>
      <w:r w:rsidRPr="00622CF5">
        <w:rPr>
          <w:rFonts w:eastAsiaTheme="minorEastAsia"/>
        </w:rPr>
        <w:lastRenderedPageBreak/>
        <w:t xml:space="preserve">prior to measurements, the photosystem might not have had time to </w:t>
      </w:r>
      <w:del w:id="283" w:author="Sven Kranz" w:date="2020-02-24T13:37:00Z">
        <w:r w:rsidRPr="00622CF5" w:rsidDel="00F60190">
          <w:rPr>
            <w:rFonts w:eastAsiaTheme="minorEastAsia"/>
          </w:rPr>
          <w:delText xml:space="preserve">fully </w:delText>
        </w:r>
      </w:del>
      <w:r w:rsidRPr="00622CF5">
        <w:rPr>
          <w:rFonts w:eastAsiaTheme="minorEastAsia"/>
        </w:rPr>
        <w:t>re-oxidize</w:t>
      </w:r>
      <w:del w:id="284" w:author="Sven Kranz" w:date="2020-02-24T13:37:00Z">
        <w:r w:rsidRPr="00622CF5" w:rsidDel="00F60190">
          <w:rPr>
            <w:rFonts w:eastAsiaTheme="minorEastAsia"/>
          </w:rPr>
          <w:delText>d</w:delText>
        </w:r>
      </w:del>
      <w:ins w:id="285" w:author="Sven Kranz" w:date="2020-02-24T13:37:00Z">
        <w:r w:rsidR="00F60190">
          <w:rPr>
            <w:rFonts w:eastAsiaTheme="minorEastAsia"/>
          </w:rPr>
          <w:t xml:space="preserve"> </w:t>
        </w:r>
        <w:r w:rsidR="00F60190" w:rsidRPr="00622CF5">
          <w:rPr>
            <w:rFonts w:eastAsiaTheme="minorEastAsia"/>
          </w:rPr>
          <w:t>fully</w:t>
        </w:r>
      </w:ins>
      <w:r w:rsidRPr="00622CF5">
        <w:rPr>
          <w:rFonts w:eastAsiaTheme="minorEastAsia"/>
        </w:rPr>
        <w:t xml:space="preserve">, resulting in underestimates of quantum yield and photochemical production. Moreover, surface communities might express different values </w:t>
      </w:r>
      <w:r w:rsidR="00A251BE" w:rsidRPr="00622CF5">
        <w:rPr>
          <w:rFonts w:eastAsiaTheme="minorEastAsia"/>
        </w:rPr>
        <w:t>in photosynthetic efficiency under low light intensities (</w:t>
      </w:r>
      <w:r w:rsidR="00A251BE" w:rsidRPr="00622CF5">
        <w:rPr>
          <w:rFonts w:ascii="Symbol" w:eastAsiaTheme="minorEastAsia" w:hAnsi="Symbol"/>
        </w:rPr>
        <w:t></w:t>
      </w:r>
      <w:r w:rsidR="00A251BE" w:rsidRPr="00622CF5">
        <w:rPr>
          <w:rFonts w:eastAsiaTheme="minorEastAsia"/>
        </w:rPr>
        <w:t xml:space="preserve">) </w:t>
      </w:r>
      <w:r w:rsidRPr="00622CF5">
        <w:rPr>
          <w:rFonts w:eastAsiaTheme="minorEastAsia"/>
        </w:rPr>
        <w:t>and maximum photosynthetic rates compared to deep samples. This bias is apparent when analyzing the relatively fast diel changes (Fig. S1), which  are likely faster than cell mixing in the water column</w:t>
      </w:r>
      <w:r w:rsidR="00B9126D" w:rsidRPr="00622CF5">
        <w:rPr>
          <w:rFonts w:eastAsiaTheme="minorEastAsia"/>
        </w:rPr>
        <w:t xml:space="preserve">. </w:t>
      </w:r>
      <w:r w:rsidRPr="00622CF5">
        <w:rPr>
          <w:rFonts w:eastAsiaTheme="minorEastAsia"/>
        </w:rPr>
        <w:t xml:space="preserve">Hence, if deeper cells are better adapted to low-light conditions, calculated rates from the mixed layer might be underestimated. Nonetheless, since the MLD was relatively shallow for most cycles, we expect a relatively good estimate. </w:t>
      </w:r>
      <w:r w:rsidR="00B9126D" w:rsidRPr="00622CF5">
        <w:rPr>
          <w:rFonts w:eastAsiaTheme="minorEastAsia"/>
        </w:rPr>
        <w:t>P</w:t>
      </w:r>
      <w:r w:rsidR="00B9126D" w:rsidRPr="00622CF5">
        <w:rPr>
          <w:rFonts w:eastAsiaTheme="minorEastAsia"/>
          <w:color w:val="000000" w:themeColor="text1"/>
        </w:rPr>
        <w:t>art of the temporal and spatial mismatch between GPP</w:t>
      </w:r>
      <w:r w:rsidR="00B9126D" w:rsidRPr="00622CF5">
        <w:rPr>
          <w:rFonts w:eastAsiaTheme="minorEastAsia"/>
          <w:color w:val="000000" w:themeColor="text1"/>
          <w:vertAlign w:val="subscript"/>
        </w:rPr>
        <w:t>FRRF</w:t>
      </w:r>
      <w:r w:rsidR="00B9126D" w:rsidRPr="00622CF5">
        <w:rPr>
          <w:rFonts w:eastAsiaTheme="minorEastAsia"/>
          <w:color w:val="000000" w:themeColor="text1"/>
        </w:rPr>
        <w:t xml:space="preserve"> and GPP</w:t>
      </w:r>
      <w:r w:rsidR="00B9126D" w:rsidRPr="00622CF5">
        <w:rPr>
          <w:rFonts w:eastAsiaTheme="minorEastAsia"/>
          <w:color w:val="000000" w:themeColor="text1"/>
          <w:vertAlign w:val="subscript"/>
        </w:rPr>
        <w:t>EIMS</w:t>
      </w:r>
      <w:r w:rsidR="00B9126D" w:rsidRPr="00622CF5">
        <w:rPr>
          <w:rFonts w:eastAsiaTheme="minorEastAsia"/>
          <w:color w:val="000000" w:themeColor="text1"/>
        </w:rPr>
        <w:t xml:space="preserve"> might also be explained by </w:t>
      </w:r>
      <w:r w:rsidR="00622CF5" w:rsidRPr="00622CF5">
        <w:rPr>
          <w:rFonts w:eastAsiaTheme="minorEastAsia"/>
          <w:color w:val="000000" w:themeColor="text1"/>
        </w:rPr>
        <w:t>likely</w:t>
      </w:r>
      <w:r w:rsidR="00B9126D" w:rsidRPr="00622CF5">
        <w:rPr>
          <w:rFonts w:eastAsiaTheme="minorEastAsia"/>
          <w:color w:val="000000" w:themeColor="text1"/>
        </w:rPr>
        <w:t xml:space="preserve"> changes in the electron to C ratios occurring throughout the day which could partially decouple O</w:t>
      </w:r>
      <w:r w:rsidR="00B9126D" w:rsidRPr="00622CF5">
        <w:rPr>
          <w:rFonts w:eastAsiaTheme="minorEastAsia"/>
          <w:color w:val="000000" w:themeColor="text1"/>
          <w:vertAlign w:val="subscript"/>
        </w:rPr>
        <w:t>2</w:t>
      </w:r>
      <w:r w:rsidR="00B9126D" w:rsidRPr="00622CF5">
        <w:rPr>
          <w:rFonts w:eastAsiaTheme="minorEastAsia"/>
          <w:color w:val="000000" w:themeColor="text1"/>
        </w:rPr>
        <w:t xml:space="preserve"> production from C-fixation. </w:t>
      </w:r>
      <w:r w:rsidRPr="00622CF5">
        <w:rPr>
          <w:rFonts w:eastAsiaTheme="minorEastAsia"/>
        </w:rPr>
        <w:t xml:space="preserve">Lastly, due to the lack of </w:t>
      </w:r>
      <w:r w:rsidRPr="00F73EA1">
        <w:rPr>
          <w:rFonts w:eastAsiaTheme="minorEastAsia"/>
        </w:rPr>
        <w:t xml:space="preserve">pigment data, no spectral correction could be applied to our  rate estimates </w:t>
      </w:r>
      <w:r w:rsidRPr="00F73EA1">
        <w:rPr>
          <w:rFonts w:eastAsiaTheme="minorEastAsia"/>
        </w:rPr>
        <w:fldChar w:fldCharType="begin"/>
      </w:r>
      <w:r w:rsidR="000B4C73" w:rsidRPr="00F73EA1">
        <w:rPr>
          <w:rFonts w:eastAsiaTheme="minorEastAsia"/>
        </w:rPr>
        <w:instrText xml:space="preserve"> ADDIN EN.CITE &lt;EndNote&gt;&lt;Cite&gt;&lt;Author&gt;Schuback&lt;/Author&gt;&lt;Year&gt;2018&lt;/Year&gt;&lt;RecNum&gt;8740&lt;/RecNum&gt;&lt;DisplayText&gt;(Schuback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F73EA1">
        <w:rPr>
          <w:rFonts w:eastAsiaTheme="minorEastAsia"/>
        </w:rPr>
        <w:fldChar w:fldCharType="separate"/>
      </w:r>
      <w:r w:rsidRPr="00F73EA1">
        <w:rPr>
          <w:rFonts w:eastAsiaTheme="minorEastAsia"/>
          <w:noProof/>
        </w:rPr>
        <w:t>(</w:t>
      </w:r>
      <w:r w:rsidR="00DA786A" w:rsidRPr="00F73EA1">
        <w:fldChar w:fldCharType="begin"/>
      </w:r>
      <w:r w:rsidR="00DA786A" w:rsidRPr="00F73EA1">
        <w:instrText xml:space="preserve"> HYPERLINK \l "_ENREF_80" \o "Schuback, 2018 #8740" </w:instrText>
      </w:r>
      <w:r w:rsidR="00DA786A" w:rsidRPr="00F73EA1">
        <w:fldChar w:fldCharType="separate"/>
      </w:r>
      <w:r w:rsidR="006260A9" w:rsidRPr="00F73EA1">
        <w:rPr>
          <w:rStyle w:val="Hyperlink"/>
          <w:rFonts w:eastAsiaTheme="minorEastAsia"/>
        </w:rPr>
        <w:t>Schuback et al., 2018</w:t>
      </w:r>
      <w:r w:rsidR="00DA786A" w:rsidRPr="00F73EA1">
        <w:rPr>
          <w:rStyle w:val="Hyperlink"/>
          <w:rFonts w:eastAsiaTheme="minorEastAsia"/>
        </w:rPr>
        <w:fldChar w:fldCharType="end"/>
      </w:r>
      <w:r w:rsidRPr="00F73EA1">
        <w:rPr>
          <w:rFonts w:eastAsiaTheme="minorEastAsia"/>
          <w:noProof/>
        </w:rPr>
        <w:t>)</w:t>
      </w:r>
      <w:r w:rsidRPr="00F73EA1">
        <w:rPr>
          <w:rFonts w:eastAsiaTheme="minorEastAsia"/>
        </w:rPr>
        <w:fldChar w:fldCharType="end"/>
      </w:r>
      <w:r w:rsidRPr="00F73EA1">
        <w:rPr>
          <w:rFonts w:eastAsiaTheme="minorEastAsia"/>
        </w:rPr>
        <w:t xml:space="preserve">. Despite these shortcomings, </w:t>
      </w:r>
      <w:r w:rsidRPr="00F73EA1">
        <w:t xml:space="preserve">the good agreement between </w:t>
      </w:r>
      <w:r w:rsidRPr="00F73EA1">
        <w:rPr>
          <w:rFonts w:eastAsiaTheme="minorEastAsia"/>
        </w:rPr>
        <w:t>FRRF</w:t>
      </w:r>
      <w:r w:rsidRPr="00F73EA1">
        <w:t xml:space="preserve"> and </w:t>
      </w:r>
      <w:r w:rsidRPr="00F73EA1">
        <w:rPr>
          <w:rFonts w:eastAsiaTheme="minorEastAsia"/>
        </w:rPr>
        <w:t>O</w:t>
      </w:r>
      <w:r w:rsidRPr="00F73EA1">
        <w:rPr>
          <w:rFonts w:eastAsiaTheme="minorEastAsia"/>
          <w:vertAlign w:val="subscript"/>
        </w:rPr>
        <w:t>2</w:t>
      </w:r>
      <w:r w:rsidRPr="00F73EA1">
        <w:rPr>
          <w:rFonts w:eastAsiaTheme="minorEastAsia"/>
        </w:rPr>
        <w:t xml:space="preserve">/Ar </w:t>
      </w:r>
      <w:r w:rsidRPr="00F73EA1">
        <w:t>methods gives us some confidence t</w:t>
      </w:r>
      <w:r w:rsidRPr="00F73EA1">
        <w:rPr>
          <w:rFonts w:eastAsiaTheme="minorEastAsia"/>
        </w:rPr>
        <w:t>hat both approaches can reliably estimate water-column GPP.</w:t>
      </w:r>
      <w:r w:rsidR="00B9126D" w:rsidRPr="00622CF5">
        <w:rPr>
          <w:rFonts w:eastAsiaTheme="minorEastAsia"/>
        </w:rPr>
        <w:t xml:space="preserve"> </w:t>
      </w:r>
    </w:p>
    <w:p w14:paraId="29848320" w14:textId="775D1EA4" w:rsidR="003D1EAD" w:rsidRPr="00184463" w:rsidDel="00F60190" w:rsidRDefault="00F034A7" w:rsidP="00C10DE7">
      <w:pPr>
        <w:spacing w:before="240" w:line="360" w:lineRule="auto"/>
        <w:outlineLvl w:val="0"/>
        <w:rPr>
          <w:del w:id="286" w:author="Sven Kranz" w:date="2020-02-24T12:31:00Z"/>
          <w:rFonts w:eastAsiaTheme="minorEastAsia"/>
          <w:color w:val="000000" w:themeColor="text1"/>
        </w:rPr>
      </w:pPr>
      <w:commentRangeStart w:id="287"/>
      <w:r w:rsidRPr="00184463">
        <w:rPr>
          <w:rFonts w:eastAsiaTheme="minorEastAsia"/>
          <w:color w:val="000000" w:themeColor="text1"/>
        </w:rPr>
        <w:t xml:space="preserve">As changes in production are associated </w:t>
      </w:r>
      <w:r w:rsidR="00E64EAD">
        <w:rPr>
          <w:rFonts w:eastAsiaTheme="minorEastAsia"/>
          <w:color w:val="000000" w:themeColor="text1"/>
        </w:rPr>
        <w:t xml:space="preserve">with </w:t>
      </w:r>
      <w:r w:rsidRPr="00184463">
        <w:rPr>
          <w:rFonts w:eastAsiaTheme="minorEastAsia"/>
          <w:color w:val="000000" w:themeColor="text1"/>
        </w:rPr>
        <w:t>the ability of phytoplankton to efficiently utilize light or dissipate excess light, photophysiological para</w:t>
      </w:r>
      <w:r w:rsidR="00184463" w:rsidRPr="00184463">
        <w:rPr>
          <w:rFonts w:eastAsiaTheme="minorEastAsia"/>
          <w:color w:val="000000" w:themeColor="text1"/>
        </w:rPr>
        <w:t>m</w:t>
      </w:r>
      <w:r w:rsidRPr="00184463">
        <w:rPr>
          <w:rFonts w:eastAsiaTheme="minorEastAsia"/>
          <w:color w:val="000000" w:themeColor="text1"/>
        </w:rPr>
        <w:t xml:space="preserve">eters as presented in (Fig. S1) can add a more mechanistic </w:t>
      </w:r>
      <w:del w:id="288" w:author="Stukel" w:date="2020-02-29T14:11:00Z">
        <w:r w:rsidRPr="00184463" w:rsidDel="00461535">
          <w:rPr>
            <w:rFonts w:eastAsiaTheme="minorEastAsia"/>
            <w:color w:val="000000" w:themeColor="text1"/>
          </w:rPr>
          <w:delText xml:space="preserve">undersanting </w:delText>
        </w:r>
      </w:del>
      <w:ins w:id="289" w:author="Stukel" w:date="2020-02-29T14:11:00Z">
        <w:r w:rsidR="00461535" w:rsidRPr="00184463">
          <w:rPr>
            <w:rFonts w:eastAsiaTheme="minorEastAsia"/>
            <w:color w:val="000000" w:themeColor="text1"/>
          </w:rPr>
          <w:t>unders</w:t>
        </w:r>
        <w:r w:rsidR="00461535">
          <w:rPr>
            <w:rFonts w:eastAsiaTheme="minorEastAsia"/>
            <w:color w:val="000000" w:themeColor="text1"/>
          </w:rPr>
          <w:t>tand</w:t>
        </w:r>
        <w:r w:rsidR="00461535" w:rsidRPr="00184463">
          <w:rPr>
            <w:rFonts w:eastAsiaTheme="minorEastAsia"/>
            <w:color w:val="000000" w:themeColor="text1"/>
          </w:rPr>
          <w:t xml:space="preserve">ing </w:t>
        </w:r>
      </w:ins>
      <w:del w:id="290" w:author="Stukel" w:date="2020-02-29T14:11:00Z">
        <w:r w:rsidRPr="00184463" w:rsidDel="00461535">
          <w:rPr>
            <w:rFonts w:eastAsiaTheme="minorEastAsia"/>
            <w:color w:val="000000" w:themeColor="text1"/>
          </w:rPr>
          <w:delText xml:space="preserve">on </w:delText>
        </w:r>
      </w:del>
      <w:ins w:id="291" w:author="Stukel" w:date="2020-02-29T14:11:00Z">
        <w:r w:rsidR="00461535" w:rsidRPr="00184463">
          <w:rPr>
            <w:rFonts w:eastAsiaTheme="minorEastAsia"/>
            <w:color w:val="000000" w:themeColor="text1"/>
          </w:rPr>
          <w:t>o</w:t>
        </w:r>
        <w:r w:rsidR="00461535">
          <w:rPr>
            <w:rFonts w:eastAsiaTheme="minorEastAsia"/>
            <w:color w:val="000000" w:themeColor="text1"/>
          </w:rPr>
          <w:t>f</w:t>
        </w:r>
        <w:r w:rsidR="00461535" w:rsidRPr="00184463">
          <w:rPr>
            <w:rFonts w:eastAsiaTheme="minorEastAsia"/>
            <w:color w:val="000000" w:themeColor="text1"/>
          </w:rPr>
          <w:t xml:space="preserve"> </w:t>
        </w:r>
      </w:ins>
      <w:r w:rsidRPr="00184463">
        <w:rPr>
          <w:rFonts w:eastAsiaTheme="minorEastAsia"/>
          <w:color w:val="000000" w:themeColor="text1"/>
        </w:rPr>
        <w:t>some of the presented production rates. A significant change in  photophysiological responses was seen in the data for P1706-C2. The observed drop in maximum quantum yield (F</w:t>
      </w:r>
      <w:r w:rsidRPr="00184463">
        <w:rPr>
          <w:rFonts w:eastAsiaTheme="minorEastAsia"/>
          <w:color w:val="000000" w:themeColor="text1"/>
          <w:vertAlign w:val="subscript"/>
        </w:rPr>
        <w:t>v</w:t>
      </w:r>
      <w:r w:rsidRPr="00184463">
        <w:rPr>
          <w:rFonts w:eastAsiaTheme="minorEastAsia"/>
          <w:color w:val="000000" w:themeColor="text1"/>
        </w:rPr>
        <w:t>/F</w:t>
      </w:r>
      <w:r w:rsidRPr="00184463">
        <w:rPr>
          <w:rFonts w:eastAsiaTheme="minorEastAsia"/>
          <w:color w:val="000000" w:themeColor="text1"/>
          <w:vertAlign w:val="subscript"/>
        </w:rPr>
        <w:t>m</w:t>
      </w:r>
      <w:r w:rsidRPr="00184463">
        <w:rPr>
          <w:rFonts w:eastAsiaTheme="minorEastAsia"/>
          <w:color w:val="000000" w:themeColor="text1"/>
        </w:rPr>
        <w:t xml:space="preserve">) indicates conditions that negatively affect photosystem function in the phytoplankton community, such as iron (Fe) limitation. </w:t>
      </w:r>
      <w:r w:rsidRPr="00184463">
        <w:rPr>
          <w:color w:val="000000" w:themeColor="text1"/>
        </w:rPr>
        <w:t xml:space="preserve">Iron limitation is </w:t>
      </w:r>
      <w:del w:id="292" w:author="Stukel" w:date="2020-02-29T14:11:00Z">
        <w:r w:rsidRPr="00184463" w:rsidDel="00461535">
          <w:rPr>
            <w:color w:val="000000" w:themeColor="text1"/>
          </w:rPr>
          <w:delText xml:space="preserve">yet </w:delText>
        </w:r>
      </w:del>
      <w:r w:rsidRPr="00184463">
        <w:rPr>
          <w:color w:val="000000" w:themeColor="text1"/>
        </w:rPr>
        <w:t xml:space="preserve">not only associated with a loss in quantum yield efficiency but more importantly the optical absorption cross section of the photosystem </w:t>
      </w:r>
      <w:r w:rsidRPr="00184463">
        <w:rPr>
          <w:rFonts w:eastAsiaTheme="minorEastAsia"/>
          <w:color w:val="000000" w:themeColor="text1"/>
        </w:rPr>
        <w:t>(</w:t>
      </w:r>
      <w:r w:rsidRPr="00184463">
        <w:rPr>
          <w:rFonts w:ascii="Symbol" w:eastAsiaTheme="minorEastAsia" w:hAnsi="Symbol"/>
          <w:color w:val="000000" w:themeColor="text1"/>
        </w:rPr>
        <w:t></w:t>
      </w:r>
      <w:r w:rsidRPr="00184463">
        <w:rPr>
          <w:rFonts w:eastAsiaTheme="minorEastAsia"/>
          <w:color w:val="000000" w:themeColor="text1"/>
        </w:rPr>
        <w:t>)</w:t>
      </w:r>
      <w:ins w:id="293" w:author="Stukel" w:date="2020-02-29T14:11:00Z">
        <w:r w:rsidR="00461535">
          <w:rPr>
            <w:rFonts w:eastAsiaTheme="minorEastAsia"/>
            <w:color w:val="000000" w:themeColor="text1"/>
          </w:rPr>
          <w:t>,</w:t>
        </w:r>
      </w:ins>
      <w:r w:rsidRPr="00184463">
        <w:rPr>
          <w:rFonts w:eastAsiaTheme="minorEastAsia"/>
          <w:color w:val="000000" w:themeColor="text1"/>
        </w:rPr>
        <w:t xml:space="preserve"> the area of chlorophyll pigments available to absorb light around a reaction center, </w:t>
      </w:r>
      <w:r w:rsidRPr="00184463">
        <w:rPr>
          <w:color w:val="000000" w:themeColor="text1"/>
        </w:rPr>
        <w:t>and the reoxidation rate of the Quinone A in PSII (1/</w:t>
      </w:r>
      <w:r w:rsidRPr="00184463">
        <w:rPr>
          <w:rFonts w:ascii="Symbol" w:eastAsiaTheme="minorEastAsia" w:hAnsi="Symbol"/>
          <w:color w:val="000000" w:themeColor="text1"/>
        </w:rPr>
        <w:t></w:t>
      </w:r>
      <w:r w:rsidRPr="00184463">
        <w:rPr>
          <w:color w:val="000000" w:themeColor="text1"/>
        </w:rPr>
        <w:t xml:space="preserve">) </w:t>
      </w:r>
      <w:r w:rsidRPr="00184463">
        <w:rPr>
          <w:color w:val="000000" w:themeColor="text1"/>
        </w:rPr>
        <w:fldChar w:fldCharType="begin"/>
      </w:r>
      <w:r w:rsidRPr="00184463">
        <w:rPr>
          <w:color w:val="000000" w:themeColor="text1"/>
        </w:rPr>
        <w:instrText xml:space="preserve"> ADDIN EN.CITE &lt;EndNote&gt;&lt;Cite&gt;&lt;Author&gt;Kolber&lt;/Author&gt;&lt;Year&gt;1994&lt;/Year&gt;&lt;RecNum&gt;5998&lt;/RecNum&gt;&lt;DisplayText&gt;(Kolber et al., 1994)&lt;/DisplayText&gt;&lt;record&gt;&lt;rec-number&gt;5998&lt;/rec-number&gt;&lt;foreign-keys&gt;&lt;key app="EN" db-id="e9dpzts9mzav95e0rs8prwv9extzw9xvxefw" timestamp="1469120769"&gt;5998&lt;/key&gt;&lt;/foreign-keys&gt;&lt;ref-type name="Journal Article"&gt;17&lt;/ref-type&gt;&lt;contributors&gt;&lt;authors&gt;&lt;author&gt;Kolber, Z. S.&lt;/author&gt;&lt;author&gt;Barber, R. T.&lt;/author&gt;&lt;author&gt;Coale, K. H.&lt;/author&gt;&lt;author&gt;Fitzwater, S. E.&lt;/author&gt;&lt;author&gt;Greene, R. M.&lt;/author&gt;&lt;author&gt;Johnson, K. S.&lt;/author&gt;&lt;author&gt;Lindley, S.&lt;/author&gt;&lt;author&gt;Falkowski, P. G.&lt;/author&gt;&lt;/authors&gt;&lt;/contributors&gt;&lt;auth-address&gt;Duke Univ, Marine Lab, Beaufort, Nc 28516 USA&amp;#xD;Moss Landing Marine Labs, Moss Landing, Ca 95039 USA&amp;#xD;Monterey Bay Aquarium Res Inst, Pacific Grove, Ca 93950 USA&lt;/auth-address&gt;&lt;titles&gt;&lt;title&gt;Iron Limitation of Phytoplankton Photosynthesis in the Equatorial Pacific-Ocean&lt;/title&gt;&lt;secondary-title&gt;Nature&lt;/secondary-title&gt;&lt;alt-title&gt;Nature&lt;/alt-title&gt;&lt;/titles&gt;&lt;periodical&gt;&lt;full-title&gt;Nature&lt;/full-title&gt;&lt;/periodical&gt;&lt;alt-periodical&gt;&lt;full-title&gt;Nature&lt;/full-title&gt;&lt;/alt-periodical&gt;&lt;pages&gt;145-149&lt;/pages&gt;&lt;volume&gt;371&lt;/volume&gt;&lt;number&gt;6493&lt;/number&gt;&lt;keywords&gt;&lt;keyword&gt;marine-phytoplankton&lt;/keyword&gt;&lt;keyword&gt;fluorescence&lt;/keyword&gt;&lt;keyword&gt;energy&lt;/keyword&gt;&lt;keyword&gt;growth&lt;/keyword&gt;&lt;keyword&gt;productivity&lt;/keyword&gt;&lt;keyword&gt;transport&lt;/keyword&gt;&lt;keyword&gt;kinetics&lt;/keyword&gt;&lt;keyword&gt;algae&lt;/keyword&gt;&lt;/keywords&gt;&lt;dates&gt;&lt;year&gt;1994&lt;/year&gt;&lt;pub-dates&gt;&lt;date&gt;Sep 8&lt;/date&gt;&lt;/pub-dates&gt;&lt;/dates&gt;&lt;isbn&gt;0028-0836&lt;/isbn&gt;&lt;accession-num&gt;WOS:A1994PF19100060&lt;/accession-num&gt;&lt;urls&gt;&lt;related-urls&gt;&lt;url&gt;&amp;lt;Go to ISI&amp;gt;://WOS:A1994PF19100060&lt;/url&gt;&lt;url&gt;https://www.nature.com/articles/371145a0.pdf&lt;/url&gt;&lt;/related-urls&gt;&lt;/urls&gt;&lt;electronic-resource-num&gt;DOI 10.1038/371145a0&lt;/electronic-resource-num&gt;&lt;language&gt;English&lt;/language&gt;&lt;/record&gt;&lt;/Cite&gt;&lt;/EndNote&gt;</w:instrText>
      </w:r>
      <w:r w:rsidRPr="00184463">
        <w:rPr>
          <w:color w:val="000000" w:themeColor="text1"/>
        </w:rPr>
        <w:fldChar w:fldCharType="separate"/>
      </w:r>
      <w:r w:rsidRPr="00184463">
        <w:rPr>
          <w:noProof/>
          <w:color w:val="000000" w:themeColor="text1"/>
        </w:rPr>
        <w:t>(</w:t>
      </w:r>
      <w:hyperlink w:anchor="_ENREF_36" w:tooltip="Kolber, 1994 #5998" w:history="1">
        <w:r w:rsidRPr="00184463">
          <w:rPr>
            <w:rStyle w:val="Hyperlink"/>
            <w:color w:val="000000" w:themeColor="text1"/>
          </w:rPr>
          <w:t>Kolber et al., 1994</w:t>
        </w:r>
      </w:hyperlink>
      <w:r w:rsidRPr="00184463">
        <w:rPr>
          <w:noProof/>
          <w:color w:val="000000" w:themeColor="text1"/>
        </w:rPr>
        <w:t>)</w:t>
      </w:r>
      <w:r w:rsidRPr="00184463">
        <w:rPr>
          <w:color w:val="000000" w:themeColor="text1"/>
        </w:rPr>
        <w:fldChar w:fldCharType="end"/>
      </w:r>
      <w:r w:rsidRPr="00184463">
        <w:rPr>
          <w:color w:val="000000" w:themeColor="text1"/>
        </w:rPr>
        <w:t>.</w:t>
      </w:r>
      <w:r w:rsidRPr="00184463">
        <w:rPr>
          <w:rFonts w:eastAsiaTheme="minorEastAsia"/>
          <w:color w:val="000000" w:themeColor="text1"/>
        </w:rPr>
        <w:t xml:space="preserve"> </w:t>
      </w:r>
      <w:r w:rsidRPr="00184463">
        <w:rPr>
          <w:color w:val="000000" w:themeColor="text1"/>
        </w:rPr>
        <w:t>Compared to P1706-C1, 1</w:t>
      </w:r>
      <w:del w:id="294" w:author="Stukel" w:date="2020-02-29T14:12:00Z">
        <w:r w:rsidRPr="00184463" w:rsidDel="00461535">
          <w:rPr>
            <w:color w:val="000000" w:themeColor="text1"/>
          </w:rPr>
          <w:delText xml:space="preserve"> </w:delText>
        </w:r>
      </w:del>
      <w:r w:rsidRPr="00184463">
        <w:rPr>
          <w:color w:val="000000" w:themeColor="text1"/>
        </w:rPr>
        <w:t>/</w:t>
      </w:r>
      <w:r w:rsidRPr="00184463">
        <w:rPr>
          <w:rFonts w:ascii="Symbol" w:eastAsiaTheme="minorEastAsia" w:hAnsi="Symbol"/>
          <w:color w:val="000000" w:themeColor="text1"/>
        </w:rPr>
        <w:t></w:t>
      </w:r>
      <w:r w:rsidRPr="00184463">
        <w:rPr>
          <w:rFonts w:eastAsiaTheme="minorEastAsia"/>
          <w:color w:val="000000" w:themeColor="text1"/>
        </w:rPr>
        <w:t xml:space="preserve"> </w:t>
      </w:r>
      <w:r w:rsidRPr="00184463">
        <w:rPr>
          <w:color w:val="000000" w:themeColor="text1"/>
        </w:rPr>
        <w:t xml:space="preserve"> increased in our C2 measurements. This response was not expected as rates of electron transport usually decrease</w:t>
      </w:r>
      <w:del w:id="295" w:author="Stukel" w:date="2020-02-29T14:12:00Z">
        <w:r w:rsidRPr="00184463" w:rsidDel="00461535">
          <w:rPr>
            <w:color w:val="000000" w:themeColor="text1"/>
          </w:rPr>
          <w:delText>s</w:delText>
        </w:r>
      </w:del>
      <w:r w:rsidRPr="00184463">
        <w:rPr>
          <w:color w:val="000000" w:themeColor="text1"/>
        </w:rPr>
        <w:t xml:space="preserve"> under Fe-limitation. However, Fe limitation during P1706-C2, was independently determined based on diagnostic nutrient ratios (Si:N and Fe:N; </w:t>
      </w:r>
      <w:ins w:id="296" w:author="Stukel" w:date="2020-02-29T14:12:00Z">
        <w:r w:rsidR="00461535">
          <w:rPr>
            <w:color w:val="000000" w:themeColor="text1"/>
          </w:rPr>
          <w:t xml:space="preserve">K. </w:t>
        </w:r>
      </w:ins>
      <w:r w:rsidRPr="00184463">
        <w:rPr>
          <w:rFonts w:eastAsiaTheme="minorEastAsia"/>
          <w:color w:val="000000" w:themeColor="text1"/>
        </w:rPr>
        <w:t>Fult</w:t>
      </w:r>
      <w:ins w:id="297" w:author="Stukel" w:date="2020-02-29T14:12:00Z">
        <w:r w:rsidR="00461535">
          <w:rPr>
            <w:rFonts w:eastAsiaTheme="minorEastAsia"/>
            <w:color w:val="000000" w:themeColor="text1"/>
          </w:rPr>
          <w:t>o</w:t>
        </w:r>
      </w:ins>
      <w:del w:id="298" w:author="Stukel" w:date="2020-02-29T14:12:00Z">
        <w:r w:rsidRPr="00184463" w:rsidDel="00461535">
          <w:rPr>
            <w:rFonts w:eastAsiaTheme="minorEastAsia"/>
            <w:color w:val="000000" w:themeColor="text1"/>
          </w:rPr>
          <w:delText>e</w:delText>
        </w:r>
      </w:del>
      <w:r w:rsidRPr="00184463">
        <w:rPr>
          <w:rFonts w:eastAsiaTheme="minorEastAsia"/>
          <w:color w:val="000000" w:themeColor="text1"/>
        </w:rPr>
        <w:t xml:space="preserve">n and </w:t>
      </w:r>
      <w:ins w:id="299" w:author="Stukel" w:date="2020-02-29T14:12:00Z">
        <w:r w:rsidR="00461535">
          <w:rPr>
            <w:rFonts w:eastAsiaTheme="minorEastAsia"/>
            <w:color w:val="000000" w:themeColor="text1"/>
          </w:rPr>
          <w:t xml:space="preserve">K. </w:t>
        </w:r>
      </w:ins>
      <w:r w:rsidRPr="00184463">
        <w:rPr>
          <w:rFonts w:eastAsiaTheme="minorEastAsia"/>
          <w:color w:val="000000" w:themeColor="text1"/>
        </w:rPr>
        <w:t xml:space="preserve">Barbeau, pers. comm.) and </w:t>
      </w:r>
      <w:r w:rsidRPr="00184463">
        <w:rPr>
          <w:color w:val="000000" w:themeColor="text1"/>
        </w:rPr>
        <w:t>Fe amendment experiments</w:t>
      </w:r>
      <w:r w:rsidRPr="00184463">
        <w:rPr>
          <w:rFonts w:eastAsiaTheme="minorEastAsia"/>
          <w:color w:val="000000" w:themeColor="text1"/>
        </w:rPr>
        <w:t xml:space="preserve"> (K. Forsch  and K. Barbeau, pers. comm.)</w:t>
      </w:r>
      <w:r w:rsidRPr="00184463">
        <w:rPr>
          <w:color w:val="000000" w:themeColor="text1"/>
        </w:rPr>
        <w:t>. Consequently, 1</w:t>
      </w:r>
      <w:del w:id="300" w:author="Stukel" w:date="2020-02-29T14:12:00Z">
        <w:r w:rsidRPr="00184463" w:rsidDel="00461535">
          <w:rPr>
            <w:color w:val="000000" w:themeColor="text1"/>
          </w:rPr>
          <w:delText xml:space="preserve"> </w:delText>
        </w:r>
      </w:del>
      <w:r w:rsidRPr="00184463">
        <w:rPr>
          <w:color w:val="000000" w:themeColor="text1"/>
        </w:rPr>
        <w:t>/</w:t>
      </w:r>
      <w:r w:rsidRPr="00184463">
        <w:rPr>
          <w:rFonts w:ascii="Symbol" w:eastAsiaTheme="minorEastAsia" w:hAnsi="Symbol"/>
          <w:color w:val="000000" w:themeColor="text1"/>
        </w:rPr>
        <w:t></w:t>
      </w:r>
      <w:r w:rsidRPr="00184463">
        <w:rPr>
          <w:rFonts w:eastAsiaTheme="minorEastAsia"/>
          <w:color w:val="000000" w:themeColor="text1"/>
        </w:rPr>
        <w:t xml:space="preserve"> was </w:t>
      </w:r>
      <w:r w:rsidRPr="00184463">
        <w:rPr>
          <w:color w:val="000000" w:themeColor="text1"/>
        </w:rPr>
        <w:t xml:space="preserve">likely driven by changes in the phytoplankton community. The </w:t>
      </w:r>
      <w:r w:rsidRPr="00184463">
        <w:rPr>
          <w:rFonts w:eastAsiaTheme="minorEastAsia"/>
          <w:color w:val="000000" w:themeColor="text1"/>
        </w:rPr>
        <w:t>enhanced NPQ rates (</w:t>
      </w:r>
      <w:r w:rsidR="00E64EAD">
        <w:rPr>
          <w:rFonts w:eastAsiaTheme="minorEastAsia"/>
          <w:color w:val="000000" w:themeColor="text1"/>
        </w:rPr>
        <w:t>Fig S2</w:t>
      </w:r>
      <w:r w:rsidRPr="00184463">
        <w:rPr>
          <w:rFonts w:eastAsiaTheme="minorEastAsia"/>
          <w:color w:val="000000" w:themeColor="text1"/>
        </w:rPr>
        <w:t xml:space="preserve">) demonstrated an enhanced energy dissipation </w:t>
      </w:r>
      <w:del w:id="301" w:author="Landry, Michael" w:date="2020-03-02T11:13:00Z">
        <w:r w:rsidRPr="00184463" w:rsidDel="00AC3449">
          <w:rPr>
            <w:rFonts w:eastAsiaTheme="minorEastAsia"/>
            <w:color w:val="000000" w:themeColor="text1"/>
          </w:rPr>
          <w:delText xml:space="preserve"> </w:delText>
        </w:r>
      </w:del>
      <w:r w:rsidRPr="00184463">
        <w:rPr>
          <w:rFonts w:eastAsiaTheme="minorEastAsia"/>
          <w:color w:val="000000" w:themeColor="text1"/>
        </w:rPr>
        <w:t xml:space="preserve">through non-photochemical processes in Fe limited communities. This enhanced </w:t>
      </w:r>
      <w:r w:rsidR="009014C1" w:rsidRPr="00184463">
        <w:rPr>
          <w:rFonts w:eastAsiaTheme="minorEastAsia"/>
          <w:color w:val="000000" w:themeColor="text1"/>
        </w:rPr>
        <w:t>NPQ</w:t>
      </w:r>
      <w:r w:rsidR="009014C1" w:rsidRPr="00184463">
        <w:rPr>
          <w:rFonts w:eastAsiaTheme="minorEastAsia"/>
          <w:color w:val="000000" w:themeColor="text1"/>
          <w:vertAlign w:val="subscript"/>
        </w:rPr>
        <w:t>NSV</w:t>
      </w:r>
      <w:r w:rsidRPr="00184463">
        <w:rPr>
          <w:rFonts w:eastAsiaTheme="minorEastAsia"/>
          <w:color w:val="000000" w:themeColor="text1"/>
        </w:rPr>
        <w:t xml:space="preserve"> did affect our productivity rate estimate, as </w:t>
      </w:r>
      <w:r w:rsidR="009014C1" w:rsidRPr="00184463">
        <w:rPr>
          <w:rFonts w:eastAsiaTheme="minorEastAsia"/>
          <w:color w:val="000000" w:themeColor="text1"/>
        </w:rPr>
        <w:t>NPQ</w:t>
      </w:r>
      <w:r w:rsidR="009014C1" w:rsidRPr="00184463">
        <w:rPr>
          <w:rFonts w:eastAsiaTheme="minorEastAsia"/>
          <w:color w:val="000000" w:themeColor="text1"/>
          <w:vertAlign w:val="subscript"/>
        </w:rPr>
        <w:t>NSV</w:t>
      </w:r>
      <w:r w:rsidRPr="00184463">
        <w:rPr>
          <w:rFonts w:eastAsiaTheme="minorEastAsia"/>
          <w:color w:val="000000" w:themeColor="text1"/>
        </w:rPr>
        <w:t xml:space="preserve"> values are used to calculate the </w:t>
      </w:r>
      <w:r w:rsidRPr="00184463">
        <w:rPr>
          <w:rFonts w:eastAsiaTheme="minorEastAsia"/>
          <w:color w:val="000000" w:themeColor="text1"/>
        </w:rPr>
        <w:lastRenderedPageBreak/>
        <w:t>electron to carbon ratio</w:t>
      </w:r>
      <w:r w:rsidRPr="00184463">
        <w:rPr>
          <w:color w:val="000000" w:themeColor="text1"/>
        </w:rPr>
        <w:t xml:space="preserve"> </w:t>
      </w:r>
      <w:r w:rsidRPr="00184463">
        <w:rPr>
          <w:color w:val="000000" w:themeColor="text1"/>
        </w:rPr>
        <w:fldChar w:fldCharType="begin"/>
      </w:r>
      <w:r w:rsidRPr="00184463">
        <w:rPr>
          <w:color w:val="000000" w:themeColor="text1"/>
        </w:rPr>
        <w:instrText xml:space="preserve"> ADDIN EN.CITE &lt;EndNote&gt;&lt;Cite&gt;&lt;Author&gt;Schuback&lt;/Author&gt;&lt;Year&gt;2018&lt;/Year&gt;&lt;RecNum&gt;8740&lt;/RecNum&gt;&lt;Prefix&gt;see Eq. 7`; &lt;/Prefix&gt;&lt;DisplayText&gt;(see Eq. 7; Schuback et al., 2018)&lt;/DisplayText&gt;&lt;record&gt;&lt;rec-number&gt;8740&lt;/rec-number&gt;&lt;foreign-keys&gt;&lt;key app="EN" db-id="e9dpzts9mzav95e0rs8prwv9extzw9xvxefw" timestamp="1557325161"&gt;8740&lt;/key&gt;&lt;/foreign-keys&gt;&lt;ref-type name="Journal Article"&gt;17&lt;/ref-type&gt;&lt;contributors&gt;&lt;authors&gt;&lt;author&gt;Schuback, N.&lt;/author&gt;&lt;author&gt;Hoppe, C. J. M.&lt;/author&gt;&lt;author&gt;Tremblay, J. E.&lt;/author&gt;&lt;author&gt;Maldonado, M. T.&lt;/author&gt;&lt;author&gt;Tortell, P. D.&lt;/author&gt;&lt;/authors&gt;&lt;/contributors&gt;&lt;titles&gt;&lt;title&gt;Primary productivity and the coupling of photosynthetic electron transport and carbon fixation in the Arctic Ocean (vol 62, pg 898, 2017)&lt;/title&gt;&lt;secondary-title&gt;Limnology and Oceanography&lt;/secondary-title&gt;&lt;alt-title&gt;Limnol Oceanogr&lt;/alt-title&gt;&lt;/titles&gt;&lt;periodical&gt;&lt;full-title&gt;Limnology and Oceanography&lt;/full-title&gt;&lt;/periodical&gt;&lt;alt-periodical&gt;&lt;full-title&gt;Limnol Oceanogr&lt;/full-title&gt;&lt;/alt-periodical&gt;&lt;pages&gt;1444-1444&lt;/pages&gt;&lt;volume&gt;63&lt;/volume&gt;&lt;number&gt;3&lt;/number&gt;&lt;dates&gt;&lt;year&gt;2018&lt;/year&gt;&lt;pub-dates&gt;&lt;date&gt;May&lt;/date&gt;&lt;/pub-dates&gt;&lt;/dates&gt;&lt;isbn&gt;0024-3590&lt;/isbn&gt;&lt;accession-num&gt;WOS:000432019600028&lt;/accession-num&gt;&lt;urls&gt;&lt;related-urls&gt;&lt;url&gt;&amp;lt;Go to ISI&amp;gt;://WOS:000432019600028&lt;/url&gt;&lt;url&gt;https://aslopubs.onlinelibrary.wiley.com/doi/full/10.1002/lno.10785&lt;/url&gt;&lt;/related-urls&gt;&lt;/urls&gt;&lt;electronic-resource-num&gt;10.1002/lno.10785&lt;/electronic-resource-num&gt;&lt;language&gt;English&lt;/language&gt;&lt;/record&gt;&lt;/Cite&gt;&lt;/EndNote&gt;</w:instrText>
      </w:r>
      <w:r w:rsidRPr="00184463">
        <w:rPr>
          <w:color w:val="000000" w:themeColor="text1"/>
        </w:rPr>
        <w:fldChar w:fldCharType="separate"/>
      </w:r>
      <w:r w:rsidRPr="00184463">
        <w:rPr>
          <w:noProof/>
          <w:color w:val="000000" w:themeColor="text1"/>
        </w:rPr>
        <w:t>(</w:t>
      </w:r>
      <w:hyperlink w:anchor="_ENREF_80" w:tooltip="Schuback, 2018 #8740" w:history="1">
        <w:r w:rsidRPr="00184463">
          <w:rPr>
            <w:rStyle w:val="Hyperlink"/>
            <w:color w:val="000000" w:themeColor="text1"/>
          </w:rPr>
          <w:t>see Eq. 7; Schuback et al., 2018</w:t>
        </w:r>
      </w:hyperlink>
      <w:r w:rsidRPr="00184463">
        <w:rPr>
          <w:noProof/>
          <w:color w:val="000000" w:themeColor="text1"/>
        </w:rPr>
        <w:t>)</w:t>
      </w:r>
      <w:r w:rsidRPr="00184463">
        <w:rPr>
          <w:color w:val="000000" w:themeColor="text1"/>
        </w:rPr>
        <w:fldChar w:fldCharType="end"/>
      </w:r>
      <w:r w:rsidRPr="00184463">
        <w:rPr>
          <w:rFonts w:eastAsiaTheme="minorEastAsia"/>
          <w:color w:val="000000" w:themeColor="text1"/>
        </w:rPr>
        <w:t xml:space="preserve">. </w:t>
      </w:r>
      <w:commentRangeStart w:id="302"/>
      <w:r w:rsidRPr="00184463">
        <w:rPr>
          <w:rFonts w:eastAsiaTheme="minorEastAsia"/>
          <w:color w:val="000000" w:themeColor="text1"/>
        </w:rPr>
        <w:t xml:space="preserve">Data on photophysiology will not </w:t>
      </w:r>
      <w:ins w:id="303" w:author="Stukel" w:date="2020-02-29T14:13:00Z">
        <w:r w:rsidR="00844F38">
          <w:rPr>
            <w:rFonts w:eastAsiaTheme="minorEastAsia"/>
            <w:color w:val="000000" w:themeColor="text1"/>
          </w:rPr>
          <w:t xml:space="preserve">be </w:t>
        </w:r>
      </w:ins>
      <w:r w:rsidRPr="00184463">
        <w:rPr>
          <w:rFonts w:eastAsiaTheme="minorEastAsia"/>
          <w:color w:val="000000" w:themeColor="text1"/>
        </w:rPr>
        <w:t>discussed further, yet we decided to include those data here and in the supplemental material as those datasets can inform the reader on underlying processes of productivity changes and limitations thereof.</w:t>
      </w:r>
    </w:p>
    <w:commentRangeEnd w:id="287"/>
    <w:p w14:paraId="27D4A299" w14:textId="77777777" w:rsidR="00F60190" w:rsidRPr="00184463" w:rsidRDefault="00E64EAD" w:rsidP="00E64EAD">
      <w:pPr>
        <w:spacing w:before="120" w:line="360" w:lineRule="auto"/>
        <w:ind w:firstLine="360"/>
        <w:rPr>
          <w:ins w:id="304" w:author="Sven Kranz" w:date="2020-02-24T13:39:00Z"/>
          <w:rFonts w:eastAsiaTheme="minorEastAsia"/>
          <w:color w:val="000000" w:themeColor="text1"/>
        </w:rPr>
      </w:pPr>
      <w:r>
        <w:rPr>
          <w:rStyle w:val="CommentReference"/>
          <w:rFonts w:asciiTheme="minorHAnsi" w:eastAsiaTheme="minorHAnsi" w:hAnsiTheme="minorHAnsi" w:cstheme="minorBidi"/>
        </w:rPr>
        <w:commentReference w:id="287"/>
      </w:r>
      <w:commentRangeEnd w:id="302"/>
      <w:r w:rsidR="00844F38">
        <w:rPr>
          <w:rStyle w:val="CommentReference"/>
          <w:rFonts w:asciiTheme="minorHAnsi" w:eastAsiaTheme="minorHAnsi" w:hAnsiTheme="minorHAnsi" w:cstheme="minorBidi"/>
        </w:rPr>
        <w:commentReference w:id="302"/>
      </w:r>
    </w:p>
    <w:p w14:paraId="732346E1" w14:textId="461C8E74" w:rsidR="003D1EAD" w:rsidDel="009014C1" w:rsidRDefault="003D1EAD">
      <w:pPr>
        <w:spacing w:before="120" w:line="360" w:lineRule="auto"/>
        <w:rPr>
          <w:del w:id="305" w:author="Sven Kranz" w:date="2020-02-24T12:31:00Z"/>
          <w:rFonts w:eastAsiaTheme="minorEastAsia"/>
        </w:rPr>
        <w:pPrChange w:id="306" w:author="Sven Kranz" w:date="2020-02-24T13:38:00Z">
          <w:pPr>
            <w:spacing w:before="120" w:line="360" w:lineRule="auto"/>
            <w:ind w:firstLine="360"/>
            <w:outlineLvl w:val="0"/>
          </w:pPr>
        </w:pPrChange>
      </w:pPr>
    </w:p>
    <w:p w14:paraId="72E8485C" w14:textId="02BD52C1" w:rsidR="003D1EAD" w:rsidRPr="00622CF5" w:rsidDel="00F60190" w:rsidRDefault="003D1EAD">
      <w:pPr>
        <w:spacing w:before="120" w:line="360" w:lineRule="auto"/>
        <w:outlineLvl w:val="0"/>
        <w:rPr>
          <w:del w:id="307" w:author="Sven Kranz" w:date="2020-02-24T13:38:00Z"/>
          <w:rFonts w:eastAsiaTheme="minorEastAsia"/>
        </w:rPr>
        <w:pPrChange w:id="308" w:author="Sven Kranz" w:date="2020-02-24T13:38:00Z">
          <w:pPr>
            <w:spacing w:before="120" w:line="360" w:lineRule="auto"/>
            <w:ind w:firstLine="360"/>
            <w:outlineLvl w:val="0"/>
          </w:pPr>
        </w:pPrChange>
      </w:pPr>
    </w:p>
    <w:p w14:paraId="00CCA467" w14:textId="77777777" w:rsidR="00C10DE7" w:rsidRPr="00622CF5" w:rsidRDefault="00C10DE7" w:rsidP="00C10DE7">
      <w:pPr>
        <w:spacing w:before="240" w:line="360" w:lineRule="auto"/>
        <w:outlineLvl w:val="0"/>
        <w:rPr>
          <w:rFonts w:eastAsiaTheme="minorEastAsia"/>
          <w:b/>
        </w:rPr>
      </w:pPr>
      <w:r w:rsidRPr="00622CF5">
        <w:rPr>
          <w:rFonts w:eastAsiaTheme="minorEastAsia"/>
          <w:b/>
        </w:rPr>
        <w:t>5.2. Net community, New Production and Export Flux</w:t>
      </w:r>
    </w:p>
    <w:p w14:paraId="45CBB22C" w14:textId="45B1757A" w:rsidR="00C10DE7" w:rsidRPr="00622CF5" w:rsidRDefault="00C10DE7" w:rsidP="00C10DE7">
      <w:pPr>
        <w:spacing w:before="120" w:line="360" w:lineRule="auto"/>
        <w:ind w:firstLine="360"/>
        <w:outlineLvl w:val="0"/>
        <w:rPr>
          <w:rFonts w:eastAsiaTheme="minorEastAsia"/>
        </w:rPr>
      </w:pPr>
      <w:r w:rsidRPr="00622CF5">
        <w:rPr>
          <w:rFonts w:eastAsiaTheme="minorEastAsia"/>
        </w:rPr>
        <w:t xml:space="preserve">Nitrate consumed by phytoplankton often represents new production in the surface ocean and hence should equate to the amount of organic matter available for export </w:t>
      </w:r>
      <w:r w:rsidR="00B73CAB" w:rsidRPr="00622CF5">
        <w:rPr>
          <w:rFonts w:eastAsiaTheme="minorEastAsia"/>
        </w:rPr>
        <w:fldChar w:fldCharType="begin"/>
      </w:r>
      <w:r w:rsidR="00B73CAB" w:rsidRPr="00622CF5">
        <w:rPr>
          <w:rFonts w:eastAsiaTheme="minorEastAsia"/>
        </w:rPr>
        <w:instrText xml:space="preserve"> ADDIN EN.CITE &lt;EndNote&gt;&lt;Cite&gt;&lt;Author&gt;Eppley&lt;/Author&gt;&lt;Year&gt;1979&lt;/Year&gt;&lt;RecNum&gt;9122&lt;/RecNum&gt;&lt;DisplayText&gt;(Eppley &amp;amp; Peterson, 1979)&lt;/DisplayText&gt;&lt;record&gt;&lt;rec-number&gt;9122&lt;/rec-number&gt;&lt;foreign-keys&gt;&lt;key app="EN" db-id="e9dpzts9mzav95e0rs8prwv9extzw9xvxefw" timestamp="1570033429"&gt;9122&lt;/key&gt;&lt;/foreign-keys&gt;&lt;ref-type name="Journal Article"&gt;17&lt;/ref-type&gt;&lt;contributors&gt;&lt;authors&gt;&lt;author&gt;Eppley, R. W.&lt;/author&gt;&lt;author&gt;Peterson, B. J.&lt;/author&gt;&lt;/authors&gt;&lt;/contributors&gt;&lt;auth-address&gt;Marine Biol Lab,Ctr Ecosyst,Woods Hole,Ma 02543&lt;/auth-address&gt;&lt;titles&gt;&lt;title&gt;Particulate Organic-Matter Flux and Planktonic New Production in the Deep Ocean&lt;/title&gt;&lt;secondary-title&gt;Nature&lt;/secondary-title&gt;&lt;alt-title&gt;Nature&lt;/alt-title&gt;&lt;/titles&gt;&lt;periodical&gt;&lt;full-title&gt;Nature&lt;/full-title&gt;&lt;/periodical&gt;&lt;alt-periodical&gt;&lt;full-title&gt;Nature&lt;/full-title&gt;&lt;/alt-periodical&gt;&lt;pages&gt;677-680&lt;/pages&gt;&lt;volume&gt;282&lt;/volume&gt;&lt;number&gt;5740&lt;/number&gt;&lt;dates&gt;&lt;year&gt;1979&lt;/year&gt;&lt;/dates&gt;&lt;isbn&gt;0028-0836&lt;/isbn&gt;&lt;accession-num&gt;WOS:A1979HX29200024&lt;/accession-num&gt;&lt;urls&gt;&lt;related-urls&gt;&lt;url&gt;&amp;lt;Go to ISI&amp;gt;://WOS:A1979HX29200024&lt;/url&gt;&lt;url&gt;https://www.nature.com/articles/282677a0.pdf&lt;/url&gt;&lt;/related-urls&gt;&lt;/urls&gt;&lt;electronic-resource-num&gt;DOI 10.1038/282677a0&lt;/electronic-resource-num&gt;&lt;language&gt;English&lt;/language&gt;&lt;/record&gt;&lt;/Cite&gt;&lt;/EndNote&gt;</w:instrText>
      </w:r>
      <w:r w:rsidR="00B73CAB" w:rsidRPr="00622CF5">
        <w:rPr>
          <w:rFonts w:eastAsiaTheme="minorEastAsia"/>
        </w:rPr>
        <w:fldChar w:fldCharType="separate"/>
      </w:r>
      <w:r w:rsidR="00B73CAB" w:rsidRPr="00622CF5">
        <w:rPr>
          <w:rFonts w:eastAsiaTheme="minorEastAsia"/>
          <w:noProof/>
        </w:rPr>
        <w:t>(</w:t>
      </w:r>
      <w:hyperlink w:anchor="_ENREF_20" w:tooltip="Eppley, 1979 #9122" w:history="1">
        <w:r w:rsidR="006260A9" w:rsidRPr="00622CF5">
          <w:rPr>
            <w:rStyle w:val="Hyperlink"/>
            <w:rFonts w:eastAsiaTheme="minorEastAsia"/>
          </w:rPr>
          <w:t>Eppley &amp; Peterson, 1979</w:t>
        </w:r>
      </w:hyperlink>
      <w:r w:rsidR="00B73CAB" w:rsidRPr="00622CF5">
        <w:rPr>
          <w:rFonts w:eastAsiaTheme="minorEastAsia"/>
          <w:noProof/>
        </w:rPr>
        <w:t>)</w:t>
      </w:r>
      <w:r w:rsidR="00B73CAB" w:rsidRPr="00622CF5">
        <w:rPr>
          <w:rFonts w:eastAsiaTheme="minorEastAsia"/>
        </w:rPr>
        <w:fldChar w:fldCharType="end"/>
      </w:r>
      <w:r w:rsidRPr="00622CF5">
        <w:rPr>
          <w:rFonts w:eastAsiaTheme="minorEastAsia"/>
        </w:rPr>
        <w:t xml:space="preserve">, although it may be an overestimate if substantial nitrification occurs within the euphotic zone </w:t>
      </w:r>
      <w:r w:rsidR="00B73CAB" w:rsidRPr="00622CF5">
        <w:rPr>
          <w:rFonts w:eastAsiaTheme="minorEastAsia"/>
        </w:rPr>
        <w:fldChar w:fldCharType="begin"/>
      </w:r>
      <w:r w:rsidR="00B73CAB" w:rsidRPr="00622CF5">
        <w:rPr>
          <w:rFonts w:eastAsiaTheme="minorEastAsia"/>
        </w:rPr>
        <w:instrText xml:space="preserve"> ADDIN EN.CITE &lt;EndNote&gt;&lt;Cite&gt;&lt;Author&gt;Yool&lt;/Author&gt;&lt;Year&gt;2007&lt;/Year&gt;&lt;RecNum&gt;9042&lt;/RecNum&gt;&lt;DisplayText&gt;(Yool et al., 2007)&lt;/DisplayText&gt;&lt;record&gt;&lt;rec-number&gt;9042&lt;/rec-number&gt;&lt;foreign-keys&gt;&lt;key app="EN" db-id="e9dpzts9mzav95e0rs8prwv9extzw9xvxefw" timestamp="1565016409"&gt;9042&lt;/key&gt;&lt;/foreign-keys&gt;&lt;ref-type name="Journal Article"&gt;17&lt;/ref-type&gt;&lt;contributors&gt;&lt;authors&gt;&lt;author&gt;Yool, A.&lt;/author&gt;&lt;author&gt;Martin, A. P.&lt;/author&gt;&lt;author&gt;Fernandez, C.&lt;/author&gt;&lt;author&gt;Clark, D. R.&lt;/author&gt;&lt;/authors&gt;&lt;/contributors&gt;&lt;auth-address&gt;Natl Oceanog Ctr, Southampton SO14 3ZH, Hants, England&amp;#xD;Ctr Oceanol Marseille, Lab Oceanog &amp;amp; Biogeochim, F-13288 Marseille, France&amp;#xD;Univ Concepcion, Dept Oceanog, Lab Proc Oceanog &amp;amp; Clima, Concepcion, Chile&amp;#xD;Univ Concepcion, Ctr Invest Oceanog Pacifico Sur Oriental, Concepcion, Chile&amp;#xD;Plymouth Marine Lab, Plymouth PL1 3DH, Devon, England&lt;/auth-address&gt;&lt;titles&gt;&lt;title&gt;The significance of nitrification for oceanic new production&lt;/title&gt;&lt;secondary-title&gt;Nature&lt;/secondary-title&gt;&lt;alt-title&gt;Nature&lt;/alt-title&gt;&lt;/titles&gt;&lt;periodical&gt;&lt;full-title&gt;Nature&lt;/full-title&gt;&lt;/periodical&gt;&lt;alt-periodical&gt;&lt;full-title&gt;Nature&lt;/full-title&gt;&lt;/alt-periodical&gt;&lt;pages&gt;999-1002&lt;/pages&gt;&lt;volume&gt;447&lt;/volume&gt;&lt;number&gt;7147&lt;/number&gt;&lt;keywords&gt;&lt;keyword&gt;marine nitrifying bacteria&lt;/keyword&gt;&lt;keyword&gt;primary nitrite maximum&lt;/keyword&gt;&lt;keyword&gt;organic nitrogen&lt;/keyword&gt;&lt;keyword&gt;nitrate&lt;/keyword&gt;&lt;keyword&gt;carbon&lt;/keyword&gt;&lt;keyword&gt;rates&lt;/keyword&gt;&lt;keyword&gt;cycle&lt;/keyword&gt;&lt;keyword&gt;photoinhibition&lt;/keyword&gt;&lt;keyword&gt;ammonium&lt;/keyword&gt;&lt;keyword&gt;pacific&lt;/keyword&gt;&lt;/keywords&gt;&lt;dates&gt;&lt;year&gt;2007&lt;/year&gt;&lt;pub-dates&gt;&lt;date&gt;Jun 21&lt;/date&gt;&lt;/pub-dates&gt;&lt;/dates&gt;&lt;isbn&gt;0028-0836&lt;/isbn&gt;&lt;accession-num&gt;WOS:000247373100046&lt;/accession-num&gt;&lt;urls&gt;&lt;related-urls&gt;&lt;url&gt;&amp;lt;Go to ISI&amp;gt;://WOS:000247373100046&lt;/url&gt;&lt;url&gt;https://www.nature.com/articles/nature05885.pdf&lt;/url&gt;&lt;/related-urls&gt;&lt;/urls&gt;&lt;electronic-resource-num&gt;10.1038/nature05885&lt;/electronic-resource-num&gt;&lt;language&gt;English&lt;/language&gt;&lt;/record&gt;&lt;/Cite&gt;&lt;/EndNote&gt;</w:instrText>
      </w:r>
      <w:r w:rsidR="00B73CAB" w:rsidRPr="00622CF5">
        <w:rPr>
          <w:rFonts w:eastAsiaTheme="minorEastAsia"/>
        </w:rPr>
        <w:fldChar w:fldCharType="separate"/>
      </w:r>
      <w:r w:rsidR="00B73CAB" w:rsidRPr="00622CF5">
        <w:rPr>
          <w:rFonts w:eastAsiaTheme="minorEastAsia"/>
          <w:noProof/>
        </w:rPr>
        <w:t>(</w:t>
      </w:r>
      <w:hyperlink w:anchor="_ENREF_101" w:tooltip="Yool, 2007 #9042" w:history="1">
        <w:r w:rsidR="006260A9" w:rsidRPr="00622CF5">
          <w:rPr>
            <w:rStyle w:val="Hyperlink"/>
            <w:rFonts w:eastAsiaTheme="minorEastAsia"/>
          </w:rPr>
          <w:t>Yool et al., 2007</w:t>
        </w:r>
      </w:hyperlink>
      <w:r w:rsidR="00B73CAB" w:rsidRPr="00622CF5">
        <w:rPr>
          <w:rFonts w:eastAsiaTheme="minorEastAsia"/>
          <w:noProof/>
        </w:rPr>
        <w:t>)</w:t>
      </w:r>
      <w:r w:rsidR="00B73CAB" w:rsidRPr="00622CF5">
        <w:rPr>
          <w:rFonts w:eastAsiaTheme="minorEastAsia"/>
        </w:rPr>
        <w:fldChar w:fldCharType="end"/>
      </w:r>
      <w:r w:rsidR="00E63B92" w:rsidRPr="00622CF5">
        <w:rPr>
          <w:rFonts w:eastAsiaTheme="minorEastAsia"/>
        </w:rPr>
        <w:t xml:space="preserve">. </w:t>
      </w:r>
      <w:r w:rsidRPr="00622CF5">
        <w:rPr>
          <w:rFonts w:eastAsiaTheme="minorEastAsia"/>
        </w:rPr>
        <w:t>Similarly, NCP represents the balance between organic matter production (photosynthesis) and organic matter consumption (respiration); hence, should also approximate export</w:t>
      </w:r>
      <w:r w:rsidRPr="00622CF5">
        <w:t xml:space="preserve"> when the organic pools are at steady-state </w:t>
      </w:r>
      <w:r w:rsidR="008529B3" w:rsidRPr="00622CF5">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622CF5">
        <w:instrText xml:space="preserve"> ADDIN EN.CITE </w:instrText>
      </w:r>
      <w:r w:rsidR="000D66FA" w:rsidRPr="00622CF5">
        <w:fldChar w:fldCharType="begin">
          <w:fldData xml:space="preserve">PEVuZE5vdGU+PENpdGU+PEF1dGhvcj5MaTwvQXV0aG9yPjxZZWFyPjIwMTc8L1llYXI+PFJlY051
bT45MjIwPC9SZWNOdW0+PERpc3BsYXlUZXh0PihIYW1tZSBldCBhbC4sIDIwMTI7IExpICZhbXA7
IENhc3NhciwgMjAxNyk8L0Rpc3BsYXlUZXh0PjxyZWNvcmQ+PHJlYy1udW1iZXI+OTIyMDwvcmVj
LW51bWJlcj48Zm9yZWlnbi1rZXlzPjxrZXkgYXBwPSJFTiIgZGItaWQ9ImU5ZHB6dHM5bXphdjk1
ZTByczhwcnd2OWV4dHp3OXh2eGVmdyIgdGltZXN0YW1wPSIxNTc1MzAyODczIj45MjIwPC9rZXk+
PC9mb3JlaWduLWtleXM+PHJlZi10eXBlIG5hbWU9IkpvdXJuYWwgQXJ0aWNsZSI+MTc8L3JlZi10
eXBlPjxjb250cmlidXRvcnM+PGF1dGhvcnM+PGF1dGhvcj5MaSwgWi4gQy48L2F1dGhvcj48YXV0
aG9yPkNhc3NhciwgTi48L2F1dGhvcj48L2F1dGhvcnM+PC9jb250cmlidXRvcnM+PGF1dGgtYWRk
cmVzcz5EdWtlIFVuaXYsIE5pY2hvbGFzIFNjaCBFbnZpcm9ubSwgRGl2IEVhcnRoICZhbXA7IE9j
ZWFuIFNjaSwgRHVyaGFtLCBOQyAyNzcwOCBVU0E8L2F1dGgtYWRkcmVzcz48dGl0bGVzPjx0aXRs
ZT5BIG1lY2hhbmlzdGljIG1vZGVsIG9mIGFuIHVwcGVyIGJvdW5kIG9uIG9jZWFuaWMgY2FyYm9u
IGV4cG9ydCBhcyBhIGZ1bmN0aW9uIG9mIG1peGVkIGxheWVyIGRlcHRoIGFuZCB0ZW1wZXJhdHVy
ZTwvdGl0bGU+PHNlY29uZGFyeS10aXRsZT5CaW9nZW9zY2llbmNlczwvc2Vjb25kYXJ5LXRpdGxl
PjxhbHQtdGl0bGU+QmlvZ2Vvc2NpZW5jZXM8L2FsdC10aXRsZT48L3RpdGxlcz48cGVyaW9kaWNh
bD48ZnVsbC10aXRsZT5CaW9nZW9zY2llbmNlczwvZnVsbC10aXRsZT48YWJici0xPkJpb2dlb3Nj
aWVuY2VzPC9hYmJyLTE+PC9wZXJpb2RpY2FsPjxhbHQtcGVyaW9kaWNhbD48ZnVsbC10aXRsZT5C
aW9nZW9zY2llbmNlczwvZnVsbC10aXRsZT48YWJici0xPkJpb2dlb3NjaWVuY2VzPC9hYmJyLTE+
PC9hbHQtcGVyaW9kaWNhbD48cGFnZXM+NTAxNS01MDI3PC9wYWdlcz48dm9sdW1lPjE0PC92b2x1
bWU+PG51bWJlcj4yMjwvbnVtYmVyPjxrZXl3b3Jkcz48a2V5d29yZD5uZXQgY29tbXVuaXR5IHBy
b2R1Y3Rpb248L2tleXdvcmQ+PGtleXdvcmQ+aW50ZXJhbm51YWwgdmFyaWFiaWxpdHk8L2tleXdv
cmQ+PGtleXdvcmQ+c3Vic3VyZmFjZSBjaGxvcm9waHlsbDwva2V5d29yZD48a2V5d29yZD5iYWN0
ZXJpYWwgcHJvZHVjdGlvbjwva2V5d29yZD48a2V5d29yZD5waHl0b3BsYW5rdG9uIGJsb29tPC9r
ZXl3b3JkPjxrZXl3b3JkPm1heGltdW08L2tleXdvcmQ+PGtleXdvcmQ+Z3Jvd3RoPC9rZXl3b3Jk
PjxrZXl3b3JkPmxpZ2h0PC9rZXl3b3JkPjxrZXl3b3JkPmlyb248L2tleXdvcmQ+PGtleXdvcmQ+
d2F0ZXI8L2tleXdvcmQ+PC9rZXl3b3Jkcz48ZGF0ZXM+PHllYXI+MjAxNzwveWVhcj48cHViLWRh
dGVzPjxkYXRlPk5vdiAxNDwvZGF0ZT48L3B1Yi1kYXRlcz48L2RhdGVzPjxpc2JuPjE3MjYtNDE3
MDwvaXNibj48YWNjZXNzaW9uLW51bT5XT1M6MDAwNDE0OTU3ODAwMDAxPC9hY2Nlc3Npb24tbnVt
Pjx1cmxzPjxyZWxhdGVkLXVybHM+PHVybD4mbHQ7R28gdG8gSVNJJmd0OzovL1dPUzowMDA0MTQ5
NTc4MDAwMDE8L3VybD48dXJsPmh0dHBzOi8vd3d3LmJpb2dlb3NjaWVuY2VzLm5ldC8xNC81MDE1
LzIwMTcvYmctMTQtNTAxNS0yMDE3LnBkZjwvdXJsPjwvcmVsYXRlZC11cmxzPjwvdXJscz48ZWxl
Y3Ryb25pYy1yZXNvdXJjZS1udW0+MTAuNTE5NC9iZy0xNC01MDE1LTIwMTc8L2VsZWN0cm9uaWMt
cmVzb3VyY2UtbnVtPjxsYW5ndWFnZT5FbmdsaXNoPC9sYW5ndWFnZT48L3JlY29yZD48L0NpdGU+
PENpdGU+PEF1dGhvcj5IYW1tZTwvQXV0aG9yPjxZZWFyPjIwMTI8L1llYXI+PFJlY051bT44NzU3
PC9SZWNOdW0+PHJlY29yZD48cmVjLW51bWJlcj44NzU3PC9yZWMtbnVtYmVyPjxmb3JlaWduLWtl
eXM+PGtleSBhcHA9IkVOIiBkYi1pZD0iZTlkcHp0czltemF2OTVlMHJzOHByd3Y5ZXh0enc5eHZ4
ZWZ3IiB0aW1lc3RhbXA9IjE1NTczMjYxNDciPjg3NTc8L2tleT48L2ZvcmVpZ24ta2V5cz48cmVm
LXR5cGUgbmFtZT0iSm91cm5hbCBBcnRpY2xlIj4xNzwvcmVmLXR5cGU+PGNvbnRyaWJ1dG9ycz48
YXV0aG9ycz48YXV0aG9yPkhhbW1lLCBSLiBDLjwvYXV0aG9yPjxhdXRob3I+Q2Fzc2FyLCBOLjwv
YXV0aG9yPjxhdXRob3I+TGFuY2UsIFYuIFAuPC9hdXRob3I+PGF1dGhvcj5WYWlsbGFuY291cnQs
IFIuIEQuPC9hdXRob3I+PGF1dGhvcj5CZW5kZXIsIE0uIEwuPC9hdXRob3I+PGF1dGhvcj5TdHJ1
dHRvbiwgUC4gRy48L2F1dGhvcj48YXV0aG9yPk1vb3JlLCBULiBTLjwvYXV0aG9yPjxhdXRob3I+
RGVHcmFuZHByZSwgTS4gRC48L2F1dGhvcj48YXV0aG9yPlNhYmluZSwgQy4gTC48L2F1dGhvcj48
YXV0aG9yPkhvLCBELiBULjwvYXV0aG9yPjxhdXRob3I+SGFyZ3JlYXZlcywgQi4gUi48L2F1dGhv
cj48L2F1dGhvcnM+PC9jb250cmlidXRvcnM+PGF1dGgtYWRkcmVzcz5Vbml2IFZpY3RvcmlhLCBT
Y2ggRWFydGggJmFtcDsgT2NlYW4gU2NpLCBWaWN0b3JpYSwgQkMgVjhXIDNWNiwgQ2FuYWRhJiN4
RDtEdWtlIFVuaXYsIE5pY2hvbGFzIFNjaCBFbnZpcm9ubSwgRGl2IEVhcnRoICZhbXA7IE9jZWFu
IFNjaSwgRHVyaGFtLCBOQyAyNzcwOCBVU0EmI3hEO0NvbHVtYmlhIFVuaXYsIExhbW9udCBEb2hl
cnR5IEVhcnRoIE9ic2VydiwgUGFsaXNhZGVzLCBOWSBVU0EmI3hEO01pbGxlcnN2aWxsZSBVbml2
IFBlbm5zeWx2YW5pYSwgRGVwdCBFYXJ0aCBTY2ksIE1pbGxlcnN2aWxsZSwgUEEgMTc1NTEgVVNB
JiN4RDtQcmluY2V0b24gVW5pdiwgRGVwdCBHZW9zY2ksIFByaW5jZXRvbiwgTkogMDg1NDQgVVNB
JiN4RDtVbml2IFRhc21hbmlhLCBJbnN0IE1hcmluZSAmYW1wOyBBbnRhcmN0aWMgU3R1ZGllcywg
SG9iYXJ0LCBUYXMgNzAwNSwgQXVzdHJhbGlhJiN4RDtVbml2IE1vbnRhbmEsIERlcHQgQ2hlbSAm
YW1wOyBCaW9jaGVtLCBNaXNzb3VsYSwgTVQgNTk4MTIgVVNBJiN4RDtMZWhpZ2ggVW5pdiwgRGVw
dCBFYXJ0aCAmYW1wOyBFbnZpcm9ubSBTY2ksIEJldGhsZWhlbSwgUEEgMTgwMTUgVVNBJiN4RDtV
bml2IEhhd2FpaSBNYW5vYSwgRGVwdCBPY2Vhbm9nLCBIb25vbHVsdSwgSEkgOTY4MjIgVVNBJiN4
RDtOT0FBLCBQYWNpZmljIE1hcmluZSBFbnZpcm9ubSBMYWIsIFNlYXR0bGUsIFdBIDk4MTE1IFVT
QTwvYXV0aC1hZGRyZXNzPjx0aXRsZXM+PHRpdGxlPjxzdHlsZSBmYWNlPSJub3JtYWwiIGZvbnQ9
ImRlZmF1bHQiIHNpemU9IjEwMCUiPkRpc3NvbHZlZCBPPC9zdHlsZT48c3R5bGUgZmFjZT0ic3Vi
c2NyaXB0IiBmb250PSJkZWZhdWx0IiBzaXplPSIxMDAlIj4yPC9zdHlsZT48c3R5bGUgZmFjZT0i
bm9ybWFsIiBmb250PSJkZWZhdWx0IiBzaXplPSIxMDAlIj4vQXIgYW5kIG90aGVyIG1ldGhvZHMg
cmV2ZWFsIHJhcGlkIGNoYW5nZXMgaW4gcHJvZHVjdGl2aXR5IGR1cmluZyBhIExhZ3JhbmdpYW4g
ZXhwZXJpbWVudCBpbiB0aGUgU291dGhlcm4gT2NlYW48L3N0eWxlPjwvdGl0bGU+PHNlY29uZGFy
eS10aXRsZT5Kb3VybmFsIG9mIEdlb3BoeXNpY2FsIFJlc2VhcmNoLU9jZWFuczwvc2Vjb25kYXJ5
LXRpdGxlPjxhbHQtdGl0bGU+SiBHZW9waHlzIFJlcy1PY2VhbnM8L2FsdC10aXRsZT48L3RpdGxl
cz48cGVyaW9kaWNhbD48ZnVsbC10aXRsZT5Kb3VybmFsIG9mIEdlb3BoeXNpY2FsIFJlc2VhcmNo
LU9jZWFuczwvZnVsbC10aXRsZT48YWJici0xPkogR2VvcGh5cyBSZXMtT2NlYW5zPC9hYmJyLTE+
PC9wZXJpb2RpY2FsPjxhbHQtcGVyaW9kaWNhbD48ZnVsbC10aXRsZT5Kb3VybmFsIG9mIEdlb3Bo
eXNpY2FsIFJlc2VhcmNoLU9jZWFuczwvZnVsbC10aXRsZT48YWJici0xPkogR2VvcGh5cyBSZXMt
T2NlYW5zPC9hYmJyLTE+PC9hbHQtcGVyaW9kaWNhbD48dm9sdW1lPjExNzwvdm9sdW1lPjxudW1i
ZXI+QzQ8L251bWJlcj48a2V5d29yZHM+PGtleXdvcmQ+bmV0IGNvbW11bml0eSBwcm9kdWN0aW9u
PC9rZXl3b3JkPjxrZXl3b3JkPmlzb3RvcGljIGZyYWN0aW9uYXRpb248L2tleXdvcmQ+PGtleXdv
cmQ+YmlvbG9naWNhbCBwcm9kdWN0aW9uPC9rZXl3b3JkPjxrZXl3b3JkPm1hcmluZS1waHl0b3Bs
YW5rdG9uPC9rZXl3b3JkPjxrZXl3b3JkPnBhY2lmaWMgc2VjdG9yPC9rZXl3b3JkPjxrZXl3b3Jk
PmZyb250YWwgem9uZXM8L2tleXdvcmQ+PGtleXdvcmQ+aW4tdml0cm88L2tleXdvcmQ+PGtleXdv
cmQ+b3h5Z2VuPC9rZXl3b3JkPjxrZXl3b3JkPndhdGVyPC9rZXl3b3JkPjxrZXl3b3JkPnJlc3Bp
cmF0aW9uPC9rZXl3b3JkPjwva2V5d29yZHM+PGRhdGVzPjx5ZWFyPjIwMTI8L3llYXI+PHB1Yi1k
YXRlcz48ZGF0ZT5KYW4gMTQ8L2RhdGU+PC9wdWItZGF0ZXM+PC9kYXRlcz48aXNibj4yMTY5LTky
NzU8L2lzYm4+PGFjY2Vzc2lvbi1udW0+V09TOjAwMDI5OTE4MjQwMDAwMTwvYWNjZXNzaW9uLW51
bT48dXJscz48cmVsYXRlZC11cmxzPjx1cmw+Jmx0O0dvIHRvIElTSSZndDs6Ly9XT1M6MDAwMjk5
MTgyNDAwMDAxPC91cmw+PHVybD5odHRwczovL2FndXB1YnMub25saW5lbGlicmFyeS53aWxleS5j
b20vZG9pL2Z1bGwvMTAuMTAyOS8yMDExSkMwMDcwNDY8L3VybD48L3JlbGF0ZWQtdXJscz48L3Vy
bHM+PGVsZWN0cm9uaWMtcmVzb3VyY2UtbnVtPkFydG4gQzAwZjEyJiN4RDsxMC4xMDI5LzIwMTFq
YzAwNzA0NjwvZWxlY3Ryb25pYy1yZXNvdXJjZS1udW0+PGxhbmd1YWdlPkVuZ2xpc2g8L2xhbmd1
YWdlPjwvcmVjb3JkPjwvQ2l0ZT48L0VuZE5vdGU+AG==
</w:fldData>
        </w:fldChar>
      </w:r>
      <w:r w:rsidR="000D66FA" w:rsidRPr="00622CF5">
        <w:instrText xml:space="preserve"> ADDIN EN.CITE.DATA </w:instrText>
      </w:r>
      <w:r w:rsidR="000D66FA" w:rsidRPr="00622CF5">
        <w:fldChar w:fldCharType="end"/>
      </w:r>
      <w:r w:rsidR="008529B3" w:rsidRPr="00622CF5">
        <w:fldChar w:fldCharType="separate"/>
      </w:r>
      <w:r w:rsidR="000D66FA" w:rsidRPr="00622CF5">
        <w:rPr>
          <w:noProof/>
        </w:rPr>
        <w:t>(</w:t>
      </w:r>
      <w:hyperlink w:anchor="_ENREF_26" w:tooltip="Hamme, 2012 #8757" w:history="1">
        <w:r w:rsidR="006260A9" w:rsidRPr="00622CF5">
          <w:rPr>
            <w:rStyle w:val="Hyperlink"/>
          </w:rPr>
          <w:t>Hamme et al., 2012</w:t>
        </w:r>
      </w:hyperlink>
      <w:r w:rsidR="000D66FA" w:rsidRPr="00622CF5">
        <w:rPr>
          <w:noProof/>
        </w:rPr>
        <w:t xml:space="preserve">; </w:t>
      </w:r>
      <w:hyperlink w:anchor="_ENREF_50" w:tooltip="Li, 2017 #9220" w:history="1">
        <w:r w:rsidR="006260A9" w:rsidRPr="00622CF5">
          <w:rPr>
            <w:rStyle w:val="Hyperlink"/>
          </w:rPr>
          <w:t>Li &amp; Cassar, 2017</w:t>
        </w:r>
      </w:hyperlink>
      <w:r w:rsidR="000D66FA" w:rsidRPr="00622CF5">
        <w:rPr>
          <w:noProof/>
        </w:rPr>
        <w:t>)</w:t>
      </w:r>
      <w:r w:rsidR="008529B3" w:rsidRPr="00622CF5">
        <w:fldChar w:fldCharType="end"/>
      </w:r>
      <w:r w:rsidRPr="00622CF5">
        <w:rPr>
          <w:rFonts w:eastAsiaTheme="minorEastAsia"/>
        </w:rPr>
        <w:t xml:space="preserve">. Crucially, we only expect a quantitative correspondence between NP, NCP and export when integrating over sufficiently long temporal and large spatial scales </w:t>
      </w:r>
      <w:r w:rsidRPr="00622CF5">
        <w:rPr>
          <w:rFonts w:eastAsiaTheme="minorEastAsia"/>
        </w:rPr>
        <w:fldChar w:fldCharType="begin"/>
      </w:r>
      <w:r w:rsidR="000B4C73" w:rsidRPr="00622CF5">
        <w:rPr>
          <w:rFonts w:eastAsiaTheme="minorEastAsia"/>
        </w:rPr>
        <w:instrText xml:space="preserve"> ADDIN EN.CITE &lt;EndNote&gt;&lt;Cite&gt;&lt;Author&gt;Plattner&lt;/Author&gt;&lt;Year&gt;2005&lt;/Year&gt;&lt;RecNum&gt;9118&lt;/RecNum&gt;&lt;DisplayText&gt;(Plattner et al., 2005)&lt;/DisplayText&gt;&lt;record&gt;&lt;rec-number&gt;9118&lt;/rec-number&gt;&lt;foreign-keys&gt;&lt;key app="EN" db-id="e9dpzts9mzav95e0rs8prwv9extzw9xvxefw" timestamp="1570033272"&gt;9118&lt;/key&gt;&lt;/foreign-keys&gt;&lt;ref-type name="Journal Article"&gt;17&lt;/ref-type&gt;&lt;contributors&gt;&lt;authors&gt;&lt;author&gt;Plattner, G. K.&lt;/author&gt;&lt;author&gt;Gruber, N.&lt;/author&gt;&lt;author&gt;Frenzel, H.&lt;/author&gt;&lt;author&gt;McWilliams, J. C.&lt;/author&gt;&lt;/authors&gt;&lt;/contributors&gt;&lt;auth-address&gt;Univ Calif Los Angeles, Inst Geophys &amp;amp; Planetary Phys, Los Angeles, CA 90095 USA&lt;/auth-address&gt;&lt;titles&gt;&lt;title&gt;Decoupling marine export production from new production&lt;/title&gt;&lt;secondary-title&gt;Geophysical Research Letters&lt;/secondary-title&gt;&lt;alt-title&gt;Geophys Res Lett&lt;/alt-title&gt;&lt;/titles&gt;&lt;periodical&gt;&lt;full-title&gt;Geophysical Research Letters&lt;/full-title&gt;&lt;abbr-1&gt;Geophys Res Lett&lt;/abbr-1&gt;&lt;/periodical&gt;&lt;alt-periodical&gt;&lt;full-title&gt;Geophysical Research Letters&lt;/full-title&gt;&lt;abbr-1&gt;Geophys Res Lett&lt;/abbr-1&gt;&lt;/alt-periodical&gt;&lt;volume&gt;32&lt;/volume&gt;&lt;number&gt;11&lt;/number&gt;&lt;keywords&gt;&lt;keyword&gt;ocean&lt;/keyword&gt;&lt;keyword&gt;surface&lt;/keyword&gt;&lt;keyword&gt;temperature&lt;/keyword&gt;&lt;keyword&gt;california&lt;/keyword&gt;&lt;keyword&gt;system&lt;/keyword&gt;&lt;/keywords&gt;&lt;dates&gt;&lt;year&gt;2005&lt;/year&gt;&lt;pub-dates&gt;&lt;date&gt;Jun 14&lt;/date&gt;&lt;/pub-dates&gt;&lt;/dates&gt;&lt;isbn&gt;0094-8276&lt;/isbn&gt;&lt;accession-num&gt;WOS:000229985800001&lt;/accession-num&gt;&lt;urls&gt;&lt;related-urls&gt;&lt;url&gt;&amp;lt;Go to ISI&amp;gt;://WOS:000229985800001&lt;/url&gt;&lt;url&gt;https://agupubs.onlinelibrary.wiley.com/doi/full/10.1029/2005GL022660&lt;/url&gt;&lt;/related-urls&gt;&lt;/urls&gt;&lt;electronic-resource-num&gt;Artn L11612&amp;#xD;10.1029/2005gl022660&lt;/electronic-resource-num&gt;&lt;language&gt;English&lt;/language&gt;&lt;/record&gt;&lt;/Cite&gt;&lt;/EndNote&gt;</w:instrText>
      </w:r>
      <w:r w:rsidRPr="00622CF5">
        <w:rPr>
          <w:rFonts w:eastAsiaTheme="minorEastAsia"/>
        </w:rPr>
        <w:fldChar w:fldCharType="separate"/>
      </w:r>
      <w:r w:rsidRPr="00622CF5">
        <w:rPr>
          <w:rFonts w:eastAsiaTheme="minorEastAsia"/>
          <w:noProof/>
        </w:rPr>
        <w:t>(</w:t>
      </w:r>
      <w:hyperlink w:anchor="_ENREF_73" w:tooltip="Plattner, 2005 #9118" w:history="1">
        <w:r w:rsidR="006260A9" w:rsidRPr="00622CF5">
          <w:rPr>
            <w:rStyle w:val="Hyperlink"/>
            <w:rFonts w:eastAsiaTheme="minorEastAsia"/>
          </w:rPr>
          <w:t>Plattner et al., 2005</w:t>
        </w:r>
      </w:hyperlink>
      <w:r w:rsidRPr="00622CF5">
        <w:rPr>
          <w:rFonts w:eastAsiaTheme="minorEastAsia"/>
          <w:noProof/>
        </w:rPr>
        <w:t>)</w:t>
      </w:r>
      <w:r w:rsidRPr="00622CF5">
        <w:rPr>
          <w:rFonts w:eastAsiaTheme="minorEastAsia"/>
        </w:rPr>
        <w:fldChar w:fldCharType="end"/>
      </w:r>
      <w:r w:rsidRPr="00622CF5">
        <w:rPr>
          <w:rFonts w:eastAsiaTheme="minorEastAsia"/>
        </w:rPr>
        <w:t xml:space="preserve"> and including all forms of exported organic matter </w:t>
      </w:r>
      <w:r w:rsidRPr="00622CF5">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622CF5">
        <w:rPr>
          <w:rFonts w:eastAsiaTheme="minorEastAsia"/>
        </w:rPr>
        <w:instrText xml:space="preserve"> ADDIN EN.CITE </w:instrText>
      </w:r>
      <w:r w:rsidR="000D66FA" w:rsidRPr="00622CF5">
        <w:rPr>
          <w:rFonts w:eastAsiaTheme="minorEastAsia"/>
        </w:rPr>
        <w:fldChar w:fldCharType="begin">
          <w:fldData xml:space="preserve">PEVuZE5vdGU+PENpdGU+PEF1dGhvcj5EdWNrbG93PC9BdXRob3I+PFllYXI+MjAwMTwvWWVhcj48
UmVjTnVtPjkxOTA8L1JlY051bT48RGlzcGxheVRleHQ+KEJveWQgZXQgYWwuLCAyMDE5OyBEdWNr
bG93IGV0IGFsLiwgMjAwMSk8L0Rpc3BsYXlUZXh0PjxyZWNvcmQ+PHJlYy1udW1iZXI+OTE5MDwv
cmVjLW51bWJlcj48Zm9yZWlnbi1rZXlzPjxrZXkgYXBwPSJFTiIgZGItaWQ9ImU5ZHB6dHM5bXph
djk1ZTByczhwcnd2OWV4dHp3OXh2eGVmdyIgdGltZXN0YW1wPSIxNTcwMTE2NTM4Ij45MTkwPC9r
ZXk+PC9mb3JlaWduLWtleXM+PHJlZi10eXBlIG5hbWU9IkpvdXJuYWwgQXJ0aWNsZSI+MTc8L3Jl
Zi10eXBlPjxjb250cmlidXRvcnM+PGF1dGhvcnM+PGF1dGhvcj5EdWNrbG93LCBILlcuPC9hdXRo
b3I+PGF1dGhvcj5TdGVpbmJlcmcsIEQuSy4gPC9hdXRob3I+PGF1dGhvcj5CdWVzc2VsZXIsIEsu
Ty4gIDwvYXV0aG9yPjwvYXV0aG9ycz48L2NvbnRyaWJ1dG9ycz48dGl0bGVzPjx0aXRsZT5VcHBl
ciBvY2VhbiBjYXJib24gZXhwb3J0IGFuZCB0aGUgYmlvbG9naWNhbCBwdW1wLiA8L3RpdGxlPjxz
ZWNvbmRhcnktdGl0bGU+T2NlYW5vZ3JhcGh5IDwvc2Vjb25kYXJ5LXRpdGxlPjwvdGl0bGVzPjxw
YWdlcz4w4oCTNTg8L3BhZ2VzPjx2b2x1bWU+MTQ8L3ZvbHVtZT48bnVtYmVyPjQ8L251bWJlcj48
ZGF0ZXM+PHllYXI+MjAwMTwveWVhcj48L2RhdGVzPjx1cmxzPjwvdXJscz48L3JlY29yZD48L0Np
dGU+PENpdGU+PEF1dGhvcj5Cb3lkPC9BdXRob3I+PFllYXI+MjAxOTwvWWVhcj48UmVjTnVtPjkx
OTE8L1JlY051bT48cmVjb3JkPjxyZWMtbnVtYmVyPjkxOTE8L3JlYy1udW1iZXI+PGZvcmVpZ24t
a2V5cz48a2V5IGFwcD0iRU4iIGRiLWlkPSJlOWRwenRzOW16YXY5NWUwcnM4cHJ3djlleHR6dzl4
dnhlZnciIHRpbWVzdGFtcD0iMTU3MDExNjYxNSI+OTE5MTwva2V5PjwvZm9yZWlnbi1rZXlzPjxy
ZWYtdHlwZSBuYW1lPSJKb3VybmFsIEFydGljbGUiPjE3PC9yZWYtdHlwZT48Y29udHJpYnV0b3Jz
PjxhdXRob3JzPjxhdXRob3I+Qm95ZCwgUC4gVy48L2F1dGhvcj48YXV0aG9yPkNsYXVzdHJlLCBI
LjwvYXV0aG9yPjxhdXRob3I+TGV2eSwgTS48L2F1dGhvcj48YXV0aG9yPlNpZWdlbCwgRC4gQS48
L2F1dGhvcj48YXV0aG9yPldlYmVyLCBULjwvYXV0aG9yPjwvYXV0aG9ycz48L2NvbnRyaWJ1dG9y
cz48YXV0aC1hZGRyZXNzPlVuaXYgVGFzbWFuaWEsIEluc3QgTWFyaW5lICZhbXA7IEFudGFyY3Rp
YyBTdHVkaWVzLCBIb2JhcnQsIFRhcywgQXVzdHJhbGlhJiN4RDtTb3Jib25uZSBVbml2LCBWaWxs
ZWZyYW5jaGUgU3VyIE1lciwgRnJhbmNlJiN4RDtDTlJTLCBMT1YsIFZpbGxlZnJhbmNoZSBTdXIg
TWVyLCBGcmFuY2UmI3hEO1NvcmJvbm5lIFVuaXYsIExPQ0VBTiBJUFNMLCBDTlJTIElSRCBNTkhO
LCBQYXJpcywgRnJhbmNlJiN4RDtVbml2IENhbGlmIFNhbnRhIEJhcmJhcmEsIERlcHQgR2VvZywg
U2FudGEgQmFyYmFyYSwgQ0EgOTMxMDYgVVNBJiN4RDtVbml2IENhbGlmIFNhbnRhIEJhcmJhcmEs
IEVhcnRoIFJlcyBJbnN0LCBTYW50YSBCYXJiYXJhLCBDQSA5MzEwNiBVU0EmI3hEO1VuaXYgUm9j
aGVzdGVyLCBEZXB0IEVhcnRoICZhbXA7IEVudmlyb25tIFNjaSwgUm9jaGVzdGVyLCBOWSBVU0E8
L2F1dGgtYWRkcmVzcz48dGl0bGVzPjx0aXRsZT5NdWx0aS1mYWNldGVkIHBhcnRpY2xlIHB1bXBz
IGRyaXZlIGNhcmJvbiBzZXF1ZXN0cmF0aW9uIGluIHRoZSBvY2VhbjwvdGl0bGU+PHNlY29uZGFy
eS10aXRsZT5OYXR1cmU8L3NlY29uZGFyeS10aXRsZT48YWx0LXRpdGxlPk5hdHVyZTwvYWx0LXRp
dGxlPjwvdGl0bGVzPjxwZXJpb2RpY2FsPjxmdWxsLXRpdGxlPk5hdHVyZTwvZnVsbC10aXRsZT48
L3BlcmlvZGljYWw+PGFsdC1wZXJpb2RpY2FsPjxmdWxsLXRpdGxlPk5hdHVyZTwvZnVsbC10aXRs
ZT48L2FsdC1wZXJpb2RpY2FsPjxwYWdlcz4zMjctMzM1PC9wYWdlcz48dm9sdW1lPjU2ODwvdm9s
dW1lPjxudW1iZXI+Nzc1MjwvbnVtYmVyPjxrZXl3b3Jkcz48a2V5d29yZD5wYXJ0aWN1bGF0ZSBv
cmdhbmljLWNhcmJvbjwva2V5d29yZD48a2V5d29yZD5taXhlZC1sYXllcjwva2V5d29yZD48a2V5
d29yZD5ncmF2aXRhdGlvbmFsIHNpbmtpbmc8L2tleXdvcmQ+PGtleXdvcmQ+dmVydGljYWwtZGlz
dHJpYnV0aW9uPC9rZXl3b3JkPjxrZXl3b3JkPm5ldCBjb21tdW5pdHk8L2tleXdvcmQ+PGtleXdv
cmQ+bWFyaW5lIHNub3c8L2tleXdvcmQ+PGtleXdvcmQ+ZXhwb3J0PC9rZXl3b3JkPjxrZXl3b3Jk
PmZsdXg8L2tleXdvcmQ+PGtleXdvcmQ+bWF0dGVyPC9rZXl3b3JkPjxrZXl3b3JkPnpvb3BsYW5r
dG9uPC9rZXl3b3JkPjwva2V5d29yZHM+PGRhdGVzPjx5ZWFyPjIwMTk8L3llYXI+PHB1Yi1kYXRl
cz48ZGF0ZT5BcHIgMTg8L2RhdGU+PC9wdWItZGF0ZXM+PC9kYXRlcz48aXNibj4wMDI4LTA4MzY8
L2lzYm4+PGFjY2Vzc2lvbi1udW0+V09TOjAwMDQ2NDk1MDcwMDA0NDwvYWNjZXNzaW9uLW51bT48
dXJscz48cmVsYXRlZC11cmxzPjx1cmw+Jmx0O0dvIHRvIElTSSZndDs6Ly9XT1M6MDAwNDY0OTUw
NzAwMDQ0PC91cmw+PHVybD5odHRwczovL3d3dy5uYXR1cmUuY29tL2FydGljbGVzL3M0MTU4Ni0w
MTktMTA5OC0yLnBkZjwvdXJsPjwvcmVsYXRlZC11cmxzPjwvdXJscz48ZWxlY3Ryb25pYy1yZXNv
dXJjZS1udW0+MTAuMTAzOC9zNDE1ODYtMDE5LTEwOTgtMjwvZWxlY3Ryb25pYy1yZXNvdXJjZS1u
dW0+PGxhbmd1YWdlPkVuZ2xpc2g8L2xhbmd1YWdlPjwvcmVjb3JkPjwvQ2l0ZT48L0VuZE5vdGU+
AG==
</w:fldData>
        </w:fldChar>
      </w:r>
      <w:r w:rsidR="000D66FA" w:rsidRPr="00622CF5">
        <w:rPr>
          <w:rFonts w:eastAsiaTheme="minorEastAsia"/>
        </w:rPr>
        <w:instrText xml:space="preserve"> ADDIN EN.CITE.DATA </w:instrText>
      </w:r>
      <w:r w:rsidR="000D66FA" w:rsidRPr="00622CF5">
        <w:rPr>
          <w:rFonts w:eastAsiaTheme="minorEastAsia"/>
        </w:rPr>
      </w:r>
      <w:r w:rsidR="000D66FA" w:rsidRPr="00622CF5">
        <w:rPr>
          <w:rFonts w:eastAsiaTheme="minorEastAsia"/>
        </w:rPr>
        <w:fldChar w:fldCharType="end"/>
      </w:r>
      <w:r w:rsidRPr="00622CF5">
        <w:rPr>
          <w:rFonts w:eastAsiaTheme="minorEastAsia"/>
        </w:rPr>
      </w:r>
      <w:r w:rsidRPr="00622CF5">
        <w:rPr>
          <w:rFonts w:eastAsiaTheme="minorEastAsia"/>
        </w:rPr>
        <w:fldChar w:fldCharType="separate"/>
      </w:r>
      <w:r w:rsidR="000D66FA" w:rsidRPr="00622CF5">
        <w:rPr>
          <w:rFonts w:eastAsiaTheme="minorEastAsia"/>
          <w:noProof/>
        </w:rPr>
        <w:t>(</w:t>
      </w:r>
      <w:hyperlink w:anchor="_ENREF_7" w:tooltip="Boyd, 2019 #9191" w:history="1">
        <w:r w:rsidR="006260A9" w:rsidRPr="00622CF5">
          <w:rPr>
            <w:rStyle w:val="Hyperlink"/>
            <w:rFonts w:eastAsiaTheme="minorEastAsia"/>
          </w:rPr>
          <w:t>Boyd et al., 2019</w:t>
        </w:r>
      </w:hyperlink>
      <w:r w:rsidR="000D66FA" w:rsidRPr="00622CF5">
        <w:rPr>
          <w:rFonts w:eastAsiaTheme="minorEastAsia"/>
          <w:noProof/>
        </w:rPr>
        <w:t xml:space="preserve">; </w:t>
      </w:r>
      <w:hyperlink w:anchor="_ENREF_14" w:tooltip="Ducklow, 2001 #9190" w:history="1">
        <w:r w:rsidR="006260A9" w:rsidRPr="00622CF5">
          <w:rPr>
            <w:rStyle w:val="Hyperlink"/>
            <w:rFonts w:eastAsiaTheme="minorEastAsia"/>
          </w:rPr>
          <w:t>Ducklow et al., 2001</w:t>
        </w:r>
      </w:hyperlink>
      <w:r w:rsidR="000D66FA" w:rsidRPr="00622CF5">
        <w:rPr>
          <w:rFonts w:eastAsiaTheme="minorEastAsia"/>
          <w:noProof/>
        </w:rPr>
        <w:t>)</w:t>
      </w:r>
      <w:r w:rsidRPr="00622CF5">
        <w:rPr>
          <w:rFonts w:eastAsiaTheme="minorEastAsia"/>
        </w:rPr>
        <w:fldChar w:fldCharType="end"/>
      </w:r>
      <w:r w:rsidRPr="00622CF5">
        <w:rPr>
          <w:rFonts w:eastAsiaTheme="minorEastAsia"/>
        </w:rPr>
        <w:t xml:space="preserve">.  </w:t>
      </w:r>
      <w:del w:id="309" w:author="Stukel" w:date="2020-02-29T14:16:00Z">
        <w:r w:rsidRPr="00622CF5" w:rsidDel="00844F38">
          <w:rPr>
            <w:rFonts w:eastAsiaTheme="minorEastAsia"/>
          </w:rPr>
          <w:delText>Compar</w:delText>
        </w:r>
      </w:del>
      <w:ins w:id="310" w:author="Stukel" w:date="2020-02-29T14:16:00Z">
        <w:r w:rsidR="00844F38">
          <w:rPr>
            <w:rFonts w:eastAsiaTheme="minorEastAsia"/>
          </w:rPr>
          <w:t>Thus c</w:t>
        </w:r>
        <w:r w:rsidR="00844F38" w:rsidRPr="00622CF5">
          <w:rPr>
            <w:rFonts w:eastAsiaTheme="minorEastAsia"/>
          </w:rPr>
          <w:t>ompar</w:t>
        </w:r>
        <w:r w:rsidR="00844F38">
          <w:rPr>
            <w:rFonts w:eastAsiaTheme="minorEastAsia"/>
          </w:rPr>
          <w:t>isons of</w:t>
        </w:r>
      </w:ins>
      <w:del w:id="311" w:author="Stukel" w:date="2020-02-29T14:16:00Z">
        <w:r w:rsidRPr="00622CF5" w:rsidDel="00844F38">
          <w:rPr>
            <w:rFonts w:eastAsiaTheme="minorEastAsia"/>
          </w:rPr>
          <w:delText>ing</w:delText>
        </w:r>
      </w:del>
      <w:r w:rsidRPr="00622CF5">
        <w:rPr>
          <w:rFonts w:eastAsiaTheme="minorEastAsia"/>
        </w:rPr>
        <w:t xml:space="preserve"> these kinds of measurements for short term in-situ or shipboard incubations in spatially heterogeneous regions like the CCE can be challenging to interpret.</w:t>
      </w:r>
    </w:p>
    <w:p w14:paraId="327F2903" w14:textId="4274764C" w:rsidR="00C10DE7" w:rsidRPr="00F73EA1" w:rsidRDefault="00C10DE7" w:rsidP="00C10DE7">
      <w:pPr>
        <w:spacing w:before="120" w:line="360" w:lineRule="auto"/>
        <w:ind w:firstLine="360"/>
        <w:outlineLvl w:val="0"/>
        <w:rPr>
          <w:rFonts w:eastAsiaTheme="minorEastAsia"/>
        </w:rPr>
      </w:pPr>
      <w:r w:rsidRPr="00622CF5">
        <w:rPr>
          <w:rFonts w:eastAsiaTheme="minorEastAsia"/>
        </w:rPr>
        <w:t>Until recently O</w:t>
      </w:r>
      <w:r w:rsidRPr="00622CF5">
        <w:rPr>
          <w:rFonts w:eastAsiaTheme="minorEastAsia"/>
          <w:vertAlign w:val="subscript"/>
        </w:rPr>
        <w:t>2</w:t>
      </w:r>
      <w:r w:rsidRPr="00622CF5">
        <w:rPr>
          <w:rFonts w:eastAsiaTheme="minorEastAsia"/>
        </w:rPr>
        <w:t xml:space="preserve">:Ar-based NCP estimates were only used in near-steady-state systems,  assuming that timeframes for NCP measurements (weeks to months) need to integrate all past changes in production, grazing and physical disturbances. More recently, </w:t>
      </w:r>
      <w:hyperlink w:anchor="_ENREF_95" w:tooltip="Teeter, 2018 #9046" w:history="1">
        <w:r w:rsidR="006260A9" w:rsidRPr="00622CF5">
          <w:rPr>
            <w:rStyle w:val="Hyperlink"/>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6260A9" w:rsidRPr="00622CF5">
          <w:rPr>
            <w:rStyle w:val="Hyperlink"/>
            <w:rFonts w:eastAsiaTheme="minorEastAsia"/>
          </w:rPr>
          <w:instrText xml:space="preserve"> ADDIN EN.CITE </w:instrText>
        </w:r>
        <w:r w:rsidR="006260A9" w:rsidRPr="00622CF5">
          <w:rPr>
            <w:rStyle w:val="Hyperlink"/>
            <w:rFonts w:eastAsiaTheme="minorEastAsia"/>
          </w:rPr>
          <w:fldChar w:fldCharType="begin">
            <w:fldData xml:space="preserve">PEVuZE5vdGU+PENpdGUgQXV0aG9yWWVhcj0iMSI+PEF1dGhvcj5UZWV0ZXI8L0F1dGhvcj48WWVh
cj4yMDE4PC9ZZWFyPjxSZWNOdW0+OTA0NjwvUmVjTnVtPjxEaXNwbGF5VGV4dD5UZWV0ZXIgZXQg
YWwuICgyMDE4KTwvRGlzcGxheVRleHQ+PHJlY29yZD48cmVjLW51bWJlcj45MDQ2PC9yZWMtbnVt
YmVyPjxmb3JlaWduLWtleXM+PGtleSBhcHA9IkVOIiBkYi1pZD0iZTlkcHp0czltemF2OTVlMHJz
OHByd3Y5ZXh0enc5eHZ4ZWZ3IiB0aW1lc3RhbXA9IjE1Njc2MTM3NjIiPjkwNDY8L2tleT48L2Zv
cmVpZ24ta2V5cz48cmVmLXR5cGUgbmFtZT0iSm91cm5hbCBBcnRpY2xlIj4xNzwvcmVmLXR5cGU+
PGNvbnRyaWJ1dG9ycz48YXV0aG9ycz48YXV0aG9yPlRlZXRlciwgTC48L2F1dGhvcj48YXV0aG9y
PkhhbW1lLCBSLiBDLjwvYXV0aG9yPjxhdXRob3I+SWFuc29uLCBELjwvYXV0aG9yPjxhdXRob3I+
QmlhbnVjY2ksIEwuPC9hdXRob3I+PC9hdXRob3JzPjwvY29udHJpYnV0b3JzPjxhdXRoLWFkZHJl
c3M+VW5pdiBWaWN0b3JpYSwgRGVwdCBFYXJ0aCAmYW1wOyBPY2VhbiBTY2ksIFZpY3RvcmlhLCBC
QywgQ2FuYWRhJiN4RDtGaXNoZXJpZXMgJmFtcDsgT2NlYW5zIENhbmFkYSwgQ2FuYWRpYW4gSHlk
cm9nIFNlcnYsIFNpZG5leSwgQkMsIENhbmFkYSYjeEQ7RmlzaGVyaWVzICZhbXA7IE9jZWFucyBD
YW5hZGEsIGxuc3QgT2NlYW4gU2NpLCBTaWRuZXksIEJDLCBDYW5hZGE8L2F1dGgtYWRkcmVzcz48
dGl0bGVzPjx0aXRsZT5BY2N1cmF0ZSBFc3RpbWF0aW9uIG9mIE5ldCBDb21tdW5pdHkgUHJvZHVj
dGlvbiBGcm9tIE8tMi9BciBNZWFzdXJlbWVudHM8L3RpdGxlPjxzZWNvbmRhcnktdGl0bGU+R2xv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MT5HbG9iYWwgQmlvZ2VvY2hlbSBDeTwvYWJici0xPjwvYWx0LXBlcmlvZGljYWw+PHBhZ2VzPjEx
NjMtMTE4MTwvcGFnZXM+PHZvbHVtZT4zMjwvdm9sdW1lPjxudW1iZXI+ODwvbnVtYmVyPjxrZXl3
b3Jkcz48a2V5d29yZD5vY2VhbiBwcm9kdWN0aXZpdHk8L2tleXdvcmQ+PGtleXdvcmQ+Y29hc3Rh
bCB1cHdlbGxpbmc8L2tleXdvcmQ+PGtleXdvcmQ+b3h5Z2VuPC9rZXl3b3JkPjxrZXl3b3JkPmFy
Z29uPC9rZXl3b3JkPjxrZXl3b3JkPmRpc3NvbHZlZCBnYXNlczwva2V5d29yZD48a2V5d29yZD5w
cm9kdWN0aXZpdHkgbWV0aG9kczwva2V5d29yZD48a2V5d29yZD5udW1lcmljYWwgbW9kZWxpbmc8
L2tleXdvcmQ+PGtleXdvcmQ+Y29hc3RhbCB1cHdlbGxpbmcgcmVnaW9uPC9rZXl3b3JkPjxrZXl3
b3JkPmJyaXRpc2gtY29sdW1iaWE8L2tleXdvcmQ+PGtleXdvcmQ+c291dGhlcm4tb2NlYW48L2tl
eXdvcmQ+PGtleXdvcmQ+dmFuY291dmVyLWlzbGFuZDwva2V5d29yZD48a2V5d29yZD5nYXMtZXhj
aGFuZ2U8L2tleXdvcmQ+PGtleXdvcmQ+Y2FyYm9uIGZsdXg8L2tleXdvcmQ+PGtleXdvcmQ+d2lu
ZC1zcGVlZDwva2V5d29yZD48a2V5d29yZD5zdXJmYWNlPC9rZXl3b3JkPjxrZXl3b3JkPnN5c3Rl
bTwva2V5d29yZD48a2V5d29yZD5veHlnZW48L2tleXdvcmQ+PC9rZXl3b3Jkcz48ZGF0ZXM+PHll
YXI+MjAxODwveWVhcj48cHViLWRhdGVzPjxkYXRlPkF1ZzwvZGF0ZT48L3B1Yi1kYXRlcz48L2Rh
dGVzPjxpc2JuPjA4ODYtNjIzNjwvaXNibj48YWNjZXNzaW9uLW51bT5XT1M6MDAwNDQzOTQwMzAw
MDAyPC9hY2Nlc3Npb24tbnVtPjx1cmxzPjxyZWxhdGVkLXVybHM+PHVybD4mbHQ7R28gdG8gSVNJ
Jmd0OzovL1dPUzowMDA0NDM5NDAzMDAwMDI8L3VybD48dXJsPmh0dHBzOi8vYWd1cHVicy5vbmxp
bmVsaWJyYXJ5LndpbGV5LmNvbS9kb2kvZnVsbC8xMC4xMDI5LzIwMTdHQjAwNTg3NDwvdXJsPjwv
cmVsYXRlZC11cmxzPjwvdXJscz48ZWxlY3Ryb25pYy1yZXNvdXJjZS1udW0+MTAuMTAyOS8yMDE3
Z2IwMDU4NzQ8L2VsZWN0cm9uaWMtcmVzb3VyY2UtbnVtPjxsYW5ndWFnZT5FbmdsaXNoPC9sYW5n
dWFnZT48L3JlY29yZD48L0NpdGU+PC9FbmROb3RlPn==
</w:fldData>
          </w:fldChar>
        </w:r>
        <w:r w:rsidR="006260A9" w:rsidRPr="00622CF5">
          <w:rPr>
            <w:rStyle w:val="Hyperlink"/>
            <w:rFonts w:eastAsiaTheme="minorEastAsia"/>
          </w:rPr>
          <w:instrText xml:space="preserve"> ADDIN EN.CITE.DATA </w:instrText>
        </w:r>
        <w:r w:rsidR="006260A9" w:rsidRPr="00622CF5">
          <w:rPr>
            <w:rStyle w:val="Hyperlink"/>
            <w:rFonts w:eastAsiaTheme="minorEastAsia"/>
          </w:rPr>
        </w:r>
        <w:r w:rsidR="006260A9" w:rsidRPr="00622CF5">
          <w:rPr>
            <w:rStyle w:val="Hyperlink"/>
            <w:rFonts w:eastAsiaTheme="minorEastAsia"/>
          </w:rPr>
          <w:fldChar w:fldCharType="end"/>
        </w:r>
        <w:r w:rsidR="006260A9" w:rsidRPr="00622CF5">
          <w:rPr>
            <w:rStyle w:val="Hyperlink"/>
            <w:rFonts w:eastAsiaTheme="minorEastAsia"/>
          </w:rPr>
        </w:r>
        <w:r w:rsidR="006260A9" w:rsidRPr="00622CF5">
          <w:rPr>
            <w:rStyle w:val="Hyperlink"/>
            <w:rFonts w:eastAsiaTheme="minorEastAsia"/>
          </w:rPr>
          <w:fldChar w:fldCharType="separate"/>
        </w:r>
        <w:r w:rsidR="006260A9" w:rsidRPr="00622CF5">
          <w:rPr>
            <w:rStyle w:val="Hyperlink"/>
            <w:rFonts w:eastAsiaTheme="minorEastAsia"/>
          </w:rPr>
          <w:t>Teeter et al. (2018)</w:t>
        </w:r>
        <w:r w:rsidR="006260A9" w:rsidRPr="00622CF5">
          <w:rPr>
            <w:rStyle w:val="Hyperlink"/>
            <w:rFonts w:eastAsiaTheme="minorEastAsia"/>
          </w:rPr>
          <w:fldChar w:fldCharType="end"/>
        </w:r>
      </w:hyperlink>
      <w:r w:rsidRPr="00622CF5">
        <w:rPr>
          <w:rFonts w:eastAsiaTheme="minorEastAsia"/>
        </w:rPr>
        <w:t xml:space="preserve"> showed that a strict steady-state assumption for NCP analysis is not required and that reliable rates of NCP can be obtained even if the community varies. This is because the NCP estimate is a weighted analysis of the current oxygen inventory combined with prior gas fluxes for which most weight is placed on the recent past. The weighting reduces historical influence and enhances more recent events. However, the uncertainty of the NCP estimate increases with the physical complexity of a region </w:t>
      </w:r>
      <w:r w:rsidR="000B4C73" w:rsidRPr="00622CF5">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622CF5">
        <w:rPr>
          <w:rFonts w:eastAsiaTheme="minorEastAsia"/>
        </w:rPr>
        <w:instrText xml:space="preserve"> ADDIN EN.CITE </w:instrText>
      </w:r>
      <w:r w:rsidR="008529B3" w:rsidRPr="00622CF5">
        <w:rPr>
          <w:rFonts w:eastAsiaTheme="minorEastAsia"/>
        </w:rPr>
        <w:fldChar w:fldCharType="begin">
          <w:fldData xml:space="preserve">PEVuZE5vdGU+PENpdGU+PEF1dGhvcj5UZWV0ZXI8L0F1dGhvcj48WWVhcj4yMDE4PC9ZZWFyPjxS
ZWNOdW0+OTA0NjwvUmVjTnVtPjxEaXNwbGF5VGV4dD4oVGVldGVyIGV0IGFsLiwgMjAxOCk8L0Rp
c3BsYXlUZXh0PjxyZWNvcmQ+PHJlYy1udW1iZXI+OTA0NjwvcmVjLW51bWJlcj48Zm9yZWlnbi1r
ZXlzPjxrZXkgYXBwPSJFTiIgZGItaWQ9ImU5ZHB6dHM5bXphdjk1ZTByczhwcnd2OWV4dHp3OXh2
eGVmdyIgdGltZXN0YW1wPSIxNTY3NjEzNzYyIj45MDQ2PC9rZXk+PC9mb3JlaWduLWtleXM+PHJl
Zi10eXBlIG5hbWU9IkpvdXJuYWwgQXJ0aWNsZSI+MTc8L3JlZi10eXBlPjxjb250cmlidXRvcnM+
PGF1dGhvcnM+PGF1dGhvcj5UZWV0ZXIsIEwuPC9hdXRob3I+PGF1dGhvcj5IYW1tZSwgUi4gQy48
L2F1dGhvcj48YXV0aG9yPklhbnNvbiwgRC48L2F1dGhvcj48YXV0aG9yPkJpYW51Y2NpLCBMLjwv
YXV0aG9yPjwvYXV0aG9ycz48L2NvbnRyaWJ1dG9ycz48YXV0aC1hZGRyZXNzPlVuaXYgVmljdG9y
aWEsIERlcHQgRWFydGggJmFtcDsgT2NlYW4gU2NpLCBWaWN0b3JpYSwgQkMsIENhbmFkYSYjeEQ7
RmlzaGVyaWVzICZhbXA7IE9jZWFucyBDYW5hZGEsIENhbmFkaWFuIEh5ZHJvZyBTZXJ2LCBTaWRu
ZXksIEJDLCBDYW5hZGEmI3hEO0Zpc2hlcmllcyAmYW1wOyBPY2VhbnMgQ2FuYWRhLCBsbnN0IE9j
ZWFuIFNjaSwgU2lkbmV5LCBCQywgQ2FuYWRhPC9hdXRoLWFkZHJlc3M+PHRpdGxlcz48dGl0bGU+
QWNjdXJhdGUgRXN0aW1hdGlvbiBvZiBOZXQgQ29tbXVuaXR5IFByb2R1Y3Rpb24gRnJvbSBPLTIv
QXIgTWVhc3VyZW1lbnRzPC90aXRsZT48c2Vjb25kYXJ5LXRpdGxlPkdsb2JhbCBCaW9nZW9jaGVt
aWNhbCBDeWNsZXM8L3NlY29uZGFyeS10aXRsZT48YWx0LXRpdGxlPkdsb2JhbCBCaW9nZW9jaGVt
IEN5PC9hbHQtdGl0bGU+PC90aXRsZXM+PHBlcmlvZGljYWw+PGZ1bGwtdGl0bGU+R2xvYmFsIEJp
b2dlb2NoZW1pY2FsIEN5Y2xlczwvZnVsbC10aXRsZT48YWJici0xPkdsb2JhbCBCaW9nZW9jaGVt
IEN5PC9hYmJyLTE+PC9wZXJpb2RpY2FsPjxhbHQtcGVyaW9kaWNhbD48ZnVsbC10aXRsZT5HbG9i
YWwgQmlvZ2VvY2hlbWljYWwgQ3ljbGVzPC9mdWxsLXRpdGxlPjxhYmJyLTE+R2xvYmFsIEJpb2dl
b2NoZW0gQ3k8L2FiYnItMT48L2FsdC1wZXJpb2RpY2FsPjxwYWdlcz4xMTYzLTExODE8L3BhZ2Vz
Pjx2b2x1bWU+MzI8L3ZvbHVtZT48bnVtYmVyPjg8L251bWJlcj48a2V5d29yZHM+PGtleXdvcmQ+
b2NlYW4gcHJvZHVjdGl2aXR5PC9rZXl3b3JkPjxrZXl3b3JkPmNvYXN0YWwgdXB3ZWxsaW5nPC9r
ZXl3b3JkPjxrZXl3b3JkPm94eWdlbjwva2V5d29yZD48a2V5d29yZD5hcmdvbjwva2V5d29yZD48
a2V5d29yZD5kaXNzb2x2ZWQgZ2FzZXM8L2tleXdvcmQ+PGtleXdvcmQ+cHJvZHVjdGl2aXR5IG1l
dGhvZHM8L2tleXdvcmQ+PGtleXdvcmQ+bnVtZXJpY2FsIG1vZGVsaW5nPC9rZXl3b3JkPjxrZXl3
b3JkPmNvYXN0YWwgdXB3ZWxsaW5nIHJlZ2lvbjwva2V5d29yZD48a2V5d29yZD5icml0aXNoLWNv
bHVtYmlhPC9rZXl3b3JkPjxrZXl3b3JkPnNvdXRoZXJuLW9jZWFuPC9rZXl3b3JkPjxrZXl3b3Jk
PnZhbmNvdXZlci1pc2xhbmQ8L2tleXdvcmQ+PGtleXdvcmQ+Z2FzLWV4Y2hhbmdlPC9rZXl3b3Jk
PjxrZXl3b3JkPmNhcmJvbiBmbHV4PC9rZXl3b3JkPjxrZXl3b3JkPndpbmQtc3BlZWQ8L2tleXdv
cmQ+PGtleXdvcmQ+c3VyZmFjZTwva2V5d29yZD48a2V5d29yZD5zeXN0ZW08L2tleXdvcmQ+PGtl
eXdvcmQ+b3h5Z2VuPC9rZXl3b3JkPjwva2V5d29yZHM+PGRhdGVzPjx5ZWFyPjIwMTg8L3llYXI+
PHB1Yi1kYXRlcz48ZGF0ZT5BdWc8L2RhdGU+PC9wdWItZGF0ZXM+PC9kYXRlcz48aXNibj4wODg2
LTYyMzY8L2lzYm4+PGFjY2Vzc2lvbi1udW0+V09TOjAwMDQ0Mzk0MDMwMDAwMjwvYWNjZXNzaW9u
LW51bT48dXJscz48cmVsYXRlZC11cmxzPjx1cmw+Jmx0O0dvIHRvIElTSSZndDs6Ly9XT1M6MDAw
NDQzOTQwMzAwMDAyPC91cmw+PHVybD5odHRwczovL2FndXB1YnMub25saW5lbGlicmFyeS53aWxl
eS5jb20vZG9pL2Z1bGwvMTAuMTAyOS8yMDE3R0IwMDU4NzQ8L3VybD48L3JlbGF0ZWQtdXJscz48
L3VybHM+PGVsZWN0cm9uaWMtcmVzb3VyY2UtbnVtPjEwLjEwMjkvMjAxN2diMDA1ODc0PC9lbGVj
dHJvbmljLXJlc291cmNlLW51bT48bGFuZ3VhZ2U+RW5nbGlzaDwvbGFuZ3VhZ2U+PC9yZWNvcmQ+
PC9DaXRlPjwvRW5kTm90ZT5=
</w:fldData>
        </w:fldChar>
      </w:r>
      <w:r w:rsidR="008529B3" w:rsidRPr="00622CF5">
        <w:rPr>
          <w:rFonts w:eastAsiaTheme="minorEastAsia"/>
        </w:rPr>
        <w:instrText xml:space="preserve"> ADDIN EN.CITE.DATA </w:instrText>
      </w:r>
      <w:r w:rsidR="008529B3" w:rsidRPr="00622CF5">
        <w:rPr>
          <w:rFonts w:eastAsiaTheme="minorEastAsia"/>
        </w:rPr>
      </w:r>
      <w:r w:rsidR="008529B3" w:rsidRPr="00622CF5">
        <w:rPr>
          <w:rFonts w:eastAsiaTheme="minorEastAsia"/>
        </w:rPr>
        <w:fldChar w:fldCharType="end"/>
      </w:r>
      <w:r w:rsidR="000B4C73" w:rsidRPr="00622CF5">
        <w:rPr>
          <w:rFonts w:eastAsiaTheme="minorEastAsia"/>
        </w:rPr>
      </w:r>
      <w:r w:rsidR="000B4C73" w:rsidRPr="00622CF5">
        <w:rPr>
          <w:rFonts w:eastAsiaTheme="minorEastAsia"/>
        </w:rPr>
        <w:fldChar w:fldCharType="separate"/>
      </w:r>
      <w:r w:rsidR="008529B3" w:rsidRPr="00622CF5">
        <w:rPr>
          <w:rFonts w:eastAsiaTheme="minorEastAsia"/>
          <w:noProof/>
        </w:rPr>
        <w:t>(</w:t>
      </w:r>
      <w:hyperlink w:anchor="_ENREF_95" w:tooltip="Teeter, 2018 #9046" w:history="1">
        <w:r w:rsidR="006260A9" w:rsidRPr="00622CF5">
          <w:rPr>
            <w:rStyle w:val="Hyperlink"/>
            <w:rFonts w:eastAsiaTheme="minorEastAsia"/>
          </w:rPr>
          <w:t>Teeter et al., 2018</w:t>
        </w:r>
      </w:hyperlink>
      <w:r w:rsidR="008529B3" w:rsidRPr="00622CF5">
        <w:rPr>
          <w:rFonts w:eastAsiaTheme="minorEastAsia"/>
          <w:noProof/>
        </w:rPr>
        <w:t>)</w:t>
      </w:r>
      <w:r w:rsidR="000B4C73" w:rsidRPr="00622CF5">
        <w:rPr>
          <w:rFonts w:eastAsiaTheme="minorEastAsia"/>
        </w:rPr>
        <w:fldChar w:fldCharType="end"/>
      </w:r>
      <w:r w:rsidRPr="00622CF5">
        <w:rPr>
          <w:rFonts w:eastAsiaTheme="minorEastAsia"/>
        </w:rPr>
        <w:t xml:space="preserve">. Due to the complex physical and biochemical nature of the CCE ecosystem, large discrepancies were expected in our method comparison. For example, although upwelling is typically associated with high primary production, the low </w:t>
      </w:r>
      <w:r w:rsidRPr="00F73EA1">
        <w:rPr>
          <w:rFonts w:eastAsiaTheme="minorEastAsia"/>
        </w:rPr>
        <w:t xml:space="preserve">oxygen content of freshly upwelled waters could be interpreted as negative NCP. On the other hand, upwelled water with accumulated biomass and high oxygen from the primary production would appear to be strongly net autotrophic, even if NCP had switched to </w:t>
      </w:r>
      <w:r w:rsidRPr="00F73EA1">
        <w:rPr>
          <w:rFonts w:eastAsiaTheme="minorEastAsia"/>
        </w:rPr>
        <w:lastRenderedPageBreak/>
        <w:t>negative. Despite these potential issues, the EIMS method has been usefully applied in other complex coastal environments, such as the Western Antarctic Peninsula</w:t>
      </w:r>
      <w:r w:rsidR="00E63B92" w:rsidRPr="00F73EA1">
        <w:rPr>
          <w:rFonts w:eastAsiaTheme="minorEastAsia"/>
        </w:rPr>
        <w:t xml:space="preserve"> </w:t>
      </w:r>
      <w:r w:rsidR="00B73CAB" w:rsidRPr="00F73EA1">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F73EA1">
        <w:instrText xml:space="preserve"> ADDIN EN.CITE </w:instrText>
      </w:r>
      <w:r w:rsidR="00B73CAB" w:rsidRPr="00F73EA1">
        <w:fldChar w:fldCharType="begin">
          <w:fldData xml:space="preserve">PEVuZE5vdGU+PENpdGU+PEF1dGhvcj5FdmVsZXRoPC9BdXRob3I+PFllYXI+MjAxNzwvWWVhcj48
UmVjTnVtPjkyNzM8L1JlY051bT48RGlzcGxheVRleHQ+KEV2ZWxldGggZXQgYWwuLCAyMDE3OyBU
b3J0ZWxsIGV0IGFsLiwgMjAxNCk8L0Rpc3BsYXlUZXh0PjxyZWNvcmQ+PHJlYy1udW1iZXI+OTI3
MzwvcmVjLW51bWJlcj48Zm9yZWlnbi1rZXlzPjxrZXkgYXBwPSJFTiIgZGItaWQ9ImU5ZHB6dHM5
bXphdjk1ZTByczhwcnd2OWV4dHp3OXh2eGVmdyIgdGltZXN0YW1wPSIxNTc2NjM1OTgwIj45Mjcz
PC9rZXk+PC9mb3JlaWduLWtleXM+PHJlZi10eXBlIG5hbWU9IkpvdXJuYWwgQXJ0aWNsZSI+MTc8
L3JlZi10eXBlPjxjb250cmlidXRvcnM+PGF1dGhvcnM+PGF1dGhvcj5FdmVsZXRoLCBSLjwvYXV0
aG9yPjxhdXRob3I+Q2Fzc2FyLCBOLjwvYXV0aG9yPjxhdXRob3I+RG9uZXksIFMuIEMuPC9hdXRo
b3I+PGF1dGhvcj5NdW5ybywgRC4gUi48L2F1dGhvcj48YXV0aG9yPlN3ZWVuZXksIEMuPC9hdXRo
b3I+PC9hdXRob3JzPjwvY29udHJpYnV0b3JzPjx0aXRsZXM+PHRpdGxlPjxzdHlsZSBmYWNlPSJu
b3JtYWwiIGZvbnQ9ImRlZmF1bHQiIHNpemU9IjEwMCUiPkJpb2xvZ2ljYWwgYW5kIHBoeXNpY2Fs
IGNvbnRyb2xzIG9uIE88L3N0eWxlPjxzdHlsZSBmYWNlPSJzdWJzY3JpcHQiIGZvbnQ9ImRlZmF1
bHQiIHNpemU9IjEwMCUiPjI8L3N0eWxlPjxzdHlsZSBmYWNlPSJub3JtYWwiIGZvbnQ9ImRlZmF1
bHQiIHNpemU9IjEwMCUiPi9BciwgQXIgYW5kIHBDTzwvc3R5bGU+PHN0eWxlIGZhY2U9InN1YnNj
cmlwdCIgZm9udD0iZGVmYXVsdCIgc2l6ZT0iMTAwJSI+Mjwvc3R5bGU+PHN0eWxlIGZhY2U9Im5v
cm1hbCIgZm9udD0iZGVmYXVsdCIgc2l6ZT0iMTAwJSI+IHZhcmlhYmlsaXR5IGF0IHRoZSBXZXN0
ZXJuIEFudGFyY3RpYyBQZW5pbnN1bGEgYW5kIGluIHRoZSBEcmFrZSBQYXNzYWdlPC9zdHlsZT48
L3RpdGxlPjxzZWNvbmRhcnktdGl0bGU+RGVlcCBTZWEgUmVzZWFyY2ggSUk8L3NlY29uZGFyeS10
aXRsZT48L3RpdGxlcz48cGVyaW9kaWNhbD48ZnVsbC10aXRsZT5EZWVwIFNlYSBSZXNlYXJjaCBJ
STwvZnVsbC10aXRsZT48L3BlcmlvZGljYWw+PHBhZ2VzPjc3LTg4PC9wYWdlcz48dm9sdW1lPjEz
OTwvdm9sdW1lPjxrZXl3b3Jkcz48a2V5d29yZD5PeHlnZW48L2tleXdvcmQ+PGtleXdvcmQ+Q2Fy
Ym9uPC9rZXl3b3JkPjxrZXl3b3JkPkdhcyBleGNoYW5nZTwva2V5d29yZD48a2V5d29yZD5WYXJp
YWJpbGl0eTwva2V5d29yZD48a2V5d29yZD5Tb3V0aGVybiBPY2Vhbjwva2V5d29yZD48L2tleXdv
cmRzPjxkYXRlcz48eWVhcj4yMDE3PC95ZWFyPjxwdWItZGF0ZXM+PGRhdGU+MjAxNy8wNS8wMS88
L2RhdGU+PC9wdWItZGF0ZXM+PC9kYXRlcz48aXNibj4wOTY3LTA2NDU8L2lzYm4+PHVybHM+PHJl
bGF0ZWQtdXJscz48dXJsPmh0dHA6Ly93d3cuc2NpZW5jZWRpcmVjdC5jb20vc2NpZW5jZS9hcnRp
Y2xlL3BpaS9TMDk2NzA2NDUxNjMwMTAyMzwvdXJsPjwvcmVsYXRlZC11cmxzPjwvdXJscz48ZWxl
Y3Ryb25pYy1yZXNvdXJjZS1udW0+aHR0cHM6Ly9kb2kub3JnLzEwLjEwMTYvai5kc3IyLjIwMTYu
MDUuMDAyPC9lbGVjdHJvbmljLXJlc291cmNlLW51bT48L3JlY29yZD48L0NpdGU+PENpdGU+PEF1
dGhvcj5Ub3J0ZWxsPC9BdXRob3I+PFllYXI+MjAxNDwvWWVhcj48UmVjTnVtPjQ2OTE8L1JlY051
bT48cmVjb3JkPjxyZWMtbnVtYmVyPjQ2OTE8L3JlYy1udW1iZXI+PGZvcmVpZ24ta2V5cz48a2V5
IGFwcD0iRU4iIGRiLWlkPSJlOWRwenRzOW16YXY5NWUwcnM4cHJ3djlleHR6dzl4dnhlZnciIHRp
bWVzdGFtcD0iMTQyNDgyNzczNyI+NDY5MTwva2V5PjwvZm9yZWlnbi1rZXlzPjxyZWYtdHlwZSBu
YW1lPSJKb3VybmFsIEFydGljbGUiPjE3PC9yZWYtdHlwZT48Y29udHJpYnV0b3JzPjxhdXRob3Jz
PjxhdXRob3I+VG9ydGVsbCwgUC4gRC48L2F1dGhvcj48YXV0aG9yPkFzaGVyLCBFLiBDLjwvYXV0
aG9yPjxhdXRob3I+RHVja2xvdywgSC4gVy48L2F1dGhvcj48YXV0aG9yPkdvbGRtYW4sIEouIEEu
IEwuPC9hdXRob3I+PGF1dGhvcj5EYWNleSwgSi4gVy4gSC48L2F1dGhvcj48YXV0aG9yPkdyenlt
c2tpLCBKLiBKLjwvYXV0aG9yPjxhdXRob3I+WW91bmcsIEouIE4uPC9hdXRob3I+PGF1dGhvcj5L
cmFueiwgUy4gQS48L2F1dGhvcj48YXV0aG9yPkJlcm5hcmQsIEsuIFMuPC9hdXRob3I+PGF1dGhv
cj5Nb3JlbCwgRi4gTS4gTS48L2F1dGhvcj48L2F1dGhvcnM+PC9jb250cmlidXRvcnM+PGF1dGgt
YWRkcmVzcz5Ub3J0ZWxsLCBQRCYjeEQ7VW5pdiBCcml0aXNoIENvbHVtYmlhLCBEZXB0IEVhcnRo
IE9jZWFuICZhbXA7IEF0bW9zcGhlciBTY2ksIFZhbmNvdXZlciwgQkMgVjVaIDFNOSwgQ2FuYWRh
JiN4RDtVbml2IEJyaXRpc2ggQ29sdW1iaWEsIERlcHQgRWFydGggT2NlYW4gJmFtcDsgQXRtb3Nw
aGVyIFNjaSwgVmFuY291dmVyLCBCQyBWNVogMU05LCBDYW5hZGEmI3hEO1VuaXYgQnJpdGlzaCBD
b2x1bWJpYSwgRGVwdCBFYXJ0aCBPY2VhbiAmYW1wOyBBdG1vc3BoZXIgU2NpLCBWYW5jb3V2ZXIs
IEJDIFY1WiAxTTksIENhbmFkYSYjeEQ7VW5pdiBCcml0aXNoIENvbHVtYmlhLCBEZXB0IEJvdCwg
VmFuY291dmVyLCBCQywgQ2FuYWRhJiN4RDtDb2x1bWJpYSBVbml2LCBMYW1vbnQgRG9oZXJ0eSBF
YXJ0aCBPYnNlcnYsIFBhbGlzYWRlcywgTlkgVVNBJiN4RDtQcmluY2V0b24gVW5pdiwgRGVwdCBH
ZW9zY2ksIFByaW5jZXRvbiwgTkogMDg1NDQgVVNBJiN4RDtXb29kcyBIb2xlIE9jZWFub2cgSW5z
dCwgRGVwdCBCaW9sLCBXb29kcyBIb2xlLCBNQSAwMjU0MyBVU0EmI3hEO1VuaXYgTmV2YWRhLCBE
ZXNlcnQgUmVzIEluc3QsIERpdiBFYXJ0aCAmYW1wOyBFY29zeXN0IFNjaSwgUmVubywgTlYgODk1
MDYgVVNBJiN4RDtPcmVnb24gU3RhdGUgVW5pdiwgQ29sbCBFYXJ0aCBPY2VhbiAmYW1wOyBBdG1v
c3BoZXIgU2NpLCBDb3J2YWxsaXMsIE9SIDk3MzMxIFVTQTwvYXV0aC1hZGRyZXNzPjx0aXRsZXM+
PHRpdGxlPjxzdHlsZSBmYWNlPSJub3JtYWwiIGZvbnQ9ImRlZmF1bHQiIHNpemU9IjEwMCUiPk1l
dGFib2xpYyBiYWxhbmNlIG9mIGNvYXN0YWwgQW50YXJjdGljIHdhdGVycyByZXZlYWxlZCBieSBh
dXRvbm9tb3VzIHBDTzwvc3R5bGU+PHN0eWxlIGZhY2U9InN1YnNjcmlwdCIgZm9udD0iZGVmYXVs
dCIgc2l6ZT0iMTAwJSI+Mjwvc3R5bGU+PHN0eWxlIGZhY2U9Im5vcm1hbCIgZm9udD0iZGVmYXVs
dCIgc2l6ZT0iMTAwJSI+IGFuZCBEZWx0YSBPPC9zdHlsZT48c3R5bGUgZmFjZT0ic3Vic2NyaXB0
IiBmb250PSJkZWZhdWx0IiBzaXplPSIxMDAlIj4yPC9zdHlsZT48c3R5bGUgZmFjZT0ibm9ybWFs
IiBmb250PSJkZWZhdWx0IiBzaXplPSIxMDAlIj4vQXIgbWVhc3VyZW1lbnRzPC9zdHlsZT48L3Rp
dGxlPjxzZWNvbmRhcnktdGl0bGU+R2VvcGh5c2ljYWwgUmVzZWFyY2ggTGV0dGVyczwvc2Vjb25k
YXJ5LXRpdGxlPjxhbHQtdGl0bGU+R2VvcGh5cyBSZXMgTGV0dDwvYWx0LXRpdGxlPjwvdGl0bGVz
PjxwZXJpb2RpY2FsPjxmdWxsLXRpdGxlPkdlb3BoeXNpY2FsIFJlc2VhcmNoIExldHRlcnM8L2Z1
bGwtdGl0bGU+PGFiYnItMT5HZW9waHlzIFJlcyBMZXR0PC9hYmJyLTE+PC9wZXJpb2RpY2FsPjxh
bHQtcGVyaW9kaWNhbD48ZnVsbC10aXRsZT5HZW9waHlzaWNhbCBSZXNlYXJjaCBMZXR0ZXJzPC9m
dWxsLXRpdGxlPjxhYmJyLTE+R2VvcGh5cyBSZXMgTGV0dDwvYWJici0xPjwvYWx0LXBlcmlvZGlj
YWw+PHBhZ2VzPjY4MDMtNjgxMDwvcGFnZXM+PHZvbHVtZT40MTwvdm9sdW1lPjxudW1iZXI+MTk8
L251bWJlcj48a2V5d29yZHM+PGtleXdvcmQ+aW5sZXQgbWFzcy1zcGVjdHJvbWV0cnk8L2tleXdv
cmQ+PGtleXdvcmQ+c291dGhlcm4tb2NlYW48L2tleXdvcmQ+PGtleXdvcmQ+b2xpZ290cm9waGlj
IG9jZWFuPC9rZXl3b3JkPjxrZXl3b3JkPmdyYXppbmcgaW1wYWN0PC9rZXl3b3JkPjxrZXl3b3Jk
PmNhcmJvbmljLWFjaWQ8L2tleXdvcmQ+PGtleXdvcmQ+bG9uZy10ZXJtPC9rZXl3b3JkPjxrZXl3
b3JkPnBlbmluc3VsYTwva2V5d29yZD48a2V5d29yZD5wcm9kdWN0aXZpdHk8L2tleXdvcmQ+PGtl
eXdvcmQ+d2VzdDwva2V5d29yZD48a2V5d29yZD5taWNyb3pvb3BsYW5rdG9uPC9rZXl3b3JkPjwv
a2V5d29yZHM+PGRhdGVzPjx5ZWFyPjIwMTQ8L3llYXI+PHB1Yi1kYXRlcz48ZGF0ZT5PY3QgMTY8
L2RhdGU+PC9wdWItZGF0ZXM+PC9kYXRlcz48aXNibj4wMDk0LTgyNzY8L2lzYm4+PGFjY2Vzc2lv
bi1udW0+V09TOjAwMDM0NDkxMzgwMDAzNTwvYWNjZXNzaW9uLW51bT48dXJscz48cmVsYXRlZC11
cmxzPjx1cmw+Jmx0O0dvIHRvIElTSSZndDs6Ly9XT1M6MDAwMzQ0OTEzODAwMDM1PC91cmw+PC9y
ZWxhdGVkLXVybHM+PC91cmxzPjxlbGVjdHJvbmljLXJlc291cmNlLW51bT4gMTAuMTAwMi8yMDE0
Z2wwNjEyNjY8L2VsZWN0cm9uaWMtcmVzb3VyY2UtbnVtPjxsYW5ndWFnZT5FbmdsaXNoPC9sYW5n
dWFnZT48L3JlY29yZD48L0NpdGU+PC9FbmROb3RlPn==
</w:fldData>
        </w:fldChar>
      </w:r>
      <w:r w:rsidR="00B73CAB" w:rsidRPr="00F73EA1">
        <w:instrText xml:space="preserve"> ADDIN EN.CITE.DATA </w:instrText>
      </w:r>
      <w:r w:rsidR="00B73CAB" w:rsidRPr="00F73EA1">
        <w:fldChar w:fldCharType="end"/>
      </w:r>
      <w:r w:rsidR="00B73CAB" w:rsidRPr="00F73EA1">
        <w:fldChar w:fldCharType="separate"/>
      </w:r>
      <w:r w:rsidR="00B73CAB" w:rsidRPr="00F73EA1">
        <w:rPr>
          <w:noProof/>
        </w:rPr>
        <w:t>(</w:t>
      </w:r>
      <w:hyperlink w:anchor="_ENREF_22" w:tooltip="Eveleth, 2017 #9273" w:history="1">
        <w:r w:rsidR="006260A9" w:rsidRPr="00F73EA1">
          <w:rPr>
            <w:rStyle w:val="Hyperlink"/>
          </w:rPr>
          <w:t>Eveleth et al., 2017</w:t>
        </w:r>
      </w:hyperlink>
      <w:r w:rsidR="00B73CAB" w:rsidRPr="00F73EA1">
        <w:rPr>
          <w:noProof/>
        </w:rPr>
        <w:t xml:space="preserve">; </w:t>
      </w:r>
      <w:hyperlink w:anchor="_ENREF_98" w:tooltip="Tortell, 2014 #4691" w:history="1">
        <w:r w:rsidR="006260A9" w:rsidRPr="00F73EA1">
          <w:rPr>
            <w:rStyle w:val="Hyperlink"/>
          </w:rPr>
          <w:t>Tortell et al., 2014</w:t>
        </w:r>
      </w:hyperlink>
      <w:r w:rsidR="00B73CAB" w:rsidRPr="00F73EA1">
        <w:rPr>
          <w:noProof/>
        </w:rPr>
        <w:t>)</w:t>
      </w:r>
      <w:r w:rsidR="00B73CAB" w:rsidRPr="00F73EA1">
        <w:fldChar w:fldCharType="end"/>
      </w:r>
      <w:r w:rsidRPr="00F73EA1">
        <w:rPr>
          <w:rFonts w:eastAsiaTheme="minorEastAsia"/>
        </w:rPr>
        <w:t>.  Since we applied the EIMS method with a Lagrangian study, we are also able to measure changes in the O</w:t>
      </w:r>
      <w:r w:rsidRPr="00F73EA1">
        <w:rPr>
          <w:rFonts w:eastAsiaTheme="minorEastAsia"/>
          <w:vertAlign w:val="subscript"/>
        </w:rPr>
        <w:t>2</w:t>
      </w:r>
      <w:r w:rsidRPr="00F73EA1">
        <w:rPr>
          <w:rFonts w:eastAsiaTheme="minorEastAsia"/>
        </w:rPr>
        <w:t>/Ar ratio with high temporal resolution and resolve some of the uncertainties in measured signal vs. true activity</w:t>
      </w:r>
      <w:r w:rsidR="000D66FA" w:rsidRPr="00F73EA1">
        <w:rPr>
          <w:rFonts w:eastAsiaTheme="minorEastAsia"/>
        </w:rPr>
        <w:t xml:space="preserve"> </w:t>
      </w:r>
      <w:r w:rsidR="000D66FA" w:rsidRPr="00F73EA1">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F73EA1">
        <w:rPr>
          <w:rFonts w:eastAsiaTheme="minorEastAsia"/>
        </w:rPr>
        <w:instrText xml:space="preserve"> ADDIN EN.CITE </w:instrText>
      </w:r>
      <w:r w:rsidR="000D66FA" w:rsidRPr="00F73EA1">
        <w:rPr>
          <w:rFonts w:eastAsiaTheme="minorEastAsia"/>
        </w:rPr>
        <w:fldChar w:fldCharType="begin">
          <w:fldData xml:space="preserve">PEVuZE5vdGU+PENpdGU+PEF1dGhvcj5UZWV0ZXI8L0F1dGhvcj48WWVhcj4yMDE4PC9ZZWFyPjxS
ZWNOdW0+OTA0NjwvUmVjTnVtPjxEaXNwbGF5VGV4dD4oVGVldGVyIGV0IGFsLiwgMjAxODsgV2Fu
ZyBldCBhbC4sIHN1Ym1pdHRlZCk8L0Rpc3BsYXlUZXh0PjxyZWNvcmQ+PHJlYy1udW1iZXI+OTA0
NjwvcmVjLW51bWJlcj48Zm9yZWlnbi1rZXlzPjxrZXkgYXBwPSJFTiIgZGItaWQ9ImU5ZHB6dHM5
bXphdjk1ZTByczhwcnd2OWV4dHp3OXh2eGVmdyIgdGltZXN0YW1wPSIxNTY3NjEzNzYyIj45MDQ2
PC9rZXk+PC9mb3JlaWduLWtleXM+PHJlZi10eXBlIG5hbWU9IkpvdXJuYWwgQXJ0aWNsZSI+MTc8
L3JlZi10eXBlPjxjb250cmlidXRvcnM+PGF1dGhvcnM+PGF1dGhvcj5UZWV0ZXIsIEwuPC9hdXRo
b3I+PGF1dGhvcj5IYW1tZSwgUi4gQy48L2F1dGhvcj48YXV0aG9yPklhbnNvbiwgRC48L2F1dGhv
cj48YXV0aG9yPkJpYW51Y2NpLCBMLjwvYXV0aG9yPjwvYXV0aG9ycz48L2NvbnRyaWJ1dG9ycz48
YXV0aC1hZGRyZXNzPlVuaXYgVmljdG9yaWEsIERlcHQgRWFydGggJmFtcDsgT2NlYW4gU2NpLCBW
aWN0b3JpYSwgQkMsIENhbmFkYSYjeEQ7RmlzaGVyaWVzICZhbXA7IE9jZWFucyBDYW5hZGEsIENh
bmFkaWFuIEh5ZHJvZyBTZXJ2LCBTaWRuZXksIEJDLCBDYW5hZGEmI3hEO0Zpc2hlcmllcyAmYW1w
OyBPY2VhbnMgQ2FuYWRhLCBsbnN0IE9jZWFuIFNjaSwgU2lkbmV5LCBCQywgQ2FuYWRhPC9hdXRo
LWFkZHJlc3M+PHRpdGxlcz48dGl0bGU+QWNjdXJhdGUgRXN0aW1hdGlvbiBvZiBOZXQgQ29tbXVu
aXR5IFByb2R1Y3Rpb24gRnJvbSBPLTIvQXIgTWVhc3VyZW1lbnRzPC90aXRsZT48c2Vjb25kYXJ5
LXRpdGxlPkdsb2JhbCBCaW9nZW9jaGVtaWNhbCBDeWNsZXM8L3NlY29uZGFyeS10aXRsZT48YWx0
LXRpdGxlPkdsb2JhbCBCaW9nZW9jaGVtIEN5PC9hbHQtdGl0bGU+PC90aXRsZXM+PHBlcmlvZGlj
YWw+PGZ1bGwtdGl0bGU+R2xvYmFsIEJpb2dlb2NoZW1pY2FsIEN5Y2xlczwvZnVsbC10aXRsZT48
YWJici0xPkdsb2JhbCBCaW9nZW9jaGVtIEN5PC9hYmJyLTE+PC9wZXJpb2RpY2FsPjxhbHQtcGVy
aW9kaWNhbD48ZnVsbC10aXRsZT5HbG9iYWwgQmlvZ2VvY2hlbWljYWwgQ3ljbGVzPC9mdWxsLXRp
dGxlPjxhYmJyLTE+R2xvYmFsIEJpb2dlb2NoZW0gQ3k8L2FiYnItMT48L2FsdC1wZXJpb2RpY2Fs
PjxwYWdlcz4xMTYzLTExODE8L3BhZ2VzPjx2b2x1bWU+MzI8L3ZvbHVtZT48bnVtYmVyPjg8L251
bWJlcj48a2V5d29yZHM+PGtleXdvcmQ+b2NlYW4gcHJvZHVjdGl2aXR5PC9rZXl3b3JkPjxrZXl3
b3JkPmNvYXN0YWwgdXB3ZWxsaW5nPC9rZXl3b3JkPjxrZXl3b3JkPm94eWdlbjwva2V5d29yZD48
a2V5d29yZD5hcmdvbjwva2V5d29yZD48a2V5d29yZD5kaXNzb2x2ZWQgZ2FzZXM8L2tleXdvcmQ+
PGtleXdvcmQ+cHJvZHVjdGl2aXR5IG1ldGhvZHM8L2tleXdvcmQ+PGtleXdvcmQ+bnVtZXJpY2Fs
IG1vZGVsaW5nPC9rZXl3b3JkPjxrZXl3b3JkPmNvYXN0YWwgdXB3ZWxsaW5nIHJlZ2lvbjwva2V5
d29yZD48a2V5d29yZD5icml0aXNoLWNvbHVtYmlhPC9rZXl3b3JkPjxrZXl3b3JkPnNvdXRoZXJu
LW9jZWFuPC9rZXl3b3JkPjxrZXl3b3JkPnZhbmNvdXZlci1pc2xhbmQ8L2tleXdvcmQ+PGtleXdv
cmQ+Z2FzLWV4Y2hhbmdlPC9rZXl3b3JkPjxrZXl3b3JkPmNhcmJvbiBmbHV4PC9rZXl3b3JkPjxr
ZXl3b3JkPndpbmQtc3BlZWQ8L2tleXdvcmQ+PGtleXdvcmQ+c3VyZmFjZTwva2V5d29yZD48a2V5
d29yZD5zeXN0ZW08L2tleXdvcmQ+PGtleXdvcmQ+b3h5Z2VuPC9rZXl3b3JkPjwva2V5d29yZHM+
PGRhdGVzPjx5ZWFyPjIwMTg8L3llYXI+PHB1Yi1kYXRlcz48ZGF0ZT5BdWc8L2RhdGU+PC9wdWIt
ZGF0ZXM+PC9kYXRlcz48aXNibj4wODg2LTYyMzY8L2lzYm4+PGFjY2Vzc2lvbi1udW0+V09TOjAw
MDQ0Mzk0MDMwMDAwMjwvYWNjZXNzaW9uLW51bT48dXJscz48cmVsYXRlZC11cmxzPjx1cmw+Jmx0
O0dvIHRvIElTSSZndDs6Ly9XT1M6MDAwNDQzOTQwMzAwMDAyPC91cmw+PHVybD5odHRwczovL2Fn
dXB1YnMub25saW5lbGlicmFyeS53aWxleS5jb20vZG9pL2Z1bGwvMTAuMTAyOS8yMDE3R0IwMDU4
NzQ8L3VybD48L3JlbGF0ZWQtdXJscz48L3VybHM+PGVsZWN0cm9uaWMtcmVzb3VyY2UtbnVtPjEw
LjEwMjkvMjAxN2diMDA1ODc0PC9lbGVjdHJvbmljLXJlc291cmNlLW51bT48bGFuZ3VhZ2U+RW5n
bGlzaDwvbGFuZ3VhZ2U+PC9yZWNvcmQ+PC9DaXRlPjxDaXRlPjxBdXRob3I+V2FuZzwvQXV0aG9y
PjxZZWFyPnN1Ym1pdHRlZDwvWWVhcj48UmVjTnVtPjkyNjc8L1JlY051bT48cmVjb3JkPjxyZWMt
bnVtYmVyPjkyNjc8L3JlYy1udW1iZXI+PGZvcmVpZ24ta2V5cz48a2V5IGFwcD0iRU4iIGRiLWlk
PSJlOWRwenRzOW16YXY5NWUwcnM4cHJ3djlleHR6dzl4dnhlZnciIHRpbWVzdGFtcD0iMTU3NjI1
MzIxMSI+OTI2Nzwva2V5PjwvZm9yZWlnbi1rZXlzPjxyZWYtdHlwZSBuYW1lPSJKb3VybmFsIEFy
dGljbGUiPjE3PC9yZWYtdHlwZT48Y29udHJpYnV0b3JzPjxhdXRob3JzPjxhdXRob3I+V2FuZywg
Uy48L2F1dGhvcj48YXV0aG9yPktyYW56LCBTLiBBLiA8L2F1dGhvcj48YXV0aG9yPktlbGx5LCBU
LiBCLjwvYXV0aG9yPjxhdXRob3I+U29uZywgSC4gPC9hdXRob3I+PGF1dGhvcj5TdHVrZWwuIE0u
IFIuPC9hdXRob3I+PGF1dGhvcj5DYXNzYXIgTi4gPC9hdXRob3I+PC9hdXRob3JzPjwvY29udHJp
YnV0b3JzPjx0aXRsZXM+PHRpdGxlPkxhZ3JhbmdpYW4gc3R1ZGllcyBvZiBuZXQgY29tbXVuaXR5
IHByb2R1Y3Rpb246IFRoZSBlZmZlY3Qgb2YgZGllbCBhbmQgbXVsdGktZGF5IG5vbi1zdGVhZHkg
c3RhdGUgZmFjdG9ycyBhbmQgdmVydGljYWwgZmx1eGVzIG9uIE8yL0FyIGluIGEgZHluYW1pYyB1
cHdlbGxpbmcgcmVnaW9uPC90aXRsZT48c2Vjb25kYXJ5LXRpdGxlPkpHUi1PY2VhbnM8L3NlY29u
ZGFyeS10aXRsZT48L3RpdGxlcz48cGVyaW9kaWNhbD48ZnVsbC10aXRsZT5KR1ItT2NlYW5zPC9m
dWxsLXRpdGxlPjwvcGVyaW9kaWNhbD48ZGF0ZXM+PHllYXI+c3VibWl0dGVkPC95ZWFyPjwvZGF0
ZXM+PHVybHM+PC91cmxzPjwvcmVjb3JkPjwvQ2l0ZT48L0VuZE5vdGU+
</w:fldData>
        </w:fldChar>
      </w:r>
      <w:r w:rsidR="000D66FA" w:rsidRPr="00F73EA1">
        <w:rPr>
          <w:rFonts w:eastAsiaTheme="minorEastAsia"/>
        </w:rPr>
        <w:instrText xml:space="preserve"> ADDIN EN.CITE.DATA </w:instrText>
      </w:r>
      <w:r w:rsidR="000D66FA" w:rsidRPr="00F73EA1">
        <w:rPr>
          <w:rFonts w:eastAsiaTheme="minorEastAsia"/>
        </w:rPr>
      </w:r>
      <w:r w:rsidR="000D66FA" w:rsidRPr="00F73EA1">
        <w:rPr>
          <w:rFonts w:eastAsiaTheme="minorEastAsia"/>
        </w:rPr>
        <w:fldChar w:fldCharType="end"/>
      </w:r>
      <w:r w:rsidR="000D66FA" w:rsidRPr="00F73EA1">
        <w:rPr>
          <w:rFonts w:eastAsiaTheme="minorEastAsia"/>
        </w:rPr>
      </w:r>
      <w:r w:rsidR="000D66FA" w:rsidRPr="00F73EA1">
        <w:rPr>
          <w:rFonts w:eastAsiaTheme="minorEastAsia"/>
        </w:rPr>
        <w:fldChar w:fldCharType="separate"/>
      </w:r>
      <w:r w:rsidR="000D66FA" w:rsidRPr="00F73EA1">
        <w:rPr>
          <w:rFonts w:eastAsiaTheme="minorEastAsia"/>
          <w:noProof/>
        </w:rPr>
        <w:t>(</w:t>
      </w:r>
      <w:hyperlink w:anchor="_ENREF_95" w:tooltip="Teeter, 2018 #9046" w:history="1">
        <w:r w:rsidR="006260A9" w:rsidRPr="00F73EA1">
          <w:rPr>
            <w:rStyle w:val="Hyperlink"/>
            <w:rFonts w:eastAsiaTheme="minorEastAsia"/>
          </w:rPr>
          <w:t>Teeter et al., 2018</w:t>
        </w:r>
      </w:hyperlink>
      <w:r w:rsidR="000D66FA" w:rsidRPr="00F73EA1">
        <w:rPr>
          <w:rFonts w:eastAsiaTheme="minorEastAsia"/>
          <w:noProof/>
        </w:rPr>
        <w:t xml:space="preserve">; </w:t>
      </w:r>
      <w:hyperlink w:anchor="_ENREF_100" w:tooltip="Wang, submitted #9267" w:history="1">
        <w:r w:rsidR="006260A9" w:rsidRPr="00F73EA1">
          <w:rPr>
            <w:rStyle w:val="Hyperlink"/>
            <w:rFonts w:eastAsiaTheme="minorEastAsia"/>
          </w:rPr>
          <w:t>Wang et al., submitted</w:t>
        </w:r>
      </w:hyperlink>
      <w:r w:rsidR="000D66FA" w:rsidRPr="00F73EA1">
        <w:rPr>
          <w:rFonts w:eastAsiaTheme="minorEastAsia"/>
          <w:noProof/>
        </w:rPr>
        <w:t>)</w:t>
      </w:r>
      <w:r w:rsidR="000D66FA" w:rsidRPr="00F73EA1">
        <w:rPr>
          <w:rFonts w:eastAsiaTheme="minorEastAsia"/>
        </w:rPr>
        <w:fldChar w:fldCharType="end"/>
      </w:r>
      <w:r w:rsidR="000D66FA" w:rsidRPr="00F73EA1">
        <w:rPr>
          <w:rFonts w:eastAsiaTheme="minorEastAsia"/>
        </w:rPr>
        <w:t>.</w:t>
      </w:r>
    </w:p>
    <w:p w14:paraId="53553407" w14:textId="1BFCF779" w:rsidR="00C10DE7" w:rsidRPr="00622CF5" w:rsidRDefault="00C10DE7" w:rsidP="00C10DE7">
      <w:pPr>
        <w:spacing w:before="120" w:line="360" w:lineRule="auto"/>
        <w:ind w:firstLine="360"/>
        <w:outlineLvl w:val="0"/>
        <w:rPr>
          <w:rFonts w:eastAsiaTheme="minorEastAsia"/>
        </w:rPr>
      </w:pPr>
      <w:r w:rsidRPr="00F73EA1">
        <w:rPr>
          <w:rFonts w:eastAsiaTheme="minorEastAsia"/>
        </w:rPr>
        <w:t>Using the calculation of NCP</w:t>
      </w:r>
      <w:r w:rsidR="00E63B92" w:rsidRPr="00F73EA1">
        <w:rPr>
          <w:rFonts w:eastAsiaTheme="minorEastAsia"/>
          <w:vertAlign w:val="subscript"/>
        </w:rPr>
        <w:t>inst</w:t>
      </w:r>
      <w:r w:rsidRPr="00F73EA1">
        <w:rPr>
          <w:rFonts w:eastAsiaTheme="minorEastAsia"/>
        </w:rPr>
        <w:t>, NCP production estimates should match the combined effects of NP and short-term changes in organic matter inventories. Our direct comparison reveals large mismatches, however (Fig 5, Table 1, S4). Four factors play an important role here: 1) NP estimates can never be negative while NCP can be negative, especially in a high-biomass system when grazing exceeds production over the timeframe of measurements; 2) vertical advection or diffusion</w:t>
      </w:r>
      <w:r w:rsidR="00A251BE" w:rsidRPr="00F73EA1">
        <w:rPr>
          <w:rFonts w:eastAsiaTheme="minorEastAsia"/>
        </w:rPr>
        <w:t xml:space="preserve"> across isopycnals</w:t>
      </w:r>
      <w:r w:rsidRPr="00F73EA1">
        <w:rPr>
          <w:rFonts w:eastAsiaTheme="minorEastAsia"/>
        </w:rPr>
        <w:t xml:space="preserve"> can introduce low oxygen water into surface layers; 3) NCP rates are influenced by all organisms in the mixed layer, some of which undergo diurnal vertical migration and therefore introduce a vertical transport component to the mass balance; and 4) our Lagrangian approach was partially affected by ship movements during net tows and instrument recovery which introduce a non-lagrangian error into NCP </w:t>
      </w:r>
      <w:r w:rsidR="00622CF5" w:rsidRPr="00F73EA1">
        <w:rPr>
          <w:rFonts w:eastAsiaTheme="minorEastAsia"/>
        </w:rPr>
        <w:t>measurements</w:t>
      </w:r>
      <w:r w:rsidRPr="00F73EA1">
        <w:rPr>
          <w:rFonts w:eastAsiaTheme="minorEastAsia"/>
        </w:rPr>
        <w:t>.</w:t>
      </w:r>
    </w:p>
    <w:p w14:paraId="06B9C584" w14:textId="4E6F7BD2" w:rsidR="00C10DE7" w:rsidRPr="00622CF5" w:rsidRDefault="00C10DE7" w:rsidP="00C10DE7">
      <w:pPr>
        <w:spacing w:before="120" w:line="360" w:lineRule="auto"/>
        <w:ind w:firstLine="360"/>
        <w:outlineLvl w:val="0"/>
        <w:rPr>
          <w:rFonts w:eastAsiaTheme="minorEastAsia"/>
        </w:rPr>
      </w:pPr>
      <w:r w:rsidRPr="00622CF5">
        <w:rPr>
          <w:rFonts w:eastAsiaTheme="minorEastAsia"/>
        </w:rPr>
        <w:t>As presented in Results, our data show substantial discrepancies between NCP and NP.  During P1604-C2 and C4, when regions of high variability were intentionally avoided, there was reasonable agreement, despite statistical differences, between NCP</w:t>
      </w:r>
      <w:r w:rsidRPr="00622CF5">
        <w:rPr>
          <w:rFonts w:eastAsiaTheme="minorEastAsia"/>
          <w:vertAlign w:val="subscript"/>
        </w:rPr>
        <w:t>RT</w:t>
      </w:r>
      <w:r w:rsidRPr="00622CF5">
        <w:rPr>
          <w:rFonts w:eastAsiaTheme="minorEastAsia"/>
        </w:rPr>
        <w:t xml:space="preserve"> and NP measurements (NCP</w:t>
      </w:r>
      <w:r w:rsidR="00E63B92" w:rsidRPr="00622CF5">
        <w:rPr>
          <w:rFonts w:eastAsiaTheme="minorEastAsia"/>
          <w:vertAlign w:val="subscript"/>
        </w:rPr>
        <w:t>inst</w:t>
      </w:r>
      <w:r w:rsidRPr="00622CF5">
        <w:rPr>
          <w:rFonts w:eastAsiaTheme="minorEastAsia"/>
        </w:rPr>
        <w:t xml:space="preserve"> = 6.</w:t>
      </w:r>
      <w:r w:rsidR="00CD3E44" w:rsidRPr="00622CF5">
        <w:rPr>
          <w:rFonts w:eastAsiaTheme="minorEastAsia"/>
        </w:rPr>
        <w:t>0</w:t>
      </w:r>
      <w:r w:rsidRPr="00622CF5">
        <w:rPr>
          <w:rFonts w:eastAsiaTheme="minorEastAsia"/>
        </w:rPr>
        <w:t>± 0.1 and NP = 10.6 ± 2.7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P1604-C2; NCP</w:t>
      </w:r>
      <w:r w:rsidR="00E63B92" w:rsidRPr="00622CF5">
        <w:rPr>
          <w:rFonts w:eastAsiaTheme="minorEastAsia"/>
          <w:vertAlign w:val="subscript"/>
        </w:rPr>
        <w:t>inst</w:t>
      </w:r>
      <w:r w:rsidRPr="00622CF5">
        <w:rPr>
          <w:rFonts w:eastAsiaTheme="minorEastAsia"/>
        </w:rPr>
        <w:t xml:space="preserve"> = 16.4 ± 4.0 and NP = 23.2± 5.9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for P1604-C4). For P1604-C3, however, NP was relatively high and </w:t>
      </w:r>
      <w:r w:rsidR="00622CF5" w:rsidRPr="00622CF5">
        <w:rPr>
          <w:rFonts w:eastAsiaTheme="minorEastAsia"/>
        </w:rPr>
        <w:t>positive</w:t>
      </w:r>
      <w:r w:rsidRPr="00622CF5">
        <w:rPr>
          <w:rFonts w:eastAsiaTheme="minorEastAsia"/>
        </w:rPr>
        <w:t xml:space="preserve"> (23.8 ± 8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while NCP</w:t>
      </w:r>
      <w:r w:rsidR="00E63B92" w:rsidRPr="00622CF5">
        <w:rPr>
          <w:rFonts w:eastAsiaTheme="minorEastAsia"/>
          <w:vertAlign w:val="subscript"/>
        </w:rPr>
        <w:t>inst</w:t>
      </w:r>
      <w:r w:rsidRPr="00622CF5">
        <w:rPr>
          <w:rFonts w:eastAsiaTheme="minorEastAsia"/>
        </w:rPr>
        <w:t xml:space="preserve"> was negative (-0.1 ±1.1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t>-1</w:t>
      </w:r>
      <w:r w:rsidRPr="00622CF5">
        <w:rPr>
          <w:rFonts w:eastAsiaTheme="minorEastAsia"/>
        </w:rPr>
        <w:t>). On this cycle, surface Chl (1.0 µg L</w:t>
      </w:r>
      <w:r w:rsidRPr="00622CF5">
        <w:rPr>
          <w:rFonts w:eastAsiaTheme="minorEastAsia"/>
          <w:vertAlign w:val="superscript"/>
        </w:rPr>
        <w:t>-1</w:t>
      </w:r>
      <w:r w:rsidRPr="00622CF5">
        <w:rPr>
          <w:rFonts w:eastAsiaTheme="minorEastAsia"/>
        </w:rPr>
        <w:t>), surface NO</w:t>
      </w:r>
      <w:r w:rsidRPr="00622CF5">
        <w:rPr>
          <w:rFonts w:eastAsiaTheme="minorEastAsia"/>
          <w:vertAlign w:val="subscript"/>
        </w:rPr>
        <w:t>3</w:t>
      </w:r>
      <w:r w:rsidRPr="00622CF5">
        <w:rPr>
          <w:rFonts w:eastAsiaTheme="minorEastAsia"/>
          <w:vertAlign w:val="superscript"/>
        </w:rPr>
        <w:t>-</w:t>
      </w:r>
      <w:r w:rsidRPr="00622CF5">
        <w:rPr>
          <w:rFonts w:eastAsiaTheme="minorEastAsia"/>
        </w:rPr>
        <w:t xml:space="preserve"> (3.8 µmol L</w:t>
      </w:r>
      <w:r w:rsidRPr="00622CF5">
        <w:rPr>
          <w:rFonts w:eastAsiaTheme="minorEastAsia"/>
          <w:vertAlign w:val="superscript"/>
        </w:rPr>
        <w:t>-1</w:t>
      </w:r>
      <w:r w:rsidRPr="00622CF5">
        <w:rPr>
          <w:rFonts w:eastAsiaTheme="minorEastAsia"/>
        </w:rPr>
        <w:t>) and surface POC (7.1 µmol C L</w:t>
      </w:r>
      <w:r w:rsidRPr="00622CF5">
        <w:rPr>
          <w:rFonts w:eastAsiaTheme="minorEastAsia"/>
          <w:vertAlign w:val="superscript"/>
        </w:rPr>
        <w:t>-1</w:t>
      </w:r>
      <w:r w:rsidRPr="00622CF5">
        <w:rPr>
          <w:rFonts w:eastAsiaTheme="minorEastAsia"/>
        </w:rPr>
        <w:t xml:space="preserve">) were all high, but a dense swarm of doliolids, with high grazing and presumably high respiration, dominated the zooplankton </w:t>
      </w:r>
      <w:r w:rsidR="00E67049" w:rsidRPr="00622CF5">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rPr>
          <w:rFonts w:eastAsiaTheme="minorEastAsia"/>
        </w:rPr>
        <w:instrText xml:space="preserve"> ADDIN EN.CITE </w:instrText>
      </w:r>
      <w:r w:rsidR="00CB305C" w:rsidRPr="00622CF5">
        <w:rPr>
          <w:rFonts w:eastAsiaTheme="minorEastAsia"/>
        </w:rPr>
        <w:fldChar w:fldCharType="begin">
          <w:fldData xml:space="preserve">PEVuZE5vdGU+PENpdGU+PEF1dGhvcj5Nb3Jyb3c8L0F1dGhvcj48WWVhcj4yMDE4PC9ZZWFyPjxS
ZWNOdW0+OTA5NDwvUmVjTnVtPjxEaXNwbGF5VGV4dD4oTW9ycm93IGV0IGFsLiwgMjAxOCk8L0Rp
c3BsYXlUZXh0PjxyZWNvcmQ+PHJlYy1udW1iZXI+OTA5NDwvcmVjLW51bWJlcj48Zm9yZWlnbi1r
ZXlzPjxrZXkgYXBwPSJFTiIgZGItaWQ9ImU5ZHB6dHM5bXphdjk1ZTByczhwcnd2OWV4dHp3OXh2
eGVmdyIgdGltZXN0YW1wPSIxNTY4MTQyMzg0Ij45MDk0PC9rZXk+PC9mb3JlaWduLWtleXM+PHJl
Zi10eXBlIG5hbWU9IkpvdXJuYWwgQXJ0aWNsZSI+MTc8L3JlZi10eXBlPjxjb250cmlidXRvcnM+
PGF1dGhvcnM+PGF1dGhvcj5Nb3Jyb3csIFIuIE0uPC9hdXRob3I+PGF1dGhvcj5PaG1hbiwgTS4g
RC48L2F1dGhvcj48YXV0aG9yPkdvZXJpY2tlLCBSLjwvYXV0aG9yPjxhdXRob3I+S2VsbHksIFQu
IEIuPC9hdXRob3I+PGF1dGhvcj5TdGVwaGVucywgQi4gTS48L2F1dGhvcj48YXV0aG9yPlN0dWtl
bCwgTS4gUi48L2F1dGhvcj48L2F1dGhvcnM+PC9jb250cmlidXRvcnM+PGF1dGgtYWRkcmVzcz5G
bG9yaWRhIFN0YXRlIFVuaXYsIERlcHQgRWFydGggT2NlYW4gJmFtcDsgQXRtb3NwaGVyIFNjaSwg
MTE3TiBXb29kd2FyZCBBdmUsT1NCIDMyMywgVGFsbGFoYXNzZWUsIEZMIDMyMzA4IFVTQSYjeEQ7
VW5pdiBDYWxpZiBTYW4gRGllZ28sIFNjcmlwcHMgSW5zdCBPY2Vhbm9nLCBTYW4gRGllZ28sIENB
IDkyMDkzIFVTQSYjeEQ7RmxvcmlkYSBTdGF0ZSBVbml2LCBDdHIgT2NlYW4gQXRtb3NwaGVyIFBy
ZWRpY3QgU3R1ZGllcywgVGFsbGFoYXNzZWUsIEZMIDMyMzA4IFVTQTwvYXV0aC1hZGRyZXNzPjx0
aXRsZXM+PHRpdGxlPkNDRSBWOiBQcmltYXJ5IHByb2R1Y3Rpb24sIG1lc296b29wbGFua3RvbiBn
cmF6aW5nLCBhbmQgdGhlIGJpb2xvZ2ljYWwgcHVtcCBpbiB0aGUgQ2FsaWZvcm5pYSBDdXJyZW50
IEVjb3N5c3RlbTogVmFyaWFiaWxpdHkgYW5kIHJlc3BvbnNlIHRvIEVsIE5pbm88L3RpdGxlPjxz
ZWNvbmRhcnktdGl0bGU+RGVlcC1TZWEgUmVzZWFyY2ggSSA8L3NlY29uZGFyeS10aXRsZT48YWx0
LXRpdGxlPkRlZXAtU2VhIFJlcyBQdCBJPC9hbHQtdGl0bGU+PC90aXRsZXM+PGFsdC1wZXJpb2Rp
Y2FsPjxmdWxsLXRpdGxlPkRlZXAtU2VhIFJlc2VhcmNoIFBhcnQgSS1PY2Vhbm9ncmFwaGljIFJl
c2VhcmNoIFBhcGVyczwvZnVsbC10aXRsZT48YWJici0xPkRlZXAtU2VhIFJlcyBQdCBJPC9hYmJy
LTE+PC9hbHQtcGVyaW9kaWNhbD48cGFnZXM+NTItNjI8L3BhZ2VzPjx2b2x1bWU+MTQwPC92b2x1
bWU+PGtleXdvcmRzPjxrZXl3b3JkPmNhcmJvbiBleHBvcnQ8L2tleXdvcmQ+PGtleXdvcmQ+ZmVj
YWwgcGVsbGV0czwva2V5d29yZD48a2V5d29yZD5zaW5raW5nIHBhcnRpY2xlczwva2V5d29yZD48
a2V5d29yZD5pbnRlcmFubnVhbCB2YXJpYWJpbGl0eTwva2V5d29yZD48a2V5d29yZD5uZXQgcHJp
bWFyeSBwcm9kdWN0aXZpdHk8L2tleXdvcmQ+PGtleXdvcmQ+ZWFzdGVybiBib3VuZGFyeSB1cHdl
bGxpbmcgc3lzdGVtPC9rZXl3b3JkPjxrZXl3b3JkPnpvb3BsYW5rdG9uIGZlY2FsIHBlbGxldHM8
L2tleXdvcmQ+PGtleXdvcmQ+Y3VycmVudCBzeXN0ZW08L2tleXdvcmQ+PGtleXdvcmQ+c291dGhl
cm4gY2FsaWZvcm5pYTwva2V5d29yZD48a2V5d29yZD5jYXJib24gZXhwb3J0PC9rZXl3b3JkPjxr
ZXl3b3JkPnpvbmU8L2tleXdvcmQ+PGtleXdvcmQ+Y2hsb3JvcGh5bGw8L2tleXdvcmQ+PGtleXdv
cmQ+cGFydGljbGVzPC9rZXl3b3JkPjxrZXl3b3JkPnN0YWJpbGl0eTwva2V5d29yZD48a2V5d29y
ZD5lcXVhdGlvbnM8L2tleXdvcmQ+PGtleXdvcmQ+cmF0aW9zPC9rZXl3b3JkPjwva2V5d29yZHM+
PGRhdGVzPjx5ZWFyPjIwMTg8L3llYXI+PHB1Yi1kYXRlcz48ZGF0ZT5PY3Q8L2RhdGU+PC9wdWIt
ZGF0ZXM+PC9kYXRlcz48aXNibj4wOTY3LTA2Mzc8L2lzYm4+PGFjY2Vzc2lvbi1udW0+V09TOjAw
MDQ0OTEzMzcwMDAwNjwvYWNjZXNzaW9uLW51bT48dXJscz48cmVsYXRlZC11cmxzPjx1cmw+Jmx0
O0dvIHRvIElTSSZndDs6Ly9XT1M6MDAwNDQ5MTMzNzAwMDA2PC91cmw+PHVybD5odHRwczovL3Bk
Zi5zY2llbmNlZGlyZWN0YXNzZXRzLmNvbS8yNzE3MTUvMS1zMi4wLVMwOTY3MDYzNzE4WDAwMTE5
LzEtczIuMC1TMDk2NzA2MzcxODMwMDEzWC9tYWluLnBkZj9YLUFtei1TZWN1cml0eS1Ub2tlbj1J
UW9KYjNKcFoybHVYMlZqRUwzJTJGJTJGJTJGJTJGJTJGJTJGJTJGJTJGJTJGJTJGd0VhQ1hWekxX
VmhjM1F0TVNKSE1FVUNJUUNhbWdSejhFZ1cwaURYenFrT0JCNkNUbGk4aVBkQ0l1YkNQWjB1cmNQ
S25nSWdDRUhQZmlrNGpqVUJwbENyWnI5Z0N0MW9zZVdQcXhrUlRGZndqb2QlMkJUSkFxendJSUZS
QUNHZ3d3TlRrd01ETTFORFk0TmpVaUROTkVieG1HTUQybVprQUY2U3FzQXZHNiUyRjZaJTJGVldT
TDJ1OTY4b3h5WHAyWGo1R0pNNTMweDZWbUQ3bWg3aVdXQjQyaWJySWRJWnRkMjMxUEViNjhoMGhG
dHNzWVlLcElaanpzJTJGZHpQT0ZkNjdXTnF6ZkYlMkIlMkJlVDNxTDB5eWxsZjJ1dWdKUG9zaWhy
OUYlMkJYME94eGFPYzBmbDdRNWNmaFBZdHNiaTBTM3NNdlpzOXdjNWpGZEtpVnlES1FUeHlybiUy
Rk5ySXFjcCUyRklsbVhoSXJQSm56MzBtOE41QXVDV2NqaG43THVGVDJnclVmSmdEdTE5R2E5SFgl
MkZlMVhrOFVaeTR5MCUyRkpDTEdPN2tSZnRqQVhGcE9LUDBNWUVRNE9pQkZkb1RsamsxckRSMGhB
VENzNEcwaWpWbnkzUHB2ZXlvVmNOU1hvRW1XZUh6MTZVJTJCQ1V6MGlWZVV6ZWpWOE5vTmE5OHlP
VHRFTlVxbEthMWJSWVU3TEIzZzVUNUhXJTJGWnclMkZiNkZvUGt6a21RTDgxM3Zqd3g0Qm8xZGdl
UHZCJTJCcWF3ZjU1azJwVEQ4M01qdkJUclFBbmRjVXZsQ1FZVEpqM0wlMkZnMWhtWUJYMUQlMkJu
QjRQeVU0JTJGcFVEdHQ0aEc0NTIlMkYwY0JSOFN5ZDhSRk1rMElTQWxVRFFDTVBTb0E4dmY3UENs
OXdtb3BzUTRlekUxQnlKREUlMkZQJTJGYnI1aE1BbEklMkYxZ1FrT28zVFFadHRqOGpnMXFRcFBn
QnB3eiUyRjVFdlJNWkZnOGpDNnFsdU5KbWNyckJodVM3Ung2SCUyQlJzNVB3QmhQbnpzQVUzZDND
ZHRVSnglMkZWYmpDc0VJNFdpUFRld1VoRTV3ZzFzdm9YYkwxVE1FckcyUDdBS2d1ejZ1MGYzUnZF
dmxBa0dJdFhmME1SZWtCc2h2OHFXQSUyQk4ydEhUdGVHRzRnWFZkQWJxN2tmR05SRnYlMkJ5b2NF
eG9ZNFgyM3AwcVolMkIlMkZTMzNqbXowa1VFR05GSnVYNW5CR1lMNGxVYU9hWmdyU0l1bVBtNEJx
YWRSQm4lMkJyekUzdDI3eER1JTJCdVBrWU80QkZpQ1dnNHZkOXl4YVklMkJGTnNyVGk5WG0lMkZO
MzdXMmRBZFhaendjTW8zdEE5VU10ckdQR1VUOTVMYVFMaXpJRjZFayUyRlBITnY5VVZnRnBPcmNl
QSUzRCUzRCZhbXA7WC1BbXotQWxnb3JpdGhtPUFXUzQtSE1BQy1TSEEyNTYmYW1wO1gtQW16LURh
dGU9MjAxOTEyMTJUMTMzMzI5WiZhbXA7WC1BbXotU2lnbmVkSGVhZGVycz1ob3N0JmFtcDtYLUFt
ei1FeHBpcmVzPTMwMCZhbXA7WC1BbXotQ3JlZGVudGlhbD1BU0lBUTNQSENWVFlWS0NaWE1IWiUy
RjIwMTkxMjEyJTJGdXMtZWFzdC0xJTJGczMlMkZhd3M0X3JlcXVlc3QmYW1wO1gtQW16LVNpZ25h
dHVyZT01NWYxNGZlNzUxOWI5ZDcwMWYwODliMjc4NzExMTFmNDQwZTdmOWM2ZDI1MTgyYjIxYjUx
ZWE5MGQ5NDZhMjg1JmFtcDtoYXNoPThkYTRmNDVmMGIzNDUwOTY5ZmM4MzAwNDJmNWU3NWMxOGI4
MWEyMzk3Y2EzZjM5NGQ0ODdmZmI4MDQ0MGJmMDAmYW1wO2hvc3Q9NjgwNDJjOTQzNTkxMDEzYWMy
YjI0MzBhODliMjcwZjZhZjJjNzZkOGRmZDA4NmEwNzE3NmFmZTdjNzZjMmM2MSZhbXA7cGlpPVMw
OTY3MDYzNzE4MzAwMTNYJmFtcDt0aWQ9c3BkZi1iODlkYjE5Yi1mODYzLTQ2MmItYmRhNS1jZmFm
MDUyZDhjODYmYW1wO3NpZD1mZDQ4MDg3ODcxNTRkMzQxYjUwYTU1OTkxMGQ0Njk5NmUxMTVneHJx
YSZhbXA7dHlwZT1jbGllbnQ8L3VybD48L3JlbGF0ZWQtdXJscz48L3VybHM+PGVsZWN0cm9uaWMt
cmVzb3VyY2UtbnVtPjEwLjEwMTYvai5kc3IuMjAxOC4wNy4wMTI8L2VsZWN0cm9uaWMtcmVzb3Vy
Y2UtbnVtPjxsYW5ndWFnZT5FbmdsaXNoPC9sYW5ndWFnZT48L3JlY29yZD48L0NpdGU+PC9FbmRO
b3RlPn==
</w:fldData>
        </w:fldChar>
      </w:r>
      <w:r w:rsidR="00CB305C" w:rsidRPr="00622CF5">
        <w:rPr>
          <w:rFonts w:eastAsiaTheme="minorEastAsia"/>
        </w:rPr>
        <w:instrText xml:space="preserve"> ADDIN EN.CITE.DATA </w:instrText>
      </w:r>
      <w:r w:rsidR="00CB305C" w:rsidRPr="00622CF5">
        <w:rPr>
          <w:rFonts w:eastAsiaTheme="minorEastAsia"/>
        </w:rPr>
      </w:r>
      <w:r w:rsidR="00CB305C" w:rsidRPr="00622CF5">
        <w:rPr>
          <w:rFonts w:eastAsiaTheme="minorEastAsia"/>
        </w:rPr>
        <w:fldChar w:fldCharType="end"/>
      </w:r>
      <w:r w:rsidR="00E67049" w:rsidRPr="00622CF5">
        <w:rPr>
          <w:rFonts w:eastAsiaTheme="minorEastAsia"/>
        </w:rPr>
      </w:r>
      <w:r w:rsidR="00E67049" w:rsidRPr="00622CF5">
        <w:rPr>
          <w:rFonts w:eastAsiaTheme="minorEastAsia"/>
        </w:rPr>
        <w:fldChar w:fldCharType="separate"/>
      </w:r>
      <w:r w:rsidR="00E67049" w:rsidRPr="00622CF5">
        <w:rPr>
          <w:rFonts w:eastAsiaTheme="minorEastAsia"/>
          <w:noProof/>
        </w:rPr>
        <w:t>(</w:t>
      </w:r>
      <w:hyperlink w:anchor="_ENREF_59" w:tooltip="Morrow, 2018 #9094" w:history="1">
        <w:r w:rsidR="006260A9" w:rsidRPr="00622CF5">
          <w:rPr>
            <w:rStyle w:val="Hyperlink"/>
            <w:rFonts w:eastAsiaTheme="minorEastAsia"/>
          </w:rPr>
          <w:t>Morrow et al., 2018</w:t>
        </w:r>
      </w:hyperlink>
      <w:r w:rsidR="00E67049" w:rsidRPr="00622CF5">
        <w:rPr>
          <w:rFonts w:eastAsiaTheme="minorEastAsia"/>
          <w:noProof/>
        </w:rPr>
        <w:t>)</w:t>
      </w:r>
      <w:r w:rsidR="00E67049" w:rsidRPr="00622CF5">
        <w:rPr>
          <w:rFonts w:eastAsiaTheme="minorEastAsia"/>
        </w:rPr>
        <w:fldChar w:fldCharType="end"/>
      </w:r>
      <w:r w:rsidRPr="00622CF5">
        <w:rPr>
          <w:rFonts w:eastAsiaTheme="minorEastAsia"/>
        </w:rPr>
        <w:t xml:space="preserve">. It is thus likely that the discrepancy in P1604-C3 measurements was due to </w:t>
      </w:r>
      <w:del w:id="312" w:author="Landry, Michael" w:date="2020-03-02T11:18:00Z">
        <w:r w:rsidRPr="00622CF5" w:rsidDel="00E27A91">
          <w:rPr>
            <w:rFonts w:eastAsiaTheme="minorEastAsia"/>
          </w:rPr>
          <w:delText>a system</w:delText>
        </w:r>
      </w:del>
      <w:ins w:id="313" w:author="Landry, Michael" w:date="2020-03-02T11:18:00Z">
        <w:r w:rsidR="00E27A91">
          <w:rPr>
            <w:rFonts w:eastAsiaTheme="minorEastAsia"/>
          </w:rPr>
          <w:t>circumstances</w:t>
        </w:r>
      </w:ins>
      <w:r w:rsidRPr="00622CF5">
        <w:rPr>
          <w:rFonts w:eastAsiaTheme="minorEastAsia"/>
        </w:rPr>
        <w:t xml:space="preserve"> in which NCP and NP were temporarily decoupled, with nitrate fueling substantial NP even as high mesozooplankton grazing and respiration drove NCP towards net heterotrophy.</w:t>
      </w:r>
    </w:p>
    <w:p w14:paraId="1FDB0BAF" w14:textId="516547B4" w:rsidR="00C10DE7" w:rsidDel="00F60190" w:rsidRDefault="00C10DE7" w:rsidP="00C10DE7">
      <w:pPr>
        <w:spacing w:before="120" w:line="360" w:lineRule="auto"/>
        <w:ind w:firstLine="360"/>
        <w:outlineLvl w:val="0"/>
        <w:rPr>
          <w:del w:id="314" w:author="Sven Kranz" w:date="2020-02-24T13:42:00Z"/>
          <w:rFonts w:eastAsiaTheme="minorEastAsia"/>
        </w:rPr>
      </w:pPr>
      <w:r w:rsidRPr="00F73EA1">
        <w:rPr>
          <w:rFonts w:eastAsiaTheme="minorEastAsia"/>
        </w:rPr>
        <w:t xml:space="preserve">For P1706, the differences between NCP and NP were more pronounced. NP was reasonably high on all cycles, with mean </w:t>
      </w:r>
      <w:r w:rsidRPr="00F73EA1">
        <w:rPr>
          <w:rFonts w:eastAsiaTheme="minorEastAsia"/>
          <w:i/>
        </w:rPr>
        <w:t>f</w:t>
      </w:r>
      <w:r w:rsidRPr="00F73EA1">
        <w:rPr>
          <w:rFonts w:eastAsiaTheme="minorEastAsia"/>
        </w:rPr>
        <w:t>-ratios varying from 0.27 to 0.49. NCP</w:t>
      </w:r>
      <w:r w:rsidR="00E63B92" w:rsidRPr="00F73EA1">
        <w:rPr>
          <w:rFonts w:eastAsiaTheme="minorEastAsia"/>
          <w:vertAlign w:val="subscript"/>
        </w:rPr>
        <w:t>inst</w:t>
      </w:r>
      <w:r w:rsidRPr="00F73EA1">
        <w:rPr>
          <w:rFonts w:eastAsiaTheme="minorEastAsia"/>
        </w:rPr>
        <w:t xml:space="preserve"> was high on P1706-C1 (although still only 49% of NP), but negative or near zero on all other cycles. These results might </w:t>
      </w:r>
      <w:r w:rsidRPr="00F73EA1">
        <w:rPr>
          <w:rFonts w:eastAsiaTheme="minorEastAsia"/>
        </w:rPr>
        <w:lastRenderedPageBreak/>
        <w:t>be explained by the unusual physical and biological dynamics of the mesoscale filament that was studied on this cruise. Specifically, the cruise targeted non-steady-state water parcels ranging from coastal upwelling on C1 to aged filament water mixed with offshore California Current water on C3, as well as water parcels during early and late stages of a filament evolution (P1706-C2 and C4). Along this continuum from upwelling to offshore mixing, surface POC declined substantially from 38.5 to 5.7 µmol C L</w:t>
      </w:r>
      <w:r w:rsidRPr="00F73EA1">
        <w:rPr>
          <w:rFonts w:eastAsiaTheme="minorEastAsia"/>
          <w:vertAlign w:val="superscript"/>
        </w:rPr>
        <w:t>-1</w:t>
      </w:r>
      <w:r w:rsidRPr="00F73EA1">
        <w:rPr>
          <w:rFonts w:eastAsiaTheme="minorEastAsia"/>
        </w:rPr>
        <w:t xml:space="preserve"> for P1706-C1 to C4. This biomass decline (during offshore transit over 2-3 weeks) would have to be matched by a combination of export and/or negative NCP along the transect. However, NP cannot be negative, and although NO</w:t>
      </w:r>
      <w:r w:rsidRPr="00F73EA1">
        <w:rPr>
          <w:rFonts w:eastAsiaTheme="minorEastAsia"/>
          <w:vertAlign w:val="subscript"/>
        </w:rPr>
        <w:t>3</w:t>
      </w:r>
      <w:r w:rsidRPr="00F73EA1">
        <w:rPr>
          <w:rFonts w:eastAsiaTheme="minorEastAsia"/>
          <w:vertAlign w:val="superscript"/>
        </w:rPr>
        <w:t>-</w:t>
      </w:r>
      <w:r w:rsidRPr="00F73EA1">
        <w:rPr>
          <w:rFonts w:eastAsiaTheme="minorEastAsia"/>
        </w:rPr>
        <w:t xml:space="preserve"> decreased from inshore to offshore, surface nitrate remained relatively high (2.9 µmol C L</w:t>
      </w:r>
      <w:r w:rsidRPr="00F73EA1">
        <w:rPr>
          <w:rFonts w:eastAsiaTheme="minorEastAsia"/>
          <w:vertAlign w:val="superscript"/>
        </w:rPr>
        <w:t>-1</w:t>
      </w:r>
      <w:r w:rsidRPr="00F73EA1">
        <w:rPr>
          <w:rFonts w:eastAsiaTheme="minorEastAsia"/>
        </w:rPr>
        <w:t>) allowing continued new production. Ammonium also accumulated between P1706</w:t>
      </w:r>
      <w:r w:rsidRPr="00F73EA1">
        <w:rPr>
          <w:rFonts w:eastAsiaTheme="minorEastAsia"/>
        </w:rPr>
        <w:noBreakHyphen/>
        <w:t>C1 and P1706-C4 (from 0.4 to 1.8 µmol L</w:t>
      </w:r>
      <w:r w:rsidRPr="00F73EA1">
        <w:rPr>
          <w:rFonts w:eastAsiaTheme="minorEastAsia"/>
          <w:vertAlign w:val="superscript"/>
        </w:rPr>
        <w:t>-1</w:t>
      </w:r>
      <w:r w:rsidRPr="00F73EA1">
        <w:rPr>
          <w:rFonts w:eastAsiaTheme="minorEastAsia"/>
        </w:rPr>
        <w:t>), as would be expected if remineralization exceeded phytoplankton production</w:t>
      </w:r>
      <w:r w:rsidRPr="00F73EA1">
        <w:rPr>
          <w:rFonts w:eastAsiaTheme="minorEastAsia"/>
          <w:b/>
        </w:rPr>
        <w:t>.</w:t>
      </w:r>
      <w:r w:rsidRPr="00622CF5">
        <w:rPr>
          <w:rFonts w:eastAsiaTheme="minorEastAsia"/>
          <w:b/>
        </w:rPr>
        <w:t xml:space="preserve"> </w:t>
      </w:r>
      <w:r w:rsidRPr="00622CF5">
        <w:rPr>
          <w:rFonts w:eastAsiaTheme="minorEastAsia"/>
        </w:rPr>
        <w:t xml:space="preserve">Our results are thus consistent with a system in which NCP peaked early in the bloom and switched to negative as the bloom declined. A similar NP and NCP pattern was observed following a coastal Antarctic bloom </w:t>
      </w:r>
      <w:r w:rsidRPr="00622CF5">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622CF5">
        <w:rPr>
          <w:rFonts w:eastAsiaTheme="minorEastAsia"/>
        </w:rPr>
        <w:instrText xml:space="preserve"> ADDIN EN.CITE </w:instrText>
      </w:r>
      <w:r w:rsidR="0067294D" w:rsidRPr="00622CF5">
        <w:rPr>
          <w:rFonts w:eastAsiaTheme="minorEastAsia"/>
        </w:rPr>
        <w:fldChar w:fldCharType="begin">
          <w:fldData xml:space="preserve">PEVuZE5vdGU+PENpdGU+PEF1dGhvcj5TdHVrZWw8L0F1dGhvcj48WWVhcj4yMDE1PC9ZZWFyPjxS
ZWNOdW0+ODgxNzwvUmVjTnVtPjxEaXNwbGF5VGV4dD4oU3R1a2VsIGV0IGFsLiwgMjAxNWI7IFRv
cnRlbGwgZXQgYWwuLCAyMDE0KTwvRGlzcGxheVRleHQ+PHJlY29yZD48cmVjLW51bWJlcj44ODE3
PC9yZWMtbnVtYmVyPjxmb3JlaWduLWtleXM+PGtleSBhcHA9IkVOIiBkYi1pZD0iZTlkcHp0czlt
emF2OTVlMHJzOHByd3Y5ZXh0enc5eHZ4ZWZ3IiB0aW1lc3RhbXA9IjE1NTczMzAzOTEiPjg4MTc8
L2tleT48L2ZvcmVpZ24ta2V5cz48cmVmLXR5cGUgbmFtZT0iSm91cm5hbCBBcnRpY2xlIj4xNzwv
cmVmLXR5cGU+PGNvbnRyaWJ1dG9ycz48YXV0aG9ycz48YXV0aG9yPlN0dWtlbCwgTS4gUi48L2F1
dGhvcj48YXV0aG9yPkthaHJ1LCBNLjwvYXV0aG9yPjxhdXRob3I+QmVuaXRlei1OZWxzb24sIEMu
IFIuPC9hdXRob3I+PGF1dGhvcj5EZWNpbWEsIE0uPC9hdXRob3I+PGF1dGhvcj5Hb2VyaWNrZSwg
Ui48L2F1dGhvcj48YXV0aG9yPkxhbmRyeSwgTS4gUi48L2F1dGhvcj48YXV0aG9yPk9obWFuLCBN
LiBELjwvYXV0aG9yPjwvYXV0aG9ycz48L2NvbnRyaWJ1dG9ycz48YXV0aC1hZGRyZXNzPkZsb3Jp
ZGEgU3RhdGUgVW5pdiwgRGVwdCBFYXJ0aCBPY2VhbiAmYW1wOyBBdG1vc3BoZXIgU2NpLCBUYWxs
YWhhc3NlZSwgRkwgMzIzMDYgVVNBJiN4RDtVbml2IENhbGlmIFNhbiBEaWVnbywgU2NyaXBwcyBJ
bnN0IE9jZWFub2csIExhIEpvbGxhLCBDQSA5MjA5MyBVU0EmI3hEO1VuaXYgUyBDYXJvbGluYSwg
TWFyaW5lIFNjaSBQcm9ncmFtLCBDb2x1bWJpYSwgU0MgMjkyMDggVVNBJiN4RDtVbml2IFMgQ2Fy
b2xpbmEsIERlcHQgRWFydGggJmFtcDsgT2NlYW4gU2NpLCBDb2x1bWJpYSwgU0MgMjkyMDggVVNB
JiN4RDtOYXRsIEluc3QgV2F0ZXIgJmFtcDsgQXRtb3NwaGVyIFJlcywgV2VsbGluZ3RvbiwgTmV3
IFplYWxhbmQ8L2F1dGgtYWRkcmVzcz48dGl0bGVzPjx0aXRsZT5Vc2luZyBMYWdyYW5naWFuLWJh
c2VkIHByb2Nlc3Mgc3R1ZGllcyB0byB0ZXN0IHNhdGVsbGl0ZSBhbGdvcml0aG1zIG9mIHZlcnRp
Y2FsIGNhcmJvbiBmbHV4IGluIHRoZSBlYXN0ZXJuIE5vcnRoIFBhY2lmaWMgT2NlYW48L3RpdGxl
PjxzZWNvbmRhcnktdGl0bGU+Sm91cm5hbCBvZiBHZW9waHlzaWNhbCBSZXNlYXJjaC1PY2VhbnM8
L3NlY29uZGFyeS10aXRsZT48YWx0LXRpdGxlPkogR2VvcGh5cyBSZXMtT2NlYW5zPC9hbHQtdGl0
bGU+PC90aXRsZXM+PHBlcmlvZGljYWw+PGZ1bGwtdGl0bGU+Sm91cm5hbCBvZiBHZW9waHlzaWNh
bCBSZXNlYXJjaC1PY2VhbnM8L2Z1bGwtdGl0bGU+PGFiYnItMT5KIEdlb3BoeXMgUmVzLU9jZWFu
czwvYWJici0xPjwvcGVyaW9kaWNhbD48YWx0LXBlcmlvZGljYWw+PGZ1bGwtdGl0bGU+Sm91cm5h
bCBvZiBHZW9waHlzaWNhbCBSZXNlYXJjaC1PY2VhbnM8L2Z1bGwtdGl0bGU+PGFiYnItMT5KIEdl
b3BoeXMgUmVzLU9jZWFuczwvYWJici0xPjwvYWx0LXBlcmlvZGljYWw+PHBhZ2VzPjcyMDgtNzIy
MjwvcGFnZXM+PHZvbHVtZT4xMjA8L3ZvbHVtZT48bnVtYmVyPjExPC9udW1iZXI+PGtleXdvcmRz
PjxrZXl3b3JkPmNhbGlmb3JuaWEgY3VycmVudCBlY29zeXN0ZW08L2tleXdvcmQ+PGtleXdvcmQ+
cGFydGljbGUtc2l6ZSBkaXN0cmlidXRpb248L2tleXdvcmQ+PGtleXdvcmQ+em9vcGxhbmt0b24g
ZmVjYWwgcGVsbGV0czwva2V5d29yZD48a2V5d29yZD5leHBvcnQgcHJvZHVjdGlvbjwva2V5d29y
ZD48a2V5d29yZD5iaW9sb2dpY2FsIHB1bXA8L2tleXdvcmQ+PGtleXdvcmQ+d2F0ZXIgY29sdW1u
PC9rZXl3b3JkPjxrZXl3b3JkPmZyb250YWwgem9uZTwva2V5d29yZD48a2V5d29yZD5tYXJpbmUg
c25vdzwva2V5d29yZD48a2V5d29yZD5tb2RlbDwva2V5d29yZD48a2V5d29yZD5jb21tdW5pdGll
czwva2V5d29yZD48L2tleXdvcmRzPjxkYXRlcz48eWVhcj4yMDE1PC95ZWFyPjxwdWItZGF0ZXM+
PGRhdGU+Tm92PC9kYXRlPjwvcHViLWRhdGVzPjwvZGF0ZXM+PGlzYm4+MjE2OS05Mjc1PC9pc2Ju
PjxhY2Nlc3Npb24tbnVtPldPUzowMDAzNjc2ODY1MDAwMDY8L2FjY2Vzc2lvbi1udW0+PHVybHM+
PHJlbGF0ZWQtdXJscz48dXJsPiZsdDtHbyB0byBJU0kmZ3Q7Oi8vV09TOjAwMDM2NzY4NjUwMDAw
NjwvdXJsPjx1cmw+aHR0cHM6Ly9hZ3VwdWJzLm9ubGluZWxpYnJhcnkud2lsZXkuY29tL2RvaS9m
dWxsLzEwLjEwMDIvMjAxNUpDMDExMjY0PC91cmw+PC9yZWxhdGVkLXVybHM+PC91cmxzPjxlbGVj
dHJvbmljLXJlc291cmNlLW51bT4xMC4xMDAyLzIwMTVqYzAxMTI2NDwvZWxlY3Ryb25pYy1yZXNv
dXJjZS1udW0+PGxhbmd1YWdlPkVuZ2xpc2g8L2xhbmd1YWdlPjwvcmVjb3JkPjwvQ2l0ZT48Q2l0
ZT48QXV0aG9yPlRvcnRlbGw8L0F1dGhvcj48WWVhcj4yMDE0PC9ZZWFyPjxSZWNOdW0+NDY5MTwv
UmVjTnVtPjxyZWNvcmQ+PHJlYy1udW1iZXI+NDY5MTwvcmVjLW51bWJlcj48Zm9yZWlnbi1rZXlz
PjxrZXkgYXBwPSJFTiIgZGItaWQ9ImU5ZHB6dHM5bXphdjk1ZTByczhwcnd2OWV4dHp3OXh2eGVm
dyIgdGltZXN0YW1wPSIxNDI0ODI3NzM3Ij40NjkxPC9rZXk+PC9mb3JlaWduLWtleXM+PHJlZi10
eXBlIG5hbWU9IkpvdXJuYWwgQXJ0aWNsZSI+MTc8L3JlZi10eXBlPjxjb250cmlidXRvcnM+PGF1
dGhvcnM+PGF1dGhvcj5Ub3J0ZWxsLCBQLiBELjwvYXV0aG9yPjxhdXRob3I+QXNoZXIsIEUuIEMu
PC9hdXRob3I+PGF1dGhvcj5EdWNrbG93LCBILiBXLjwvYXV0aG9yPjxhdXRob3I+R29sZG1hbiwg
Si4gQS4gTC48L2F1dGhvcj48YXV0aG9yPkRhY2V5LCBKLiBXLiBILjwvYXV0aG9yPjxhdXRob3I+
R3J6eW1za2ksIEouIEouPC9hdXRob3I+PGF1dGhvcj5Zb3VuZywgSi4gTi48L2F1dGhvcj48YXV0
aG9yPktyYW56LCBTLiBBLjwvYXV0aG9yPjxhdXRob3I+QmVybmFyZCwgSy4gUy48L2F1dGhvcj48
YXV0aG9yPk1vcmVsLCBGLiBNLiBNLjwvYXV0aG9yPjwvYXV0aG9ycz48L2NvbnRyaWJ1dG9ycz48
YXV0aC1hZGRyZXNzPlRvcnRlbGwsIFBEJiN4RDtVbml2IEJyaXRpc2ggQ29sdW1iaWEsIERlcHQg
RWFydGggT2NlYW4gJmFtcDsgQXRtb3NwaGVyIFNjaSwgVmFuY291dmVyLCBCQyBWNVogMU05LCBD
YW5hZGEmI3hEO1VuaXYgQnJpdGlzaCBDb2x1bWJpYSwgRGVwdCBFYXJ0aCBPY2VhbiAmYW1wOyBB
dG1vc3BoZXIgU2NpLCBWYW5jb3V2ZXIsIEJDIFY1WiAxTTksIENhbmFkYSYjeEQ7VW5pdiBCcml0
aXNoIENvbHVtYmlhLCBEZXB0IEVhcnRoIE9jZWFuICZhbXA7IEF0bW9zcGhlciBTY2ksIFZhbmNv
dXZlciwgQkMgVjVaIDFNOSwgQ2FuYWRhJiN4RDtVbml2IEJyaXRpc2ggQ29sdW1iaWEsIERlcHQg
Qm90LCBWYW5jb3V2ZXIsIEJDLCBDYW5hZGEmI3hEO0NvbHVtYmlhIFVuaXYsIExhbW9udCBEb2hl
cnR5IEVhcnRoIE9ic2VydiwgUGFsaXNhZGVzLCBOWSBVU0EmI3hEO1ByaW5jZXRvbiBVbml2LCBE
ZXB0IEdlb3NjaSwgUHJpbmNldG9uLCBOSiAwODU0NCBVU0EmI3hEO1dvb2RzIEhvbGUgT2NlYW5v
ZyBJbnN0LCBEZXB0IEJpb2wsIFdvb2RzIEhvbGUsIE1BIDAyNTQzIFVTQSYjeEQ7VW5pdiBOZXZh
ZGEsIERlc2VydCBSZXMgSW5zdCwgRGl2IEVhcnRoICZhbXA7IEVjb3N5c3QgU2NpLCBSZW5vLCBO
ViA4OTUwNiBVU0EmI3hEO09yZWdvbiBTdGF0ZSBVbml2LCBDb2xsIEVhcnRoIE9jZWFuICZhbXA7
IEF0bW9zcGhlciBTY2ksIENvcnZhbGxpcywgT1IgOTczMzEgVVNBPC9hdXRoLWFkZHJlc3M+PHRp
dGxlcz48dGl0bGU+PHN0eWxlIGZhY2U9Im5vcm1hbCIgZm9udD0iZGVmYXVsdCIgc2l6ZT0iMTAw
JSI+TWV0YWJvbGljIGJhbGFuY2Ugb2YgY29hc3RhbCBBbnRhcmN0aWMgd2F0ZXJzIHJldmVhbGVk
IGJ5IGF1dG9ub21vdXMgcENPPC9zdHlsZT48c3R5bGUgZmFjZT0ic3Vic2NyaXB0IiBmb250PSJk
ZWZhdWx0IiBzaXplPSIxMDAlIj4yPC9zdHlsZT48c3R5bGUgZmFjZT0ibm9ybWFsIiBmb250PSJk
ZWZhdWx0IiBzaXplPSIxMDAlIj4gYW5kIERlbHRhIE88L3N0eWxlPjxzdHlsZSBmYWNlPSJzdWJz
Y3JpcHQiIGZvbnQ9ImRlZmF1bHQiIHNpemU9IjEwMCUiPjI8L3N0eWxlPjxzdHlsZSBmYWNlPSJu
b3JtYWwiIGZvbnQ9ImRlZmF1bHQiIHNpemU9IjEwMCUiPi9BciBtZWFzdXJlbWVudHM8L3N0eWxl
PjwvdGl0bGU+PHNlY29uZGFyeS10aXRsZT5HZW9waHlzaWNhbCBSZXNlYXJjaCBMZXR0ZXJzPC9z
ZWNvbmRhcnktdGl0bGU+PGFsdC10aXRsZT5HZW9waHlzIFJlcyBMZXR0PC9hbHQtdGl0bGU+PC90
aXRsZXM+PHBlcmlvZGljYWw+PGZ1bGwtdGl0bGU+R2VvcGh5c2ljYWwgUmVzZWFyY2ggTGV0dGVy
czwvZnVsbC10aXRsZT48YWJici0xPkdlb3BoeXMgUmVzIExldHQ8L2FiYnItMT48L3BlcmlvZGlj
YWw+PGFsdC1wZXJpb2RpY2FsPjxmdWxsLXRpdGxlPkdlb3BoeXNpY2FsIFJlc2VhcmNoIExldHRl
cnM8L2Z1bGwtdGl0bGU+PGFiYnItMT5HZW9waHlzIFJlcyBMZXR0PC9hYmJyLTE+PC9hbHQtcGVy
aW9kaWNhbD48cGFnZXM+NjgwMy02ODEwPC9wYWdlcz48dm9sdW1lPjQxPC92b2x1bWU+PG51bWJl
cj4xOTwvbnVtYmVyPjxrZXl3b3Jkcz48a2V5d29yZD5pbmxldCBtYXNzLXNwZWN0cm9tZXRyeTwv
a2V5d29yZD48a2V5d29yZD5zb3V0aGVybi1vY2Vhbjwva2V5d29yZD48a2V5d29yZD5vbGlnb3Ry
b3BoaWMgb2NlYW48L2tleXdvcmQ+PGtleXdvcmQ+Z3JhemluZyBpbXBhY3Q8L2tleXdvcmQ+PGtl
eXdvcmQ+Y2FyYm9uaWMtYWNpZDwva2V5d29yZD48a2V5d29yZD5sb25nLXRlcm08L2tleXdvcmQ+
PGtleXdvcmQ+cGVuaW5zdWxhPC9rZXl3b3JkPjxrZXl3b3JkPnByb2R1Y3Rpdml0eTwva2V5d29y
ZD48a2V5d29yZD53ZXN0PC9rZXl3b3JkPjxrZXl3b3JkPm1pY3Jvem9vcGxhbmt0b248L2tleXdv
cmQ+PC9rZXl3b3Jkcz48ZGF0ZXM+PHllYXI+MjAxNDwveWVhcj48cHViLWRhdGVzPjxkYXRlPk9j
dCAxNjwvZGF0ZT48L3B1Yi1kYXRlcz48L2RhdGVzPjxpc2JuPjAwOTQtODI3NjwvaXNibj48YWNj
ZXNzaW9uLW51bT5XT1M6MDAwMzQ0OTEzODAwMDM1PC9hY2Nlc3Npb24tbnVtPjx1cmxzPjxyZWxh
dGVkLXVybHM+PHVybD4mbHQ7R28gdG8gSVNJJmd0OzovL1dPUzowMDAzNDQ5MTM4MDAwMzU8L3Vy
bD48L3JlbGF0ZWQtdXJscz48L3VybHM+PGVsZWN0cm9uaWMtcmVzb3VyY2UtbnVtPiAxMC4xMDAy
LzIwMTRnbDA2MTI2NjwvZWxlY3Ryb25pYy1yZXNvdXJjZS1udW0+PGxhbmd1YWdlPkVuZ2xpc2g8
L2xhbmd1YWdlPjwvcmVjb3JkPjwvQ2l0ZT48L0VuZE5vdGU+
</w:fldData>
        </w:fldChar>
      </w:r>
      <w:r w:rsidR="0067294D" w:rsidRPr="00622CF5">
        <w:rPr>
          <w:rFonts w:eastAsiaTheme="minorEastAsia"/>
        </w:rPr>
        <w:instrText xml:space="preserve"> ADDIN EN.CITE.DATA </w:instrText>
      </w:r>
      <w:r w:rsidR="0067294D" w:rsidRPr="00622CF5">
        <w:rPr>
          <w:rFonts w:eastAsiaTheme="minorEastAsia"/>
        </w:rPr>
      </w:r>
      <w:r w:rsidR="0067294D" w:rsidRPr="00622CF5">
        <w:rPr>
          <w:rFonts w:eastAsiaTheme="minorEastAsia"/>
        </w:rPr>
        <w:fldChar w:fldCharType="end"/>
      </w:r>
      <w:r w:rsidRPr="00622CF5">
        <w:rPr>
          <w:rFonts w:eastAsiaTheme="minorEastAsia"/>
        </w:rPr>
      </w:r>
      <w:r w:rsidRPr="00622CF5">
        <w:rPr>
          <w:rFonts w:eastAsiaTheme="minorEastAsia"/>
        </w:rPr>
        <w:fldChar w:fldCharType="separate"/>
      </w:r>
      <w:r w:rsidR="0067294D" w:rsidRPr="00622CF5">
        <w:rPr>
          <w:rFonts w:eastAsiaTheme="minorEastAsia"/>
          <w:noProof/>
        </w:rPr>
        <w:t>(</w:t>
      </w:r>
      <w:hyperlink w:anchor="_ENREF_89" w:tooltip="Stukel, 2015 #8817" w:history="1">
        <w:r w:rsidR="006260A9" w:rsidRPr="00622CF5">
          <w:rPr>
            <w:rStyle w:val="Hyperlink"/>
            <w:rFonts w:eastAsiaTheme="minorEastAsia"/>
          </w:rPr>
          <w:t>Stukel et al., 2015b</w:t>
        </w:r>
      </w:hyperlink>
      <w:r w:rsidR="0067294D" w:rsidRPr="00622CF5">
        <w:rPr>
          <w:rFonts w:eastAsiaTheme="minorEastAsia"/>
          <w:noProof/>
        </w:rPr>
        <w:t xml:space="preserve">; </w:t>
      </w:r>
      <w:hyperlink w:anchor="_ENREF_98" w:tooltip="Tortell, 2014 #4691" w:history="1">
        <w:r w:rsidR="006260A9" w:rsidRPr="00622CF5">
          <w:rPr>
            <w:rStyle w:val="Hyperlink"/>
            <w:rFonts w:eastAsiaTheme="minorEastAsia"/>
          </w:rPr>
          <w:t>Tortell et al., 2014</w:t>
        </w:r>
      </w:hyperlink>
      <w:r w:rsidR="0067294D" w:rsidRPr="00622CF5">
        <w:rPr>
          <w:rFonts w:eastAsiaTheme="minorEastAsia"/>
          <w:noProof/>
        </w:rPr>
        <w:t>)</w:t>
      </w:r>
      <w:r w:rsidRPr="00622CF5">
        <w:rPr>
          <w:rFonts w:eastAsiaTheme="minorEastAsia"/>
        </w:rPr>
        <w:fldChar w:fldCharType="end"/>
      </w:r>
      <w:r w:rsidRPr="00622CF5">
        <w:rPr>
          <w:rFonts w:eastAsiaTheme="minorEastAsia"/>
        </w:rPr>
        <w:t>. The NCP estimates could also have been affected by upwelling and/or vertical diffusion in this energetic mesoscale environment, which would underestimate NCP if low O</w:t>
      </w:r>
      <w:r w:rsidRPr="00622CF5">
        <w:rPr>
          <w:rFonts w:eastAsiaTheme="minorEastAsia"/>
          <w:vertAlign w:val="subscript"/>
        </w:rPr>
        <w:t>2</w:t>
      </w:r>
      <w:r w:rsidRPr="00622CF5">
        <w:rPr>
          <w:rFonts w:eastAsiaTheme="minorEastAsia"/>
        </w:rPr>
        <w:t xml:space="preserve"> water was introduced from below the mixed layer (</w:t>
      </w:r>
      <w:del w:id="315" w:author="Sven Kranz" w:date="2020-02-28T10:59:00Z">
        <w:r w:rsidRPr="00622CF5" w:rsidDel="00A76212">
          <w:rPr>
            <w:rFonts w:eastAsiaTheme="minorEastAsia"/>
          </w:rPr>
          <w:delText xml:space="preserve">see </w:delText>
        </w:r>
      </w:del>
      <w:hyperlink w:anchor="_ENREF_100" w:tooltip="Wang, submitted #9267" w:history="1">
        <w:r w:rsidR="006260A9" w:rsidRPr="00622CF5">
          <w:rPr>
            <w:rStyle w:val="Hyperlink"/>
            <w:rFonts w:eastAsiaTheme="minorEastAsia"/>
          </w:rPr>
          <w:fldChar w:fldCharType="begin"/>
        </w:r>
        <w:r w:rsidR="006260A9" w:rsidRPr="00622CF5">
          <w:rPr>
            <w:rStyle w:val="Hyperlink"/>
            <w:rFonts w:eastAsiaTheme="minorEastAsia"/>
          </w:rPr>
          <w:instrText xml:space="preserve"> ADDIN EN.CITE &lt;EndNote&gt;&lt;Cite AuthorYear="1"&gt;&lt;Author&gt;Wang&lt;/Author&gt;&lt;Year&gt;submitted&lt;/Year&gt;&lt;RecNum&gt;9267&lt;/RecNum&gt;&lt;DisplayText&gt;Wang et al. (submitted)&lt;/DisplayText&gt;&lt;record&gt;&lt;rec-number&gt;9267&lt;/rec-number&gt;&lt;foreign-keys&gt;&lt;key app="EN" db-id="e9dpzts9mzav95e0rs8prwv9extzw9xvxefw" timestamp="1576253211"&gt;9267&lt;/key&gt;&lt;/foreign-keys&gt;&lt;ref-type name="Journal Article"&gt;17&lt;/ref-type&gt;&lt;contributors&gt;&lt;authors&gt;&lt;author&gt;Wang, S.&lt;/author&gt;&lt;author&gt;Kranz, S. A. &lt;/author&gt;&lt;author&gt;Kelly, T. B.&lt;/author&gt;&lt;author&gt;Song, H. &lt;/author&gt;&lt;author&gt;Stukel. M. R.&lt;/author&gt;&lt;author&gt;Cassar N. &lt;/author&gt;&lt;/authors&gt;&lt;/contributors&gt;&lt;titles&gt;&lt;title&gt;Lagrangian studies of net community production: The effect of diel and multi-day non-steady state factors and vertical fluxes on O2/Ar in a dynamic upwelling region&lt;/title&gt;&lt;secondary-title&gt;JGR-Oceans&lt;/secondary-title&gt;&lt;/titles&gt;&lt;periodical&gt;&lt;full-title&gt;JGR-Oceans&lt;/full-title&gt;&lt;/periodical&gt;&lt;dates&gt;&lt;year&gt;submitted&lt;/year&gt;&lt;/dates&gt;&lt;urls&gt;&lt;/urls&gt;&lt;/record&gt;&lt;/Cite&gt;&lt;/EndNote&gt;</w:instrText>
        </w:r>
        <w:r w:rsidR="006260A9" w:rsidRPr="00622CF5">
          <w:rPr>
            <w:rStyle w:val="Hyperlink"/>
            <w:rFonts w:eastAsiaTheme="minorEastAsia"/>
          </w:rPr>
          <w:fldChar w:fldCharType="separate"/>
        </w:r>
        <w:r w:rsidR="006260A9" w:rsidRPr="00622CF5">
          <w:rPr>
            <w:rStyle w:val="Hyperlink"/>
            <w:rFonts w:eastAsiaTheme="minorEastAsia"/>
          </w:rPr>
          <w:t>Wang et al. (submitted)</w:t>
        </w:r>
        <w:r w:rsidR="006260A9" w:rsidRPr="00622CF5">
          <w:rPr>
            <w:rStyle w:val="Hyperlink"/>
            <w:rFonts w:eastAsiaTheme="minorEastAsia"/>
          </w:rPr>
          <w:fldChar w:fldCharType="end"/>
        </w:r>
      </w:hyperlink>
      <w:ins w:id="316" w:author="Sven Kranz" w:date="2020-02-28T10:59:00Z">
        <w:r w:rsidR="00A76212">
          <w:rPr>
            <w:rStyle w:val="Hyperlink"/>
            <w:rFonts w:eastAsiaTheme="minorEastAsia"/>
          </w:rPr>
          <w:t>)</w:t>
        </w:r>
      </w:ins>
      <w:r w:rsidR="00B73CAB" w:rsidRPr="00622CF5">
        <w:rPr>
          <w:rFonts w:eastAsiaTheme="minorEastAsia"/>
        </w:rPr>
        <w:t xml:space="preserve"> </w:t>
      </w:r>
      <w:del w:id="317" w:author="Landry, Michael" w:date="2020-03-02T11:19:00Z">
        <w:r w:rsidRPr="00622CF5" w:rsidDel="00E23CF9">
          <w:rPr>
            <w:rFonts w:eastAsiaTheme="minorEastAsia"/>
          </w:rPr>
          <w:delText xml:space="preserve"> </w:delText>
        </w:r>
      </w:del>
      <w:r w:rsidRPr="00622CF5">
        <w:rPr>
          <w:rFonts w:eastAsiaTheme="minorEastAsia"/>
        </w:rPr>
        <w:t>for potential impact on NCP). In addition, nitrate uptake could overestimate NP if substantial nitrification occurs in the euphotic zone. This would seem an unlikely scenario, given estimates of mixed-layer nitrification in the CCE (4.6 nmol L</w:t>
      </w:r>
      <w:r w:rsidRPr="00622CF5">
        <w:rPr>
          <w:rFonts w:eastAsiaTheme="minorEastAsia"/>
          <w:vertAlign w:val="superscript"/>
        </w:rPr>
        <w:t>-1</w:t>
      </w:r>
      <w:r w:rsidRPr="00622CF5">
        <w:rPr>
          <w:rFonts w:eastAsiaTheme="minorEastAsia"/>
        </w:rPr>
        <w:t xml:space="preserve"> d</w:t>
      </w:r>
      <w:r w:rsidRPr="00622CF5">
        <w:rPr>
          <w:rFonts w:eastAsiaTheme="minorEastAsia"/>
          <w:vertAlign w:val="superscript"/>
        </w:rPr>
        <w:t>-1</w:t>
      </w:r>
      <w:r w:rsidRPr="00622CF5">
        <w:rPr>
          <w:rFonts w:eastAsiaTheme="minorEastAsia"/>
        </w:rPr>
        <w:t xml:space="preserve">; </w:t>
      </w:r>
      <w:r w:rsidRPr="00622CF5">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622CF5">
        <w:rPr>
          <w:rFonts w:eastAsiaTheme="minorEastAsia"/>
        </w:rPr>
        <w:instrText xml:space="preserve"> ADDIN EN.CITE </w:instrText>
      </w:r>
      <w:r w:rsidR="000B4C73" w:rsidRPr="00622CF5">
        <w:rPr>
          <w:rFonts w:eastAsiaTheme="minorEastAsia"/>
        </w:rPr>
        <w:fldChar w:fldCharType="begin">
          <w:fldData xml:space="preserve">PEVuZE5vdGU+PENpdGU+PEF1dGhvcj5TYW50b3JvPC9BdXRob3I+PFllYXI+MjAxMzwvWWVhcj48
UmVjTnVtPjkxNjQ8L1JlY051bT48RGlzcGxheVRleHQ+KFNhbnRvcm8gZXQgYWwuLCAyMDEzKTwv
RGlzcGxheVRleHQ+PHJlY29yZD48cmVjLW51bWJlcj45MTY0PC9yZWMtbnVtYmVyPjxmb3JlaWdu
LWtleXM+PGtleSBhcHA9IkVOIiBkYi1pZD0iZTlkcHp0czltemF2OTVlMHJzOHByd3Y5ZXh0enc5
eHZ4ZWZ3IiB0aW1lc3RhbXA9IjE1NzAwMzk3NzciPjkxNjQ8L2tleT48L2ZvcmVpZ24ta2V5cz48
cmVmLXR5cGUgbmFtZT0iSm91cm5hbCBBcnRpY2xlIj4xNzwvcmVmLXR5cGU+PGNvbnRyaWJ1dG9y
cz48YXV0aG9ycz48YXV0aG9yPlNhbnRvcm8sIEEuIEUuPC9hdXRob3I+PGF1dGhvcj5TYWthbW90
bywgQy4gTS48L2F1dGhvcj48YXV0aG9yPlNtaXRoLCBKLiBNLjwvYXV0aG9yPjxhdXRob3I+UGxh
bnQsIEouIE4uPC9hdXRob3I+PGF1dGhvcj5HZWhtYW4sIEEuIEwuPC9hdXRob3I+PGF1dGhvcj5X
b3JkZW4sIEEuIFouPC9hdXRob3I+PGF1dGhvcj5Kb2huc29uLCBLLiBTLjwvYXV0aG9yPjxhdXRo
b3I+RnJhbmNpcywgQy4gQS48L2F1dGhvcj48YXV0aG9yPkNhc2Npb3R0aSwgSy4gTC48L2F1dGhv
cj48L2F1dGhvcnM+PC9jb250cmlidXRvcnM+PGF1dGgtYWRkcmVzcz5Vbml2IE1hcnlsYW5kLCBI
b3JuIFBvaW50IExhYiwgQ3RyIEVudmlyb25tIFNjaSwgQ2FtYnJpZGdlLCBNRCAyMTYxMyBVU0Em
I3hEO01vbnRlcmV5IEJheSBBcXVhcml1bSBSZXMgSW5zdCwgTW9zcyBMYW5kaW5nLCBDQSA5NTAz
OSBVU0EmI3hEO1N0YW5mb3JkIFVuaXYsIERlcHQgRW52aXJvbm0gRWFydGggU3lzdCBTY2ksIFN0
YW5mb3JkLCBDQSA5NDMwNSBVU0E8L2F1dGgtYWRkcmVzcz48dGl0bGVzPjx0aXRsZT5NZWFzdXJl
bWVudHMgb2Ygbml0cml0ZSBwcm9kdWN0aW9uIGluIGFuZCBhcm91bmQgdGhlIHByaW1hcnkgbml0
cml0ZSBtYXhpbXVtIGluIHRoZSBjZW50cmFsIENhbGlmb3JuaWEgQ3VycmVudDwvdGl0bGU+PHNl
Y29uZGFyeS10aXRsZT5CaW9nZW9zY2llbmNlczwvc2Vjb25kYXJ5LXRpdGxlPjxhbHQtdGl0bGU+
QmlvZ2Vvc2NpZW5jZXM8L2FsdC10aXRsZT48L3RpdGxlcz48cGVyaW9kaWNhbD48ZnVsbC10aXRs
ZT5CaW9nZW9zY2llbmNlczwvZnVsbC10aXRsZT48YWJici0xPkJpb2dlb3NjaWVuY2VzPC9hYmJy
LTE+PC9wZXJpb2RpY2FsPjxhbHQtcGVyaW9kaWNhbD48ZnVsbC10aXRsZT5CaW9nZW9zY2llbmNl
czwvZnVsbC10aXRsZT48YWJici0xPkJpb2dlb3NjaWVuY2VzPC9hYmJyLTE+PC9hbHQtcGVyaW9k
aWNhbD48cGFnZXM+NzM5NS03NDEwPC9wYWdlcz48dm9sdW1lPjEwPC92b2x1bWU+PG51bWJlcj4x
MTwvbnVtYmVyPjxrZXl3b3Jkcz48a2V5d29yZD5hbW1vbmlhLW94aWRpemluZyBhcmNoYWVhPC9r
ZXl3b3JkPjxrZXl3b3JkPnBpY29wbGFua3RvbiBjb21tdW5pdHkgc3RydWN0dXJlPC9rZXl3b3Jk
PjxrZXl3b3JkPm94eWdlbiBpc290b3BpYyBjb21wb3NpdGlvbjwva2V5d29yZD48a2V5d29yZD5u
b3J0aCBwYWNpZmljLW9jZWFuPC9rZXl3b3JkPjxrZXl3b3JkPm5pdHJpZnlpbmcgYXJjaGFlYTwv
a2V5d29yZD48a2V5d29yZD5wcm9jaGxvcm9jb2NjdXMgZWNvdHlwZXM8L2tleXdvcmQ+PGtleXdv
cmQ+bml0cmF0ZSBhc3NpbWlsYXRpb248L2tleXdvcmQ+PGtleXdvcmQ+b3hpZGF0aW9uLWtpbmV0
aWNzPC9rZXl3b3JkPjxrZXl3b3JkPmhpZ2gtcmVzb2x1dGlvbjwva2V5d29yZD48a2V5d29yZD5u
aXRyb3VzLW94aWRlPC9rZXl3b3JkPjwva2V5d29yZHM+PGRhdGVzPjx5ZWFyPjIwMTM8L3llYXI+
PC9kYXRlcz48aXNibj4xNzI2LTQxNzA8L2lzYm4+PGFjY2Vzc2lvbi1udW0+V09TOjAwMDMyNzgx
NDcwMDA0MjwvYWNjZXNzaW9uLW51bT48dXJscz48cmVsYXRlZC11cmxzPjx1cmw+Jmx0O0dvIHRv
IElTSSZndDs6Ly9XT1M6MDAwMzI3ODE0NzAwMDQyPC91cmw+PHVybD5odHRwczovL3d3dy5iaW9n
ZW9zY2llbmNlcy5uZXQvMTAvNzM5NS8yMDEzL2JnLTEwLTczOTUtMjAxMy5wZGY8L3VybD48L3Jl
bGF0ZWQtdXJscz48L3VybHM+PGVsZWN0cm9uaWMtcmVzb3VyY2UtbnVtPjEwLjUxOTQvYmctMTAt
NzM5NS0yMDEzPC9lbGVjdHJvbmljLXJlc291cmNlLW51bT48bGFuZ3VhZ2U+RW5nbGlzaDwvbGFu
Z3VhZ2U+PC9yZWNvcmQ+PC9DaXRlPjwvRW5kTm90ZT5=
</w:fldData>
        </w:fldChar>
      </w:r>
      <w:r w:rsidR="000B4C73" w:rsidRPr="00622CF5">
        <w:rPr>
          <w:rFonts w:eastAsiaTheme="minorEastAsia"/>
        </w:rPr>
        <w:instrText xml:space="preserve"> ADDIN EN.CITE.DATA </w:instrText>
      </w:r>
      <w:r w:rsidR="000B4C73" w:rsidRPr="00622CF5">
        <w:rPr>
          <w:rFonts w:eastAsiaTheme="minorEastAsia"/>
        </w:rPr>
      </w:r>
      <w:r w:rsidR="000B4C73" w:rsidRPr="00622CF5">
        <w:rPr>
          <w:rFonts w:eastAsiaTheme="minorEastAsia"/>
        </w:rPr>
        <w:fldChar w:fldCharType="end"/>
      </w:r>
      <w:r w:rsidRPr="00622CF5">
        <w:rPr>
          <w:rFonts w:eastAsiaTheme="minorEastAsia"/>
        </w:rPr>
      </w:r>
      <w:r w:rsidRPr="00622CF5">
        <w:rPr>
          <w:rFonts w:eastAsiaTheme="minorEastAsia"/>
        </w:rPr>
        <w:fldChar w:fldCharType="separate"/>
      </w:r>
      <w:r w:rsidR="000B4C73" w:rsidRPr="00622CF5">
        <w:rPr>
          <w:rFonts w:eastAsiaTheme="minorEastAsia"/>
          <w:noProof/>
        </w:rPr>
        <w:t>(</w:t>
      </w:r>
      <w:hyperlink w:anchor="_ENREF_79" w:tooltip="Santoro, 2013 #9164" w:history="1">
        <w:r w:rsidR="006260A9" w:rsidRPr="00622CF5">
          <w:rPr>
            <w:rStyle w:val="Hyperlink"/>
            <w:rFonts w:eastAsiaTheme="minorEastAsia"/>
          </w:rPr>
          <w:t>Santoro et al., 2013</w:t>
        </w:r>
      </w:hyperlink>
      <w:r w:rsidR="000B4C73" w:rsidRPr="00622CF5">
        <w:rPr>
          <w:rFonts w:eastAsiaTheme="minorEastAsia"/>
          <w:noProof/>
        </w:rPr>
        <w:t>)</w:t>
      </w:r>
      <w:r w:rsidRPr="00622CF5">
        <w:rPr>
          <w:rFonts w:eastAsiaTheme="minorEastAsia"/>
        </w:rPr>
        <w:fldChar w:fldCharType="end"/>
      </w:r>
      <w:r w:rsidRPr="00622CF5">
        <w:rPr>
          <w:rFonts w:eastAsiaTheme="minorEastAsia"/>
        </w:rPr>
        <w:t xml:space="preserve"> that are relatively low compared to nitrate uptake rates. However, nitrification might be more active in filaments.</w:t>
      </w:r>
    </w:p>
    <w:p w14:paraId="2DA22E42" w14:textId="1FBB7DB8" w:rsidR="00F60190" w:rsidRPr="00622CF5" w:rsidRDefault="00F60190" w:rsidP="00C10DE7">
      <w:pPr>
        <w:spacing w:before="120" w:line="360" w:lineRule="auto"/>
        <w:ind w:firstLine="360"/>
        <w:outlineLvl w:val="0"/>
        <w:rPr>
          <w:ins w:id="318" w:author="Sven Kranz" w:date="2020-02-24T13:42:00Z"/>
          <w:rFonts w:eastAsiaTheme="minorEastAsia"/>
        </w:rPr>
      </w:pPr>
      <w:ins w:id="319" w:author="Sven Kranz" w:date="2020-02-24T13:42:00Z">
        <w:r>
          <w:rPr>
            <w:rFonts w:eastAsiaTheme="minorEastAsia"/>
          </w:rPr>
          <w:tab/>
        </w:r>
      </w:ins>
    </w:p>
    <w:p w14:paraId="315BEAED" w14:textId="381591F0" w:rsidR="00C10DE7" w:rsidRPr="00622CF5" w:rsidRDefault="00C10DE7">
      <w:pPr>
        <w:spacing w:before="120" w:line="360" w:lineRule="auto"/>
        <w:ind w:firstLine="360"/>
        <w:outlineLvl w:val="0"/>
        <w:rPr>
          <w:rFonts w:eastAsiaTheme="minorEastAsia"/>
        </w:rPr>
        <w:pPrChange w:id="320" w:author="Sven Kranz" w:date="2020-02-24T13:42:00Z">
          <w:pPr>
            <w:spacing w:line="360" w:lineRule="auto"/>
            <w:outlineLvl w:val="0"/>
          </w:pPr>
        </w:pPrChange>
      </w:pPr>
      <w:r w:rsidRPr="00622CF5">
        <w:rPr>
          <w:rFonts w:eastAsiaTheme="minorEastAsia"/>
        </w:rPr>
        <w:t>Ultimately, NP and NCP should be balanced by export production</w:t>
      </w:r>
      <w:r w:rsidRPr="00622CF5">
        <w:t xml:space="preserve">. </w:t>
      </w:r>
      <w:r w:rsidRPr="00622CF5">
        <w:rPr>
          <w:rFonts w:eastAsiaTheme="minorEastAsia"/>
        </w:rPr>
        <w:t>Our results show, however, that export flux was substantially lower than NP across the region (Fig. 5). When integrated to the base of the euphotic zone</w:t>
      </w:r>
      <w:r w:rsidR="0083473B">
        <w:rPr>
          <w:rFonts w:eastAsiaTheme="minorEastAsia"/>
        </w:rPr>
        <w:t xml:space="preserve"> (data not shown)</w:t>
      </w:r>
      <w:r w:rsidRPr="00622CF5">
        <w:rPr>
          <w:rFonts w:eastAsiaTheme="minorEastAsia"/>
        </w:rPr>
        <w:t xml:space="preserve"> to match sediment trap data, NP exceeded export for all three cycles of P1604 and for all cycles of P1706 except C4 (at the end of the filament). </w:t>
      </w:r>
      <w:del w:id="321" w:author="Landry, Michael" w:date="2020-03-02T11:20:00Z">
        <w:r w:rsidRPr="00622CF5" w:rsidDel="00E23CF9">
          <w:rPr>
            <w:rFonts w:eastAsiaTheme="minorEastAsia"/>
          </w:rPr>
          <w:delText xml:space="preserve"> </w:delText>
        </w:r>
      </w:del>
      <w:r w:rsidRPr="00622CF5">
        <w:rPr>
          <w:rFonts w:eastAsiaTheme="minorEastAsia"/>
        </w:rPr>
        <w:t xml:space="preserve">For all the cycles of P1706, NP averaged 2.7 times higher than sinking flux. The same pattern did not hold for NCP in P1706 because of multiple cycles with negative NCP. In a non-steady state system, </w:t>
      </w:r>
      <w:r w:rsidR="00622CF5" w:rsidRPr="00622CF5">
        <w:rPr>
          <w:rFonts w:eastAsiaTheme="minorEastAsia"/>
        </w:rPr>
        <w:t>however, export</w:t>
      </w:r>
      <w:r w:rsidRPr="00622CF5">
        <w:rPr>
          <w:rFonts w:eastAsiaTheme="minorEastAsia"/>
        </w:rPr>
        <w:t xml:space="preserve"> should be balanced not by NCP alone, but by the sum of NCP and POC decline, unless</w:t>
      </w:r>
      <w:r w:rsidRPr="00622CF5">
        <w:t xml:space="preserve"> large parts of NCP are also going into DOC buildup. </w:t>
      </w:r>
      <w:r w:rsidRPr="00622CF5">
        <w:rPr>
          <w:rFonts w:eastAsiaTheme="minorEastAsia"/>
        </w:rPr>
        <w:t xml:space="preserve">Because P1706-C4 was a transport extension of C2, we can test this balance over the 12 days that separate the beginning and end of those cycles. Over this period, POC declined from 1078 to 510 mmol C </w:t>
      </w:r>
      <w:r w:rsidRPr="00622CF5">
        <w:rPr>
          <w:rFonts w:eastAsiaTheme="minorEastAsia"/>
        </w:rPr>
        <w:lastRenderedPageBreak/>
        <w:t>m</w:t>
      </w:r>
      <w:r w:rsidRPr="00622CF5">
        <w:rPr>
          <w:rFonts w:eastAsiaTheme="minorEastAsia"/>
          <w:vertAlign w:val="superscript"/>
        </w:rPr>
        <w:t>-2</w:t>
      </w:r>
      <w:r w:rsidRPr="00622CF5">
        <w:rPr>
          <w:rFonts w:eastAsiaTheme="minorEastAsia"/>
        </w:rPr>
        <w:t>, equating to a decline of 43.6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noBreakHyphen/>
        <w:t>1</w:t>
      </w:r>
      <w:r w:rsidRPr="00622CF5">
        <w:rPr>
          <w:rFonts w:eastAsiaTheme="minorEastAsia"/>
        </w:rPr>
        <w:t xml:space="preserve">. This is remarkably </w:t>
      </w:r>
      <w:del w:id="322" w:author="Sven Kranz" w:date="2020-02-27T19:59:00Z">
        <w:r w:rsidRPr="00622CF5" w:rsidDel="00BD410C">
          <w:rPr>
            <w:rFonts w:eastAsiaTheme="minorEastAsia"/>
          </w:rPr>
          <w:delText xml:space="preserve">similar </w:delText>
        </w:r>
      </w:del>
      <w:ins w:id="323" w:author="Sven Kranz" w:date="2020-02-27T19:59:00Z">
        <w:r w:rsidR="00BD410C">
          <w:rPr>
            <w:rFonts w:eastAsiaTheme="minorEastAsia"/>
          </w:rPr>
          <w:t>equal</w:t>
        </w:r>
        <w:r w:rsidR="00BD410C" w:rsidRPr="00622CF5">
          <w:rPr>
            <w:rFonts w:eastAsiaTheme="minorEastAsia"/>
          </w:rPr>
          <w:t xml:space="preserve"> </w:t>
        </w:r>
      </w:ins>
      <w:r w:rsidRPr="00622CF5">
        <w:rPr>
          <w:rFonts w:eastAsiaTheme="minorEastAsia"/>
        </w:rPr>
        <w:t>to the mean export during these two cycles (40.1 mmol C m</w:t>
      </w:r>
      <w:r w:rsidRPr="00622CF5">
        <w:rPr>
          <w:rFonts w:eastAsiaTheme="minorEastAsia"/>
          <w:vertAlign w:val="superscript"/>
        </w:rPr>
        <w:t>-2</w:t>
      </w:r>
      <w:r w:rsidRPr="00622CF5">
        <w:rPr>
          <w:rFonts w:eastAsiaTheme="minorEastAsia"/>
        </w:rPr>
        <w:t xml:space="preserve"> d</w:t>
      </w:r>
      <w:r w:rsidRPr="00622CF5">
        <w:rPr>
          <w:rFonts w:eastAsiaTheme="minorEastAsia"/>
          <w:vertAlign w:val="superscript"/>
        </w:rPr>
        <w:noBreakHyphen/>
        <w:t>1</w:t>
      </w:r>
      <w:r w:rsidRPr="00622CF5">
        <w:rPr>
          <w:rFonts w:eastAsiaTheme="minorEastAsia"/>
        </w:rPr>
        <w:t xml:space="preserve">), suggesting that the declining biomass would have been sufficient to support all the measured export flux even if no </w:t>
      </w:r>
      <w:r w:rsidR="00622CF5" w:rsidRPr="00622CF5">
        <w:rPr>
          <w:rFonts w:eastAsiaTheme="minorEastAsia"/>
        </w:rPr>
        <w:t>additional</w:t>
      </w:r>
      <w:r w:rsidRPr="00622CF5">
        <w:rPr>
          <w:rFonts w:eastAsiaTheme="minorEastAsia"/>
        </w:rPr>
        <w:t xml:space="preserve"> biomass was produced. </w:t>
      </w:r>
    </w:p>
    <w:p w14:paraId="2E506256" w14:textId="2CDE4A42" w:rsidR="00C10DE7" w:rsidRPr="00622CF5" w:rsidRDefault="00C10DE7" w:rsidP="00C10DE7">
      <w:pPr>
        <w:spacing w:before="120" w:line="360" w:lineRule="auto"/>
        <w:ind w:firstLine="360"/>
        <w:outlineLvl w:val="0"/>
        <w:rPr>
          <w:rFonts w:eastAsiaTheme="minorEastAsia"/>
          <w:i/>
          <w:color w:val="FF0000"/>
        </w:rPr>
      </w:pPr>
      <w:r w:rsidRPr="00F73EA1">
        <w:rPr>
          <w:rFonts w:eastAsiaTheme="minorEastAsia"/>
        </w:rPr>
        <w:t xml:space="preserve">The measurement of new production in excess of sinking flux is not a novel result. Nitrate uptake has also been reported to exceed the sinking particle export in the Western Antarctic Peninsula </w:t>
      </w:r>
      <w:r w:rsidRPr="00F73EA1">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F73EA1">
        <w:rPr>
          <w:rFonts w:eastAsiaTheme="minorEastAsia"/>
        </w:rPr>
        <w:instrText xml:space="preserve"> ADDIN EN.CITE </w:instrText>
      </w:r>
      <w:r w:rsidR="000D66FA" w:rsidRPr="00F73EA1">
        <w:rPr>
          <w:rFonts w:eastAsiaTheme="minorEastAsia"/>
        </w:rPr>
        <w:fldChar w:fldCharType="begin">
          <w:fldData xml:space="preserve">PEVuZE5vdGU+PENpdGU+PEF1dGhvcj5EdWNrbG93PC9BdXRob3I+PFllYXI+MjAxODwvWWVhcj48
UmVjTnVtPjkxNjU8L1JlY051bT48RGlzcGxheVRleHQ+KER1Y2tsb3cgZXQgYWwuLCAyMDE4OyBT
dHVrZWwgZXQgYWwuLCAyMDE1YSk8L0Rpc3BsYXlUZXh0PjxyZWNvcmQ+PHJlYy1udW1iZXI+OTE2
NTwvcmVjLW51bWJlcj48Zm9yZWlnbi1rZXlzPjxrZXkgYXBwPSJFTiIgZGItaWQ9ImU5ZHB6dHM5
bXphdjk1ZTByczhwcnd2OWV4dHp3OXh2eGVmdyIgdGltZXN0YW1wPSIxNTcwMDM5ODQ1Ij45MTY1
PC9rZXk+PC9mb3JlaWduLWtleXM+PHJlZi10eXBlIG5hbWU9IkpvdXJuYWwgQXJ0aWNsZSI+MTc8
L3JlZi10eXBlPjxjb250cmlidXRvcnM+PGF1dGhvcnM+PGF1dGhvcj5EdWNrbG93LCBILiBXLjwv
YXV0aG9yPjxhdXRob3I+U3R1a2VsLCBNLiBSLjwvYXV0aG9yPjxhdXRob3I+RXZlbGV0aCwgUi48
L2F1dGhvcj48YXV0aG9yPkRvbmV5LCBTLiBDLjwvYXV0aG9yPjxhdXRob3I+Smlja2VsbHMsIFQu
PC9hdXRob3I+PGF1dGhvcj5TY2hvZmllbGQsIE8uPC9hdXRob3I+PGF1dGhvcj5CYWtlciwgQS4g
Ui48L2F1dGhvcj48YXV0aG9yPkJyaW5kbGUsIEouPC9hdXRob3I+PGF1dGhvcj5DaGFuY2UsIFIu
PC9hdXRob3I+PGF1dGhvcj5DYXNzYXIsIE4uPC9hdXRob3I+PC9hdXRob3JzPjwvY29udHJpYnV0
b3JzPjxhdXRoLWFkZHJlc3M+Q29sdW1iaWEgVW5pdiwgTGFtb250IERvaGVydHkgRWFydGggT2Jz
ZXJ2LCBQYWxpc2FkZXMsIE5ZIFVTQSYjeEQ7RHVrZSBVbml2LCBOaWNob2xhcyBTY2ggRW52aXJv
bm0sIER1cmhhbSwgTkMgMjc3MDggVVNBJiN4RDtVbml2IFZpcmdpbmlhLCBEZXB0IEVudmlyb25t
IFNjaSwgQ2xhcmsgSGFsbCwgQ2hhcmxvdHRlc3ZpbGxlLCBWQSAyMjkwMyBVU0EmI3hEO1VuaXYg
RWFzdCBBbmdsaWEsIFNjaCBFbnZpcm9ubSBTY2ksIE5vcndpY2gsIE5vcmZvbGssIEVuZ2xhbmQm
I3hEO1J1dGdlcnMgU3RhdGUgVW5pdiwgRGVwdCBNYXJpbmUgJmFtcDsgQ29hc3RhbCBTY2ksIE5l
dyBCcnVuc3dpY2ssIE5KIFVTQSYjeEQ7RmxvcmlkYSBTdGF0ZSBVbml2LCBEZXB0IEVhcnRoIE9j
ZWFuICZhbXA7IEF0bW9zcGhlciBTY2ksIFRhbGxhaGFzc2VlLCBGTCAzMjMwNiBVU0EmI3hEO1Vu
aXYgWW9yaywgRGVwdCBDaGVtLCBZb3JrLCBOIFlvcmtzaGlyZSwgRW5nbGFuZDwvYXV0aC1hZGRy
ZXNzPjx0aXRsZXM+PHRpdGxlPlNwcmluZy1zdW1tZXIgbmV0IGNvbW11bml0eSBwcm9kdWN0aW9u
LCBuZXcgcHJvZHVjdGlvbiwgcGFydGljbGUgZXhwb3J0IGFuZCByZWxhdGVkIHdhdGVyIGNvbHVt
biBiaW9nZW9jaGVtaWNhbCBwcm9jZXNzZXMgaW4gdGhlIG1hcmdpbmFsIHNlYSBpY2Ugem9uZSBv
ZiB0aGUgV2VzdGVybiBBbnRhcmN0aWMgUGVuaW5zdWxhIDIwMTItMjAxNDwvdGl0bGU+PHNlY29u
ZGFyeS10aXRsZT5QaGlsb3NvcGhpY2FsIFRyYW5zYWN0aW9ucyBvZiB0aGUgUm95YWwgU29jaWV0
eSBhLU1hdGhlbWF0aWNhbCBQaHlzaWNhbCBhbmQgRW5naW5lZXJpbmcgU2NpZW5jZXM8L3NlY29u
ZGFyeS10aXRsZT48YWx0LXRpdGxlPlBoaWxvcyBUIFIgU29jIEE8L2FsdC10aXRsZT48L3RpdGxl
cz48cGVyaW9kaWNhbD48ZnVsbC10aXRsZT5QaGlsb3NvcGhpY2FsIFRyYW5zYWN0aW9ucyBvZiB0
aGUgUm95YWwgU29jaWV0eSBhLU1hdGhlbWF0aWNhbCBQaHlzaWNhbCBhbmQgRW5naW5lZXJpbmcg
U2NpZW5jZXM8L2Z1bGwtdGl0bGU+PGFiYnItMT5QaGlsb3MgVCBSIFNvYyBBPC9hYmJyLTE+PC9w
ZXJpb2RpY2FsPjxhbHQtcGVyaW9kaWNhbD48ZnVsbC10aXRsZT5QaGlsb3NvcGhpY2FsIFRyYW5z
YWN0aW9ucyBvZiB0aGUgUm95YWwgU29jaWV0eSBhLU1hdGhlbWF0aWNhbCBQaHlzaWNhbCBhbmQg
RW5naW5lZXJpbmcgU2NpZW5jZXM8L2Z1bGwtdGl0bGU+PGFiYnItMT5QaGlsb3MgVCBSIFNvYyBB
PC9hYmJyLTE+PC9hbHQtcGVyaW9kaWNhbD48dm9sdW1lPjM3Njwvdm9sdW1lPjxudW1iZXI+MjEy
MjwvbnVtYmVyPjxrZXl3b3Jkcz48a2V5d29yZD5hbnRhcmN0aWNhPC9rZXl3b3JkPjxrZXl3b3Jk
Pm9jZWFuIGJpb2dlb2NoZW1pc3RyeTwva2V5d29yZD48a2V5d29yZD5uZXQgY29tbXVuaXR5IHBy
b2R1Y3Rpb248L2tleXdvcmQ+PGtleXdvcmQ+Y2FyYm9uIGV4cG9ydDwva2V5d29yZD48a2V5d29y
ZD50aG9yaXVtLTIzNCBkZWZpY2llbmN5PC9rZXl3b3JkPjxrZXl3b3JkPmlvZGluZSBzcGVjaWF0
aW9uPC9rZXl3b3JkPjxrZXl3b3JkPmJpb2xvZ2ljYWwgcHVtcDwva2V5d29yZD48a2V5d29yZD5v
cmdhbmljLW1hdHRlcjwva2V5d29yZD48a2V5d29yZD5jYXJib24gZXhwb3J0PC9rZXl3b3JkPjxr
ZXl3b3JkPm9jZWFuPC9rZXl3b3JkPjxrZXl3b3JkPnZhcmlhYmlsaXR5PC9rZXl3b3JkPjxrZXl3
b3JkPmJhbGFuY2U8L2tleXdvcmQ+PGtleXdvcmQ+dGgtMjM0PC9rZXl3b3JkPjxrZXl3b3JkPmZs
dXg8L2tleXdvcmQ+PC9rZXl3b3Jkcz48ZGF0ZXM+PHllYXI+MjAxODwveWVhcj48cHViLWRhdGVz
PjxkYXRlPkp1biAyODwvZGF0ZT48L3B1Yi1kYXRlcz48L2RhdGVzPjxpc2JuPjEzNjQtNTAzeDwv
aXNibj48YWNjZXNzaW9uLW51bT5XT1M6MDAwNDMyMzI2OTAwMDEyPC9hY2Nlc3Npb24tbnVtPjx1
cmxzPjxyZWxhdGVkLXVybHM+PHVybD4mbHQ7R28gdG8gSVNJJmd0OzovL1dPUzowMDA0MzIzMjY5
MDAwMTI8L3VybD48L3JlbGF0ZWQtdXJscz48L3VybHM+PGVsZWN0cm9uaWMtcmVzb3VyY2UtbnVt
PkFSVE4gMjAxNzAxNzcmI3hEOzEwLjEwOTgvcnN0YS4yMDE3LjAxNzc8L2VsZWN0cm9uaWMtcmVz
b3VyY2UtbnVtPjxsYW5ndWFnZT5FbmdsaXNoPC9sYW5ndWFnZT48L3JlY29yZD48L0NpdGU+PENp
dGU+PEF1dGhvcj5TdHVrZWw8L0F1dGhvcj48WWVhcj4yMDE1PC9ZZWFyPjxSZWNOdW0+OTE2Njwv
UmVjTnVtPjxyZWNvcmQ+PHJlYy1udW1iZXI+OTE2NjwvcmVjLW51bWJlcj48Zm9yZWlnbi1rZXlz
PjxrZXkgYXBwPSJFTiIgZGItaWQ9ImU5ZHB6dHM5bXphdjk1ZTByczhwcnd2OWV4dHp3OXh2eGVm
dyIgdGltZXN0YW1wPSIxNTcwMDM5ODg4Ij45MTY2PC9rZXk+PC9mb3JlaWduLWtleXM+PHJlZi10
eXBlIG5hbWU9IkpvdXJuYWwgQXJ0aWNsZSI+MTc8L3JlZi10eXBlPjxjb250cmlidXRvcnM+PGF1
dGhvcnM+PGF1dGhvcj5TdHVrZWwsIE0uIFIuPC9hdXRob3I+PGF1dGhvcj5Bc2hlciwgRS48L2F1
dGhvcj48YXV0aG9yPkNvdXRvLCBOLjwvYXV0aG9yPjxhdXRob3I+U2Nob2ZpZWxkLCBPLjwvYXV0
aG9yPjxhdXRob3I+U3RyZWJlbCwgUy48L2F1dGhvcj48YXV0aG9yPlRvcnRlbGwsIFAuPC9hdXRo
b3I+PGF1dGhvcj5EdWNrbG93LCBILiBXLjwvYXV0aG9yPjwvYXV0aG9ycz48L2NvbnRyaWJ1dG9y
cz48YXV0aC1hZGRyZXNzPkZsb3JpZGEgU3RhdGUgVW5pdiwgRGVwdCBFYXJ0aCBPY2VhbiAmYW1w
OyBBdG1vc3BoZXIgU2NpLCBUYWxsYWhhc3NlZSwgRkwgMzIzMDYgVVNBJiN4RDtVbml2IEJyaXRp
c2ggQ29sdW1iaWEsIERlcHQgRWFydGggT2NlYW4gJmFtcDsgQXRtb3NwaGVyIFNjaSwgVmFuY291
dmVyLCBCQyBWNVogMU05LCBDYW5hZGEmI3hEO1J1dGdlcnMgU3RhdGUgVW5pdiwgRGVwdCBNYXJp
bmUgJmFtcDsgQ29hc3RhbCBTY2ksIE5ldyBCcnVuc3dpY2ssIE5KIDA4OTAzIFVTQSYjeEQ7TWFy
aW5lIEJpb2wgTGFiLCBXb29kcyBIb2xlLCBNQSAwMjU0MyBVU0EmI3hEO1VuaXYgQnJpdGlzaCBD
b2x1bWJpYSwgRGVwdCBCb3QsIFZhbmNvdXZlciwgQkMsIENhbmFkYSYjeEQ7Q29sdW1iaWEgVW5p
diwgTGFtb250IERvaGVydHkgRWFydGggT2JzZXJ2LCBQYWxpc2FkZXMsIE5ZIFVTQTwvYXV0aC1h
ZGRyZXNzPjx0aXRsZXM+PHRpdGxlPlRoZSBpbWJhbGFuY2Ugb2YgbmV3IGFuZCBleHBvcnQgcHJv
ZHVjdGlvbiBpbiB0aGUgd2VzdGVybiBBbnRhcmN0aWMgUGVuaW5zdWxhLCBhIHBvdGVudGlhbGx5
ICZxdW90O2xlYWt5JnF1b3Q7IGVjb3N5c3RlbTwvdGl0bGU+PHNlY29uZGFyeS10aXRsZT5HbG9i
YWwgQmlvZ2VvY2hlbWljYWwgQ3ljbGVzPC9zZWNvbmRhcnktdGl0bGU+PGFsdC10aXRsZT5HbG9i
YWwgQmlvZ2VvY2hlbSBDeTwvYWx0LXRpdGxlPjwvdGl0bGVzPjxwZXJpb2RpY2FsPjxmdWxsLXRp
dGxlPkdsb2JhbCBCaW9nZW9jaGVtaWNhbCBDeWNsZXM8L2Z1bGwtdGl0bGU+PGFiYnItMT5HbG9i
YWwgQmlvZ2VvY2hlbSBDeTwvYWJici0xPjwvcGVyaW9kaWNhbD48YWx0LXBlcmlvZGljYWw+PGZ1
bGwtdGl0bGU+R2xvYmFsIEJpb2dlb2NoZW1pY2FsIEN5Y2xlczwvZnVsbC10aXRsZT48YWJici0x
Pkdsb2JhbCBCaW9nZW9jaGVtIEN5PC9hYmJyLTE+PC9hbHQtcGVyaW9kaWNhbD48cGFnZXM+MTQw
MC0xNDIwPC9wYWdlcz48dm9sdW1lPjI5PC92b2x1bWU+PG51bWJlcj45PC9udW1iZXI+PGtleXdv
cmRzPjxrZXl3b3JkPnNvdXRoZXJuIG9jZWFuPC9rZXl3b3JkPjxrZXl3b3JkPndlc3Rlcm4gYW50
YXJjdGljIHBlbmluc3VsYTwva2V5d29yZD48a2V5d29yZD52ZXJ0aWNhbCBmbHV4PC9rZXl3b3Jk
PjxrZXl3b3JkPmJpb2dlb2NoZW1pc3RyeTwva2V5d29yZD48a2V5d29yZD50aG9yaXVtLTIzNDwv
a2V5d29yZD48a2V5d29yZD5jYXJib24gZXhwb3J0PC9rZXl3b3JkPjxrZXl3b3JkPnBhcnRpY3Vs
YXRlIG9yZ2FuaWMtY2FyYm9uPC9rZXl3b3JkPjxrZXl3b3JkPmJpb2xvZ2ljYWwgcHJvZHVjdGlv
bi1yYXRlczwva2V5d29yZD48a2V5d29yZD5jb250aW5lbnRhbC1zaGVsZjwva2V5d29yZD48a2V5
d29yZD51cHBlciBvY2Vhbjwva2V5d29yZD48a2V5d29yZD5uaXRyaWZpY2F0aW9uIHJhdGVzPC9r
ZXl3b3JkPjxrZXl3b3JkPm1hcmluZSBlY29zeXN0ZW08L2tleXdvcmQ+PGtleXdvcmQ+cGFydGlj
bGUgZXhwb3J0PC9rZXl3b3JkPjxrZXl3b3JkPnRoLTIzNCByYXRpb3M8L2tleXdvcmQ+PGtleXdv
cmQ+d2F0ZXIgY29sdW1uPC9rZXl3b3JkPjxrZXl3b3JkPmFyYWJpYW4gc2VhPC9rZXl3b3JkPjwv
a2V5d29yZHM+PGRhdGVzPjx5ZWFyPjIwMTU8L3llYXI+PHB1Yi1kYXRlcz48ZGF0ZT5TZXA8L2Rh
dGU+PC9wdWItZGF0ZXM+PC9kYXRlcz48aXNibj4wODg2LTYyMzY8L2lzYm4+PGFjY2Vzc2lvbi1u
dW0+V09TOjAwMDM2MzcwMzgwMDAwNTwvYWNjZXNzaW9uLW51bT48dXJscz48cmVsYXRlZC11cmxz
Pjx1cmw+Jmx0O0dvIHRvIElTSSZndDs6Ly9XT1M6MDAwMzYzNzAzODAwMDA1PC91cmw+PHVybD5o
dHRwczovL2FndXB1YnMub25saW5lbGlicmFyeS53aWxleS5jb20vZG9pL2Z1bGwvMTAuMTAwMi8y
MDE1R0IwMDUyMTE8L3VybD48L3JlbGF0ZWQtdXJscz48L3VybHM+PGVsZWN0cm9uaWMtcmVzb3Vy
Y2UtbnVtPjEwLjEwMDIvMjAxNWdiMDA1MjExPC9lbGVjdHJvbmljLXJlc291cmNlLW51bT48bGFu
Z3VhZ2U+RW5nbGlzaDwvbGFuZ3VhZ2U+PC9yZWNvcmQ+PC9DaXRlPjwvRW5kTm90ZT5=
</w:fldData>
        </w:fldChar>
      </w:r>
      <w:r w:rsidR="000D66FA" w:rsidRPr="00F73EA1">
        <w:rPr>
          <w:rFonts w:eastAsiaTheme="minorEastAsia"/>
        </w:rPr>
        <w:instrText xml:space="preserve"> ADDIN EN.CITE.DATA </w:instrText>
      </w:r>
      <w:r w:rsidR="000D66FA" w:rsidRPr="00F73EA1">
        <w:rPr>
          <w:rFonts w:eastAsiaTheme="minorEastAsia"/>
        </w:rPr>
      </w:r>
      <w:r w:rsidR="000D66FA" w:rsidRPr="00F73EA1">
        <w:rPr>
          <w:rFonts w:eastAsiaTheme="minorEastAsia"/>
        </w:rPr>
        <w:fldChar w:fldCharType="end"/>
      </w:r>
      <w:r w:rsidRPr="00F73EA1">
        <w:rPr>
          <w:rFonts w:eastAsiaTheme="minorEastAsia"/>
        </w:rPr>
      </w:r>
      <w:r w:rsidRPr="00F73EA1">
        <w:rPr>
          <w:rFonts w:eastAsiaTheme="minorEastAsia"/>
        </w:rPr>
        <w:fldChar w:fldCharType="separate"/>
      </w:r>
      <w:r w:rsidR="000D66FA" w:rsidRPr="00F73EA1">
        <w:rPr>
          <w:rFonts w:eastAsiaTheme="minorEastAsia"/>
          <w:noProof/>
        </w:rPr>
        <w:t>(</w:t>
      </w:r>
      <w:hyperlink w:anchor="_ENREF_15" w:tooltip="Ducklow, 2018 #9165" w:history="1">
        <w:r w:rsidR="006260A9" w:rsidRPr="00F73EA1">
          <w:rPr>
            <w:rStyle w:val="Hyperlink"/>
            <w:rFonts w:eastAsiaTheme="minorEastAsia"/>
          </w:rPr>
          <w:t>Ducklow et al., 2018</w:t>
        </w:r>
      </w:hyperlink>
      <w:r w:rsidR="000D66FA" w:rsidRPr="00F73EA1">
        <w:rPr>
          <w:rFonts w:eastAsiaTheme="minorEastAsia"/>
          <w:noProof/>
        </w:rPr>
        <w:t xml:space="preserve">; </w:t>
      </w:r>
      <w:hyperlink w:anchor="_ENREF_86" w:tooltip="Stukel, 2015 #9166" w:history="1">
        <w:r w:rsidR="006260A9" w:rsidRPr="00F73EA1">
          <w:rPr>
            <w:rStyle w:val="Hyperlink"/>
            <w:rFonts w:eastAsiaTheme="minorEastAsia"/>
          </w:rPr>
          <w:t>Stukel et al., 2015a</w:t>
        </w:r>
      </w:hyperlink>
      <w:r w:rsidR="000D66FA" w:rsidRPr="00F73EA1">
        <w:rPr>
          <w:rFonts w:eastAsiaTheme="minorEastAsia"/>
          <w:noProof/>
        </w:rPr>
        <w:t>)</w:t>
      </w:r>
      <w:r w:rsidRPr="00F73EA1">
        <w:rPr>
          <w:rFonts w:eastAsiaTheme="minorEastAsia"/>
        </w:rPr>
        <w:fldChar w:fldCharType="end"/>
      </w:r>
      <w:r w:rsidRPr="00F73EA1">
        <w:rPr>
          <w:rFonts w:eastAsiaTheme="minorEastAsia"/>
        </w:rPr>
        <w:t xml:space="preserve">, the Bermuda Atlantic Time-Series site </w:t>
      </w:r>
      <w:r w:rsidRPr="00F73EA1">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PEVuZE5vdGU+PENpdGU+PEF1dGhvcj5Mb21hczwvQXV0aG9yPjxZZWFyPjIwMTM8L1llYXI+PFJl
Y051bT45MTY4PC9SZWNOdW0+PERpc3BsYXlUZXh0PihMaXBzY2h1bHR6LCAyMDAxOyBMb21hcyBl
dCBhbC4sIDIwMTMpPC9EaXNwbGF5VGV4dD48cmVjb3JkPjxyZWMtbnVtYmVyPjkxNjg8L3JlYy1u
dW1iZXI+PGZvcmVpZ24ta2V5cz48a2V5IGFwcD0iRU4iIGRiLWlkPSJlOWRwenRzOW16YXY5NWUw
cnM4cHJ3djlleHR6dzl4dnhlZnciIHRpbWVzdGFtcD0iMTU3MDAzOTk0NSI+OTE2ODwva2V5Pjwv
Zm9yZWlnbi1rZXlzPjxyZWYtdHlwZSBuYW1lPSJKb3VybmFsIEFydGljbGUiPjE3PC9yZWYtdHlw
ZT48Y29udHJpYnV0b3JzPjxhdXRob3JzPjxhdXRob3I+TG9tYXMsIE0uIFcuPC9hdXRob3I+PGF1
dGhvcj5CYXRlcywgTi4gUi48L2F1dGhvcj48YXV0aG9yPkpvaG5zb24sIFIuIEouPC9hdXRob3I+
PGF1dGhvcj5LbmFwLCBBLiBILjwvYXV0aG9yPjxhdXRob3I+U3RlaW5iZXJnLCBELiBLLjwvYXV0
aG9yPjxhdXRob3I+Q2FybHNvbiwgQy4gQS48L2F1dGhvcj48L2F1dGhvcnM+PC9jb250cmlidXRv
cnM+PGF1dGgtYWRkcmVzcz5CZXJtdWRhIEluc3QgT2NlYW4gU2NpLCBTdCBHZW9yZ2VzLCBCZXJt
dWRhJiN4RDtWaXJnaW5pYSBJbnN0IE1hcmluZSBTY2ksIEdsb3VjZXN0ZXIgUG9pbnQsIFZBIDIz
MDYyIFVTQSYjeEQ7VW5pdiBDYWxpZiBTYW50YSBCYXJiYXJhLCBEZXB0IEVjb2wgRXZvbHV0ICZh
bXA7IE1hcmluZSBCaW9sLCBTYW50YSBCYXJiYXJhLCBDQSA5MzEwNiBVU0E8L2F1dGgtYWRkcmVz
cz48dGl0bGVzPjx0aXRsZT5Ud28gZGVjYWRlcyBhbmQgY291bnRpbmc6IDI0LXllYXJzIG9mIHN1
c3RhaW5lZCBvcGVuIG9jZWFuIGJpb2dlb2NoZW1pY2FsIG1lYXN1cmVtZW50cyBpbiB0aGUgU2Fy
Z2Fzc28gU2VhPC90aXRsZT48c2Vjb25kYXJ5LXRpdGxlPkRlZXAtU2VhIFJlc2VhcmNoIElJPC9z
ZWNvbmRhcnktdGl0bGU+PGFsdC10aXRsZT5EZWVwLVNlYSBSZXMgUHQgSWk8L2FsdC10aXRsZT48
L3RpdGxlcz48cGVyaW9kaWNhbD48ZnVsbC10aXRsZT5EZWVwLVNlYSBSZXNlYXJjaCBJSTwvZnVs
bC10aXRsZT48YWJici0xPkRlZXAtU2VhIFJlc2VhcmNoIFBhcnQgSUk8L2FiYnItMT48L3Blcmlv
ZGljYWw+PGFsdC1wZXJpb2RpY2FsPjxmdWxsLXRpdGxlPkRlZXAtU2VhIFJlc2VhcmNoIFBhcnQg
SWktVG9waWNhbCBTdHVkaWVzIGluIE9jZWFub2dyYXBoeTwvZnVsbC10aXRsZT48YWJici0xPkRl
ZXAtU2VhIFJlcyBQdCBJaTwvYWJici0xPjwvYWx0LXBlcmlvZGljYWw+PHBhZ2VzPjE2LTMyPC9w
YWdlcz48dm9sdW1lPjkzPC92b2x1bWU+PGtleXdvcmRzPjxrZXl3b3JkPmJlcm11ZGEgYXRsYW50
aWMgdGltZS1zZXJpZXMgc3R1ZHk8L2tleXdvcmQ+PGtleXdvcmQ+c2FyZ2Fzc28gc2VhPC9rZXl3
b3JkPjxrZXl3b3JkPmNhcmJvbiBjeWNsZTwva2V5d29yZD48a2V5d29yZD5iaW9nZW9jaGVtaXN0
cnk8L2tleXdvcmQ+PGtleXdvcmQ+cHJpbWFyeSBwcm9kdWN0aW9uPC9rZXl3b3JkPjxrZXl3b3Jk
Pnpvb3BsYW5rdG9uPC9rZXl3b3JkPjxrZXl3b3JkPmF0bGFudGljIHRpbWUtc2VyaWVzPC9rZXl3
b3JkPjxrZXl3b3JkPmRpc3NvbHZlZCBvcmdhbmljLWNhcmJvbjwva2V5d29yZD48a2V5d29yZD5w
bGFua3RvbmljIGNvbW11bml0eSBzdHJ1Y3R1cmU8L2tleXdvcmQ+PGtleXdvcmQ+c3VidHJvcGlj
YWwgbW9kZSB3YXRlcjwva2V5d29yZD48a2V5d29yZD5ub3J0aCBwYWNpZmljLW9jZWFuPC9rZXl3
b3JkPjxrZXl3b3JkPmxhdGUtd2ludGVyIHN0b3Jtczwva2V5d29yZD48a2V5d29yZD5pbnRlcmFu
bnVhbCB2YXJpYWJpbGl0eTwva2V5d29yZD48a2V5d29yZD5ldXBob3RpYyB6b25lPC9rZXl3b3Jk
PjxrZXl3b3JkPmJhdHMgc2l0ZTwva2V5d29yZD48a2V5d29yZD50ZW1wb3JhbCB2YXJpYWJpbGl0
eTwva2V5d29yZD48L2tleXdvcmRzPjxkYXRlcz48eWVhcj4yMDEzPC95ZWFyPjxwdWItZGF0ZXM+
PGRhdGU+U2VwPC9kYXRlPjwvcHViLWRhdGVzPjwvZGF0ZXM+PGlzYm4+MDk2Ny0wNjQ1PC9pc2Ju
PjxhY2Nlc3Npb24tbnVtPldPUzowMDAzMjMxODkyMDAwMDI8L2FjY2Vzc2lvbi1udW0+PHVybHM+
PHJlbGF0ZWQtdXJscz48dXJsPiZsdDtHbyB0byBJU0kmZ3Q7Oi8vV09TOjAwMDMyMzE4OTIwMDAw
MjwvdXJsPjx1cmw+aHR0cHM6Ly9wZGYuc2NpZW5jZWRpcmVjdGFzc2V0cy5jb20vMjcxNzIyLzEt
czIuMC1TMDk2NzA2NDUxM1gwMDA4Ni8xLXMyLjAtUzA5NjcwNjQ1MTMwMDAxOTIvbWFpbi5wZGY/
WC1BbXotU2VjdXJpdHktVG9rZW49SVFvSmIzSnBaMmx1WDJWakVNUCUyRiUyRiUyRiUyRiUyRiUy
RiUyRiUyRiUyRiUyRndFYUNYVnpMV1ZoYzNRdE1TSkhNRVVDSUJFUElNTUhiRTI1bjhpamZwZTlU
am43VGklMkZaZjNvR2dnTWI4VE9GM1gzQ0FpRUFtTWRjbkFBR05QbGNCUGhHM1JoZUxFdjA1VUxZ
amVyb0ZBbDFqa1ZFU0tFcXp3SUlIQkFDR2d3d05Ua3dNRE0xTkRZNE5qVWlEUGpQVlBmNzVpaUtW
NFlhWXlxc0F0MlM2d29CJTJCRDhuZUlyc2N4Nk94S29HcmMxZE82ZzhBUCUyQmRmM3RaWG5iMVg5
N05YYmttdDVlb0VCcFNTajE3Um96NmxXUm9NaW1Fc2FtS2xreXdDMTU0VExqeHVveWpydzM3TDB1
RUNObllMZVh2VzhPdU1QQ1g5dXRSaU1ESDkzVHQ5d0tqUnh3QUhOdHdjWHlaOEF4MWt5eDhmYkdU
MHN4WVNlRDdnTVFEMFpLOEhjYWNRMkY5akQxNyUyRm1EaGFmaSUyRkp3ZjUzVFR4OTRQJTJGOExV
anlKbkdTa2oxTDFJeTZCb1ZmT1l0WXNiSTk4OTY5czVSenk3M2RjbHBqUGZRa01oYmQlMkZIaGx4
ZnpuYVZqMm5PQnN0NWk3UUxNeTgzMTRGQSUyRkRaWTBaelE1RGZ4cUNsODBRcnlrSjhodlolMkZp
UTk0WTlTM0FVRHphNnNGOUdpQ2djbG9rdkRLVWtkbkZodGNQMiUyRkhpMlRjY21RTiUyRmRjOWFa
JTJGMTk4WkRiMHFSMmsyTWxIVFNkand2WkdzbkwwTUREU204cnZCVHJRQWdDNHlKYnk2aVZsSzg3
MDQzWW9mR2Q5blowTUZTZGo0VzcySU1jR0pqcnFzR0R6VXh3VDhiak9WMWJubVR4dkdjSm0wTEhx
ZFRRMFZxSUsyYklGZXNXbjQxcFE0eXo5a0hVa05vT1ZCNVpHU2glMkZ5ZFEzaWgwOExxOERWd0hv
Vks4QTcyeU40ZEhVZ1RpcXI1eSUyRkhldXRtQ0prTnVxMHhncjdZaldDb0lFbnZMdThGalBwUEl1
bHJPTzM4c2UlMkZ4T2FsTGFvemExSzFnUnEzM1hCU1dmTzdya09TcnFweWhGajZyVWIlMkJFT0FF
Q01HaW9IM2lmZFFaZWVDJTJCRyUyRndRekR2QUtWcjNDQ3VoSTBuYmZjY0Rzem1PMUVoeHBsdnVI
YlpwTnk4aWREVHBaamdOaUFuRU5ielF0Z3JGUGZyJTJCaU5WdDRrcHE4T1laWmdkQTdlS293UCUy
RkhNU2VXWTJzNjgwUmlYU0tPOFFpdFB5QjUlMkZlNDNFRDN0ZnVpZTd4VllFSjJDd2NlQiUyQlAl
MkJYbmZxc2VwNjFIUDJZZzJURmE3Y052UVlVaFJKNGdPRDMlMkZKM3VOV0xrNGZVZTBEQzFyelE3
enN3JTNEJTNEJmFtcDtYLUFtei1BbGdvcml0aG09QVdTNC1ITUFDLVNIQTI1NiZhbXA7WC1BbXot
RGF0ZT0yMDE5MTIxMlQxOTU2MDdaJmFtcDtYLUFtei1TaWduZWRIZWFkZXJzPWhvc3QmYW1wO1gt
QW16LUV4cGlyZXM9MzAwJmFtcDtYLUFtei1DcmVkZW50aWFsPUFTSUFRM1BIQ1ZUWVc3Q1I1SDRJ
JTJGMjAxOTEyMTIlMkZ1cy1lYXN0LTElMkZzMyUyRmF3czRfcmVxdWVzdCZhbXA7WC1BbXotU2ln
bmF0dXJlPTI0ZmZmNzM3N2NjNTYwY2JmZTRkYmQwMzBmNDYxYjc3MmNhOTA1NmNkZjVlZTU4MTJi
MjJlZGI3YzJiODQ4OGEmYW1wO2hhc2g9NGI4MjdiMTkxNjBjYjJlNzFhM2U4NDNmYzkwYTcxMGIw
OWFlNjQyMWVhNzc1YzY5YjhiMGQ2NjlkOWRiZDU1NSZhbXA7aG9zdD02ODA0MmM5NDM1OTEwMTNh
YzJiMjQzMGE4OWIyNzBmNmFmMmM3NmQ4ZGZkMDg2YTA3MTc2YWZlN2M3NmMyYzYxJmFtcDtwaWk9
UzA5NjcwNjQ1MTMwMDAxOTImYW1wO3RpZD1zcGRmLTgwMzkzZTAyLWI1OTEtNDk3MC1iZGU0LThk
OWViZTM4ZTVmZSZhbXA7c2lkPWZkNDgwODc4NzE1NGQzNDFiNTBhNTU5OTEwZDQ2OTk2ZTExNWd4
cnFhJmFtcDt0eXBlPWNsaWVudDwvdXJsPjwvcmVsYXRlZC11cmxzPjwvdXJscz48ZWxlY3Ryb25p
Yy1yZXNvdXJjZS1udW0+MTAuMTAxNi9qLmRzcjIuMjAxMy4wMS4wMDg8L2VsZWN0cm9uaWMtcmVz
b3VyY2UtbnVtPjxsYW5ndWFnZT5FbmdsaXNoPC9sYW5ndWFnZT48L3JlY29yZD48L0NpdGU+PENp
dGU+PEF1dGhvcj5MaXBzY2h1bHR6PC9BdXRob3I+PFllYXI+MjAwMTwvWWVhcj48UmVjTnVtPjkx
Njc8L1JlY051bT48cmVjb3JkPjxyZWMtbnVtYmVyPjkxNjc8L3JlYy1udW1iZXI+PGZvcmVpZ24t
a2V5cz48a2V5IGFwcD0iRU4iIGRiLWlkPSJlOWRwenRzOW16YXY5NWUwcnM4cHJ3djlleHR6dzl4
dnhlZnciIHRpbWVzdGFtcD0iMTU3MDAzOTkyNiI+OTE2Nzwva2V5PjwvZm9yZWlnbi1rZXlzPjxy
ZWYtdHlwZSBuYW1lPSJKb3VybmFsIEFydGljbGUiPjE3PC9yZWYtdHlwZT48Y29udHJpYnV0b3Jz
PjxhdXRob3JzPjxhdXRob3I+TGlwc2NodWx0eiwgRi48L2F1dGhvcj48L2F1dGhvcnM+PC9jb250
cmlidXRvcnM+PGF1dGgtYWRkcmVzcz5CZXJtdWRhIEJpb2wgU3RuIFJlcyBJbmMsIEZlcnJ5IFJl
YWNoLCBCZXJtdWRhPC9hdXRoLWFkZHJlc3M+PHRpdGxlcz48dGl0bGU+QSB0aW1lLXNlcmllcyBh
c3Nlc3NtZW50IG9mIHRoZSBuaXRyb2dlbiBjeWNsZSBhdCBCQVRTPC90aXRsZT48c2Vjb25kYXJ5
LXRpdGxlPkRlZXAtU2VhIFJlc2VhcmNoIElJPC9zZWNvbmRhcnktdGl0bGU+PGFsdC10aXRsZT5E
ZWVwLVNlYSBSZXNlYXJjaCBQYXJ0IElJPC9hbHQtdGl0bGU+PC90aXRsZXM+PHBlcmlvZGljYWw+
PGZ1bGwtdGl0bGU+RGVlcC1TZWEgUmVzZWFyY2ggSUk8L2Z1bGwtdGl0bGU+PGFiYnItMT5EZWVw
LVNlYSBSZXNlYXJjaCBQYXJ0IElJPC9hYmJyLTE+PC9wZXJpb2RpY2FsPjxhbHQtcGVyaW9kaWNh
bD48ZnVsbC10aXRsZT5EZWVwLVNlYSBSZXNlYXJjaCBJSTwvZnVsbC10aXRsZT48YWJici0xPkRl
ZXAtU2VhIFJlc2VhcmNoIFBhcnQgSUk8L2FiYnItMT48L2FsdC1wZXJpb2RpY2FsPjxwYWdlcz4x
ODk3LTE5MjQ8L3BhZ2VzPjx2b2x1bWU+NDg8L3ZvbHVtZT48bnVtYmVyPjgtOTwvbnVtYmVyPjxr
ZXl3b3Jkcz48a2V5d29yZD5ub3J0aC1hdGxhbnRpYyBvY2Vhbjwva2V5d29yZD48a2V5d29yZD5z
YXJnYXNzbyBzZWE8L2tleXdvcmQ+PGtleXdvcmQ+bmFub21vbGFyIGNvbmNlbnRyYXRpb25zPC9r
ZXl3b3JkPjxrZXl3b3JkPmlub3JnYW5pYyBuaXRyb2dlbjwva2V5d29yZD48a2V5d29yZD5nbGFz
cy1maWJlcjwva2V5d29yZD48a2V5d29yZD52ZXJ0aWNhbC1kaXN0cmlidXRpb248L2tleXdvcmQ+
PGtleXdvcmQ+ZXF1YXRvcmlhbCBwYWNpZmljPC9rZXl3b3JkPjxrZXl3b3JkPm5hdHVyYWwtd2F0
ZXJzPC9rZXl3b3JkPjxrZXl3b3JkPm1hcmluZSBzeXN0ZW1zPC9rZXl3b3JkPjxrZXl3b3JkPm5p
dHJhdGUgdXB0YWtlPC9rZXl3b3JkPjwva2V5d29yZHM+PGRhdGVzPjx5ZWFyPjIwMDE8L3llYXI+
PC9kYXRlcz48aXNibj4wOTY3LTA2NDU8L2lzYm4+PGFjY2Vzc2lvbi1udW0+V09TOjAwMDE2ODYz
MjIwMDAyMDwvYWNjZXNzaW9uLW51bT48dXJscz48cmVsYXRlZC11cmxzPjx1cmw+Jmx0O0dvIHRv
IElTSSZndDs6Ly9XT1M6MDAwMTY4NjMyMjAwMDIwPC91cmw+PHVybD5odHRwczovL3BkZi5zY2ll
bmNlZGlyZWN0YXNzZXRzLmNvbS8yNzE3MjIvMS1zMi4wLVMwOTY3MDY0NTAwWDAwNDEwLzEtczIu
MC1TMDk2NzA2NDUwMDAwMTY4NS9tYWluLnBkZj9YLUFtei1TZWN1cml0eS1Ub2tlbj1JUW9KYjNK
cFoybHVYMlZqRU1QJTJGJTJGJTJGJTJGJTJGJTJGJTJGJTJGJTJGJTJGd0VhQ1hWekxXVmhjM1F0
TVNKSE1FVUNJR004VEl3YXMzdGp6WSUyRnc3RWdwJTJGejZadHdaTWFGN3Z5bDRSYTYlMkZFbGN6
WEFpRUFvc292YTd6WndDdm9WRmV6RDhGYjFUNVc0ZGQ2JTJGb1Q3QjBSdnYyUzRpNWtxendJSUd4
QUNHZ3d3TlRrd01ETTFORFk0TmpVaURBc0RMOFFLWGhueVp5QmdwaXFzQWxqS3Y2MVNLanp6Zmgw
V1FaT1c0ajRseWtDY1FieUpkSFhCWlh3eUk5dGdGZEJwbWwwQTAlMkJseU9NS3N5RFkzM1pVVWwy
aGtFVjJybEtOaXJrOXl5JTJCSWdYWUpTaTJ4b01mRmpSSmNLekR3aUlXYm85RE1sV2d1Vk9qNmxj
JTJCS29KOXNtR0FuSjdHQk1tcTlRNzVURVFRTExlVmxsMHFKQ1R0SFVNVSUyQlZBa0NBQUVUWUg4
Wm9HRzRjM1I3MGpMTU9Ta3lKR3NhYzdnRWpGNnh6Y1FhUXBDNFFNZTQwV2slMkJGY2ZPUkUzN1dR
ZzVGOEZMTjcxJTJGJTJGcjc1RSUyQlN1RGg5bWdEeHU1MDdBdDZ3V0JSZjZuNEh0OExtUDZDdUpJ
UDlvJTJCJTJCdDVOY0hybFdrQmdyRmY3b0xxR2ZLY1VtRjVyU2lIQWNhbDNPJTJGVHo1UlhYN0to
SVElMkJXNkprZ0lTNUptNEY0S1pna3kwT21qVWVJWUx1cFBlZURzdHo4ZkpEWEptVWpZODI1QmRM
JTJCN0JueGFLTHhyb1REbGhjcnZCVHJRQXAycmU1aGNYcEhoRFozRk80YmZoRWQwZVpFWVNNdTk0
QlFCV1hMTnkyeXZNdjM5RHZ1em9ySjNsUHVKN2U0UDZNUHRtVHF5YlFFODJGMUNvR0RGV0NDODJJ
dXdhJTJGaDNpelBYN2Y1NkhUNFVzTnl2eVlGaGVvUkglMkI0WGVUNk5jdGxNaTJFbzBVUmdEaEhk
RmYxVndNRiUyQnJsWFZqUUgxTHFtOXoxR1NGYmhpcmtSWGUlMkZLYzJmWjRZeDNUdXZFVmNaUkVr
OWRXcWslMkJEayUyQm1JblBvSlp6cTVSU0VTU0oxTVZvUXpFWkklMkY0c1NQSGhxRmlDaFgzMGpW
NWpnT01zYjlNbFdPN2ZLN3M5dzJuT0JLeXJ1bVUlMkI4UVA1Y2o0RldOUXE1NW8yYyUyRlNmemh1
eDJEQkZTamZQV1R0YzNaaENiWmpqVjRtUzhkbVdEeENsdzJoYXk3ME00akV6JTJGbXQ3NmxmalJJ
OVRZWE5KZjRrOXJzVlVRTHM1a3FHY0JIQWJkQyUyQnUlMkZQWCUyQkRJZFdmalZ6NmI5M21FQ1hZ
OHZpdWdYWVpJJTJGRzA4OXBkd1VnNFJndm15TTZhayUyQjNvcU1pc2FJZ2o5cWdBJTNEJTNEJmFt
cDtYLUFtei1BbGdvcml0aG09QVdTNC1ITUFDLVNIQTI1NiZhbXA7WC1BbXotRGF0ZT0yMDE5MTIx
MlQxOTU2MjRaJmFtcDtYLUFtei1TaWduZWRIZWFkZXJzPWhvc3QmYW1wO1gtQW16LUV4cGlyZXM9
MzAwJmFtcDtYLUFtei1DcmVkZW50aWFsPUFTSUFRM1BIQ1ZUWVZaWU5DSk1IJTJGMjAxOTEyMTIl
MkZ1cy1lYXN0LTElMkZzMyUyRmF3czRfcmVxdWVzdCZhbXA7WC1BbXotU2lnbmF0dXJlPWU4YzM0
OWU5ZWVkNTQxNzk3NTE4Mjk2ODk1MDk4ZTg3MDViMzliNDcxMTZjODE3NzdmZmMxYzI2OTVlYWMy
ODAmYW1wO2hhc2g9ODBhNjkyNjcwNDY5ZmUyNmQxZDJhYjRkYzNkNWFlN2E4NWE1OWUyMDkwZjQx
MDg3Nzk4ZGNlN2FkNmRiNTNjOSZhbXA7aG9zdD02ODA0MmM5NDM1OTEwMTNhYzJiMjQzMGE4OWIy
NzBmNmFmMmM3NmQ4ZGZkMDg2YTA3MTc2YWZlN2M3NmMyYzYxJmFtcDtwaWk9UzA5NjcwNjQ1MDAw
MDE2ODUmYW1wO3RpZD1zcGRmLWZlMDlmM2FkLTZhMDItNGM0Ni05Y2JmLTM0ZjA4NjYxZjZmYyZh
bXA7c2lkPWZkNDgwODc4NzE1NGQzNDFiNTBhNTU5OTEwZDQ2OTk2ZTExNWd4cnFhJmFtcDt0eXBl
PWNsaWVudDwvdXJsPjwvcmVsYXRlZC11cmxzPjwvdXJscz48ZWxlY3Ryb25pYy1yZXNvdXJjZS1u
dW0+RG9pIDEwLjEwMTYvUzA5NjctMDY0NSgwMCkwMDE2OC01PC9lbGVjdHJvbmljLXJlc291cmNl
LW51bT48bGFuZ3VhZ2U+RW5nbGlzaDwvbGFuZ3VhZ2U+PC9yZWNvcmQ+PC9DaXRlPjwvRW5kTm90
ZT5=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0B4C73" w:rsidRPr="00F73EA1">
        <w:rPr>
          <w:rFonts w:eastAsiaTheme="minorEastAsia"/>
          <w:noProof/>
        </w:rPr>
        <w:t>(</w:t>
      </w:r>
      <w:hyperlink w:anchor="_ENREF_51" w:tooltip="Lipschultz, 2001 #9167" w:history="1">
        <w:r w:rsidR="006260A9" w:rsidRPr="00F73EA1">
          <w:rPr>
            <w:rStyle w:val="Hyperlink"/>
            <w:rFonts w:eastAsiaTheme="minorEastAsia"/>
          </w:rPr>
          <w:t>Lipschultz, 2001</w:t>
        </w:r>
      </w:hyperlink>
      <w:r w:rsidR="000B4C73" w:rsidRPr="00F73EA1">
        <w:rPr>
          <w:rFonts w:eastAsiaTheme="minorEastAsia"/>
          <w:noProof/>
        </w:rPr>
        <w:t xml:space="preserve">; </w:t>
      </w:r>
      <w:hyperlink w:anchor="_ENREF_52" w:tooltip="Lomas, 2013 #9168" w:history="1">
        <w:r w:rsidR="006260A9" w:rsidRPr="00F73EA1">
          <w:rPr>
            <w:rStyle w:val="Hyperlink"/>
            <w:rFonts w:eastAsiaTheme="minorEastAsia"/>
          </w:rPr>
          <w:t>Lomas et al., 2013</w:t>
        </w:r>
      </w:hyperlink>
      <w:r w:rsidR="000B4C73" w:rsidRPr="00F73EA1">
        <w:rPr>
          <w:rFonts w:eastAsiaTheme="minorEastAsia"/>
          <w:noProof/>
        </w:rPr>
        <w:t>)</w:t>
      </w:r>
      <w:r w:rsidRPr="00F73EA1">
        <w:rPr>
          <w:rFonts w:eastAsiaTheme="minorEastAsia"/>
        </w:rPr>
        <w:fldChar w:fldCharType="end"/>
      </w:r>
      <w:r w:rsidRPr="00F73EA1">
        <w:rPr>
          <w:rFonts w:eastAsiaTheme="minorEastAsia"/>
        </w:rPr>
        <w:t xml:space="preserve">, the Arabian Sea </w:t>
      </w:r>
      <w:r w:rsidRPr="00F73EA1">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PEVuZE5vdGU+PENpdGU+PEF1dGhvcj5CdWVzc2VsZXI8L0F1dGhvcj48WWVhcj4xOTk4PC9ZZWFy
PjxSZWNOdW0+OTE3MDwvUmVjTnVtPjxEaXNwbGF5VGV4dD4oQnVlc3NlbGVyIGV0IGFsLiwgMTk5
ODsgU2FtYnJvdHRvLCAyMDAxKTwvRGlzcGxheVRleHQ+PHJlY29yZD48cmVjLW51bWJlcj45MTcw
PC9yZWMtbnVtYmVyPjxmb3JlaWduLWtleXM+PGtleSBhcHA9IkVOIiBkYi1pZD0iZTlkcHp0czlt
emF2OTVlMHJzOHByd3Y5ZXh0enc5eHZ4ZWZ3IiB0aW1lc3RhbXA9IjE1NzAwNDAwMjAiPjkxNzA8
L2tleT48L2ZvcmVpZ24ta2V5cz48cmVmLXR5cGUgbmFtZT0iSm91cm5hbCBBcnRpY2xlIj4xNzwv
cmVmLXR5cGU+PGNvbnRyaWJ1dG9ycz48YXV0aG9ycz48YXV0aG9yPkJ1ZXNzZWxlciwgSy48L2F1
dGhvcj48YXV0aG9yPkJhbGwsIEwuPC9hdXRob3I+PGF1dGhvcj5BbmRyZXdzLCBKLjwvYXV0aG9y
PjxhdXRob3I+QmVuaXRlei1OZWxzb24sIEMuPC9hdXRob3I+PGF1dGhvcj5CZWxhc3RvY2ssIFIu
PC9hdXRob3I+PGF1dGhvcj5DaGFpLCBGLjwvYXV0aG9yPjxhdXRob3I+Q2hhbywgWS48L2F1dGhv
cj48L2F1dGhvcnM+PC9jb250cmlidXRvcnM+PGF1dGgtYWRkcmVzcz5Xb29kcyBIb2xlIE9jZWFu
b2cgSW5zdCwgRGVwdCBNYXJpbmUgQ2hlbSAmYW1wOyBHZW9jaGVtLCBXb29kcyBIb2xlLCBNQSAw
MjU0MCBVU0EmI3hEO1VuaXYgTWFpbmUsIFNjaCBNYXJpbmUgU2NpLCBPcm9ubywgTUUgMDQ0Njkg
VVNBJiN4RDtDQUxURUNILCBKZXQgUHJvcCBMYWIsIFBhc2FkZW5hLCBDQSA5MTEwOSBVU0E8L2F1
dGgtYWRkcmVzcz48dGl0bGVzPjx0aXRsZT5VcHBlciBvY2VhbiBleHBvcnQgb2YgcGFydGljdWxh
dGUgb3JnYW5pYyBjYXJib24gaW4gdGhlIEFyYWJpYW4gU2VhIGRlcml2ZWQgZnJvbSB0aG9yaXVt
LTIzNDwvdGl0bGU+PHNlY29uZGFyeS10aXRsZT5EZWVwLVNlYSBSZXNlYXJjaCBJSTwvc2Vjb25k
YXJ5LXRpdGxlPjxhbHQtdGl0bGU+RGVlcC1TZWEgUmVzIFB0IElpPC9hbHQtdGl0bGU+PC90aXRs
ZXM+PHBlcmlvZGljYWw+PGZ1bGwtdGl0bGU+RGVlcC1TZWEgUmVzZWFyY2ggSUk8L2Z1bGwtdGl0
bGU+PGFiYnItMT5EZWVwLVNlYSBSZXNlYXJjaCBQYXJ0IElJPC9hYmJyLTE+PC9wZXJpb2RpY2Fs
PjxhbHQtcGVyaW9kaWNhbD48ZnVsbC10aXRsZT5EZWVwLVNlYSBSZXNlYXJjaCBQYXJ0IElpLVRv
cGljYWwgU3R1ZGllcyBpbiBPY2Vhbm9ncmFwaHk8L2Z1bGwtdGl0bGU+PGFiYnItMT5EZWVwLVNl
YSBSZXMgUHQgSWk8L2FiYnItMT48L2FsdC1wZXJpb2RpY2FsPjxwYWdlcz4yNDYxLTI0ODc8L3Bh
Z2VzPjx2b2x1bWU+NDU8L3ZvbHVtZT48bnVtYmVyPjEwLTExPC9udW1iZXI+PGtleXdvcmRzPjxr
ZXl3b3JkPmVxdWF0b3JpYWwgcGFjaWZpYzwva2V5d29yZD48a2V5d29yZD5zZWRpbWVudCB0cmFw
czwva2V5d29yZD48a2V5d29yZD5wYXJ0aWNsZS1mbHV4PC9rZXl3b3JkPjxrZXl3b3JkPnRoLTIz
NDwva2V5d29yZD48a2V5d29yZD5kaXNlcXVpbGlicmlhPC9rZXl3b3JkPjxrZXl3b3JkPndhdGVy
PC9rZXl3b3JkPjxrZXl3b3JkPmlzb3RvcGVzPC9rZXl3b3JkPjxrZXl3b3JkPnNlYXdhdGVyPC9r
ZXl3b3JkPjxrZXl3b3JkPmJpb21hc3M8L2tleXdvcmQ+PGtleXdvcmQ+cmVtb3ZhbDwva2V5d29y
ZD48L2tleXdvcmRzPjxkYXRlcz48eWVhcj4xOTk4PC95ZWFyPjwvZGF0ZXM+PGlzYm4+MDk2Ny0w
NjQ1PC9pc2JuPjxhY2Nlc3Npb24tbnVtPldPUzowMDAwNzc3NjUwMDAwMjA8L2FjY2Vzc2lvbi1u
dW0+PHVybHM+PHJlbGF0ZWQtdXJscz48dXJsPiZsdDtHbyB0byBJU0kmZ3Q7Oi8vV09TOjAwMDA3
Nzc2NTAwMDAyMDwvdXJsPjx1cmw+aHR0cHM6Ly9wZGYuc2NpZW5jZWRpcmVjdGFzc2V0cy5jb20v
MjcxNzIyLzEtczIuMC1TMDk2NzA2NDUwMFgwMDE5Ny8xLXMyLjAtUzA5NjcwNjQ1OTg4MDAyMjIv
bWFpbi5wZGY8L3VybD48L3JlbGF0ZWQtdXJscz48L3VybHM+PGVsZWN0cm9uaWMtcmVzb3VyY2Ut
bnVtPkRvaSAxMC4xMDE2L1MwOTY3LTA2NDUoOTgpODAwMjItMjwvZWxlY3Ryb25pYy1yZXNvdXJj
ZS1udW0+PGxhbmd1YWdlPkVuZ2xpc2g8L2xhbmd1YWdlPjwvcmVjb3JkPjwvQ2l0ZT48Q2l0ZT48
QXV0aG9yPlNhbWJyb3R0bzwvQXV0aG9yPjxZZWFyPjIwMDE8L1llYXI+PFJlY051bT45MTY5PC9S
ZWNOdW0+PHJlY29yZD48cmVjLW51bWJlcj45MTY5PC9yZWMtbnVtYmVyPjxmb3JlaWduLWtleXM+
PGtleSBhcHA9IkVOIiBkYi1pZD0iZTlkcHp0czltemF2OTVlMHJzOHByd3Y5ZXh0enc5eHZ4ZWZ3
IiB0aW1lc3RhbXA9IjE1NzAwMzk5OTkiPjkxNjk8L2tleT48L2ZvcmVpZ24ta2V5cz48cmVmLXR5
cGUgbmFtZT0iSm91cm5hbCBBcnRpY2xlIj4xNzwvcmVmLXR5cGU+PGNvbnRyaWJ1dG9ycz48YXV0
aG9ycz48YXV0aG9yPlNhbWJyb3R0bywgUi4gTi48L2F1dGhvcj48L2F1dGhvcnM+PC9jb250cmli
dXRvcnM+PGF1dGgtYWRkcmVzcz5Db2x1bWJpYSBVbml2LCBMYW1vbnQgRG9oZXJ0eSBFYXJ0aCBP
YnNlcnYsIFBhbGlzYWRlcywgTlkgMTA5NjQgVVNBPC9hdXRoLWFkZHJlc3M+PHRpdGxlcz48dGl0
bGU+Tml0cm9nZW4gcHJvZHVjdGlvbiBpbiB0aGUgbm9ydGhlcm4gQXJhYmlhbiBTZWEgZHVyaW5n
IHRoZSBTcHJpbmcgSW50ZXJtb25zb29uIGFuZCBTb3V0aHdlc3QgTW9uc29vbiBzZWFzb25zPC90
aXRsZT48c2Vjb25kYXJ5LXRpdGxlPkRlZXAtU2VhIFJlc2VhcmNoIElJPC9zZWNvbmRhcnktdGl0
bGU+PGFsdC10aXRsZT5EZWVwLVNlYSBSZXMgUHQgSWk8L2FsdC10aXRsZT48L3RpdGxlcz48cGVy
aW9kaWNhbD48ZnVsbC10aXRsZT5EZWVwLVNlYSBSZXNlYXJjaCBJSTwvZnVsbC10aXRsZT48YWJi
ci0xPkRlZXAtU2VhIFJlc2VhcmNoIFBhcnQgSUk8L2FiYnItMT48L3BlcmlvZGljYWw+PGFsdC1w
ZXJpb2RpY2FsPjxmdWxsLXRpdGxlPkRlZXAtU2VhIFJlc2VhcmNoIFBhcnQgSWktVG9waWNhbCBT
dHVkaWVzIGluIE9jZWFub2dyYXBoeTwvZnVsbC10aXRsZT48YWJici0xPkRlZXAtU2VhIFJlcyBQ
dCBJaTwvYWJici0xPjwvYWx0LXBlcmlvZGljYWw+PHBhZ2VzPjExNzMtMTE5ODwvcGFnZXM+PHZv
bHVtZT40ODwvdm9sdW1lPjxudW1iZXI+Ni03PC9udW1iZXI+PGtleXdvcmRzPjxrZXl3b3JkPnBh
cnRpY3VsYXRlIG9yZ2FuaWMtY2FyYm9uPC9rZXl3b3JkPjxrZXl3b3JkPmNlbnRyYWwgZXF1YXRv
cmlhbCBwYWNpZmljPC9rZXl3b3JkPjxrZXl3b3JkPm5vcnRod2VzdGVybiBpbmRpYW4tb2NlYW48
L2tleXdvcmQ+PGtleXdvcmQ+cGh5dG9wbGFua3RvbiBncm93dGg8L2tleXdvcmQ+PGtleXdvcmQ+
dXMtamdvZnM8L2tleXdvcmQ+PGtleXdvcmQ+bWVzb3pvb3BsYW5rdG9uIGJpb21hc3M8L2tleXdv
cmQ+PGtleXdvcmQ+c3BhdGlhbC1wYXR0ZXJuczwva2V5d29yZD48a2V5d29yZD5zdXJmYWNlIHdh
dGVyczwva2V5d29yZD48a2V5d29yZD5hdGxhbnRpYy1vY2Vhbjwva2V5d29yZD48a2V5d29yZD5u
YXR1cmFsLXdhdGVyczwva2V5d29yZD48L2tleXdvcmRzPjxkYXRlcz48eWVhcj4yMDAxPC95ZWFy
PjwvZGF0ZXM+PGlzYm4+MDk2Ny0wNjQ1PC9pc2JuPjxhY2Nlc3Npb24tbnVtPldPUzowMDAxNjc2
NjMyMDAwMDU8L2FjY2Vzc2lvbi1udW0+PHVybHM+PHJlbGF0ZWQtdXJscz48dXJsPiZsdDtHbyB0
byBJU0kmZ3Q7Oi8vV09TOjAwMDE2NzY2MzIwMDAwNTwvdXJsPjx1cmw+aHR0cHM6Ly9wZGYuc2Np
ZW5jZWRpcmVjdGFzc2V0cy5jb20vMjcxNzIyLzEtczIuMC1TMDk2NzA2NDUwMFgwMDQwOS8xLXMy
LjAtUzA5NjcwNjQ1MDAwMDEzNTEvbWFpbi5wZGY/WC1BbXotU2VjdXJpdHktVG9rZW49SVFvSmIz
SnBaMmx1WDJWakVNUCUyRiUyRiUyRiUyRiUyRiUyRiUyRiUyRiUyRiUyRndFYUNYVnpMV1ZoYzNR
dE1TSkhNRVVDSUJFUElNTUhiRTI1bjhpamZwZTlUam43VGklMkZaZjNvR2dnTWI4VE9GM1gzQ0Fp
RUFtTWRjbkFBR05QbGNCUGhHM1JoZUxFdjA1VUxZamVyb0ZBbDFqa1ZFU0tFcXp3SUlIQkFDR2d3
d05Ua3dNRE0xTkRZNE5qVWlEUGpQVlBmNzVpaUtWNFlhWXlxc0F0MlM2d29CJTJCRDhuZUlyc2N4
Nk94S29HcmMxZE82ZzhBUCUyQmRmM3RaWG5iMVg5N05YYmttdDVlb0VCcFNTajE3Um96NmxXUm9N
aW1Fc2FtS2xreXdDMTU0VExqeHVveWpydzM3TDB1RUNObllMZVh2VzhPdU1QQ1g5dXRSaU1ESDkz
VHQ5d0tqUnh3QUhOdHdjWHlaOEF4MWt5eDhmYkdUMHN4WVNlRDdnTVFEMFpLOEhjYWNRMkY5akQx
NyUyRm1EaGFmaSUyRkp3ZjUzVFR4OTRQJTJGOExVanlKbkdTa2oxTDFJeTZCb1ZmT1l0WXNiSTk4
OTY5czVSenk3M2RjbHBqUGZRa01oYmQlMkZIaGx4ZnpuYVZqMm5PQnN0NWk3UUxNeTgzMTRGQSUy
RkRaWTBaelE1RGZ4cUNsODBRcnlrSjhodlolMkZpUTk0WTlTM0FVRHphNnNGOUdpQ2djbG9rdkRL
VWtkbkZodGNQMiUyRkhpMlRjY21RTiUyRmRjOWFaJTJGMTk4WkRiMHFSMmsyTWxIVFNkand2Wkdz
bkwwTUREU204cnZCVHJRQWdDNHlKYnk2aVZsSzg3MDQzWW9mR2Q5blowTUZTZGo0VzcySU1jR0pq
cnFzR0R6VXh3VDhiak9WMWJubVR4dkdjSm0wTEhxZFRRMFZxSUsyYklGZXNXbjQxcFE0eXo5a0hV
a05vT1ZCNVpHU2glMkZ5ZFEzaWgwOExxOERWd0hvVks4QTcyeU40ZEhVZ1RpcXI1eSUyRkhldXRt
Q0prTnVxMHhncjdZaldDb0lFbnZMdThGalBwUEl1bHJPTzM4c2UlMkZ4T2FsTGFvemExSzFnUnEz
M1hCU1dmTzdya09TcnFweWhGajZyVWIlMkJFT0FFQ01HaW9IM2lmZFFaZWVDJTJCRyUyRndRekR2
QUtWcjNDQ3VoSTBuYmZjY0Rzem1PMUVoeHBsdnVIYlpwTnk4aWREVHBaamdOaUFuRU5ielF0Z3JG
UGZyJTJCaU5WdDRrcHE4T1laWmdkQTdlS293UCUyRkhNU2VXWTJzNjgwUmlYU0tPOFFpdFB5QjUl
MkZlNDNFRDN0ZnVpZTd4VllFSjJDd2NlQiUyQlAlMkJYbmZxc2VwNjFIUDJZZzJURmE3Y052UVlV
aFJKNGdPRDMlMkZKM3VOV0xrNGZVZTBEQzFyelE3enN3JTNEJTNEJmFtcDtYLUFtei1BbGdvcml0
aG09QVdTNC1ITUFDLVNIQTI1NiZhbXA7WC1BbXotRGF0ZT0yMDE5MTIxMlQxOTU4NDlaJmFtcDtY
LUFtei1TaWduZWRIZWFkZXJzPWhvc3QmYW1wO1gtQW16LUV4cGlyZXM9MzAwJmFtcDtYLUFtei1D
cmVkZW50aWFsPUFTSUFRM1BIQ1ZUWVc3Q1I1SDRJJTJGMjAxOTEyMTIlMkZ1cy1lYXN0LTElMkZz
MyUyRmF3czRfcmVxdWVzdCZhbXA7WC1BbXotU2lnbmF0dXJlPTgwNTcyMWNkODMwYTA4MTIyNGI0
MzlmZGIzMDA1MDFjY2EyMDFiNzk3NGM0MTM2MjRjODU3YzM2ZjA0MDVlMDEmYW1wO2hhc2g9ZTIx
ZTUxMTA4YjJlMjk5MDFjMzJiNTJmNmY1OWZkMzQ5YWZlOGIzNDc1ZTdkMGVhN2JkYjNhZTA3MWE2
NThmZiZhbXA7aG9zdD02ODA0MmM5NDM1OTEwMTNhYzJiMjQzMGE4OWIyNzBmNmFmMmM3NmQ4ZGZk
MDg2YTA3MTc2YWZlN2M3NmMyYzYxJmFtcDtwaWk9UzA5NjcwNjQ1MDAwMDEzNTEmYW1wO3RpZD1z
cGRmLWVkMTFmZjk2LTc2ZmQtNGVkNC04MTEwLTBmYTc1MjVkMDkyYSZhbXA7c2lkPWZkNDgwODc4
NzE1NGQzNDFiNTBhNTU5OTEwZDQ2OTk2ZTExNWd4cnFhJmFtcDt0eXBlPWNsaWVudDwvdXJsPjwv
cmVsYXRlZC11cmxzPjwvdXJscz48ZWxlY3Ryb25pYy1yZXNvdXJjZS1udW0+RG9pIDEwLjEwMTYv
UzA5NjctMDY0NSgwMCkwMDEzNS0xPC9lbGVjdHJvbmljLXJlc291cmNlLW51bT48bGFuZ3VhZ2U+
RW5nbGlzaDwvbGFuZ3VhZ2U+PC9yZWNvcmQ+PC9DaXRlPjwvRW5kTm90ZT4A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0B4C73" w:rsidRPr="00F73EA1">
        <w:rPr>
          <w:rFonts w:eastAsiaTheme="minorEastAsia"/>
          <w:noProof/>
        </w:rPr>
        <w:t>(</w:t>
      </w:r>
      <w:hyperlink w:anchor="_ENREF_9" w:tooltip="Buesseler, 1998 #9170" w:history="1">
        <w:r w:rsidR="006260A9" w:rsidRPr="00F73EA1">
          <w:rPr>
            <w:rStyle w:val="Hyperlink"/>
            <w:rFonts w:eastAsiaTheme="minorEastAsia"/>
          </w:rPr>
          <w:t>Buesseler et al., 1998</w:t>
        </w:r>
      </w:hyperlink>
      <w:r w:rsidR="000B4C73" w:rsidRPr="00F73EA1">
        <w:rPr>
          <w:rFonts w:eastAsiaTheme="minorEastAsia"/>
          <w:noProof/>
        </w:rPr>
        <w:t xml:space="preserve">; </w:t>
      </w:r>
      <w:hyperlink w:anchor="_ENREF_78" w:tooltip="Sambrotto, 2001 #9169" w:history="1">
        <w:r w:rsidR="006260A9" w:rsidRPr="00F73EA1">
          <w:rPr>
            <w:rStyle w:val="Hyperlink"/>
            <w:rFonts w:eastAsiaTheme="minorEastAsia"/>
          </w:rPr>
          <w:t>Sambrotto, 2001</w:t>
        </w:r>
      </w:hyperlink>
      <w:r w:rsidR="000B4C73" w:rsidRPr="00F73EA1">
        <w:rPr>
          <w:rFonts w:eastAsiaTheme="minorEastAsia"/>
          <w:noProof/>
        </w:rPr>
        <w:t>)</w:t>
      </w:r>
      <w:r w:rsidRPr="00F73EA1">
        <w:rPr>
          <w:rFonts w:eastAsiaTheme="minorEastAsia"/>
        </w:rPr>
        <w:fldChar w:fldCharType="end"/>
      </w:r>
      <w:r w:rsidRPr="00F73EA1">
        <w:rPr>
          <w:rFonts w:eastAsiaTheme="minorEastAsia"/>
        </w:rPr>
        <w:t xml:space="preserve">, and the Costa Rica Dome </w:t>
      </w:r>
      <w:r w:rsidRPr="00F73EA1">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F73EA1">
        <w:rPr>
          <w:rFonts w:eastAsiaTheme="minorEastAsia"/>
        </w:rPr>
        <w:instrText xml:space="preserve"> ADDIN EN.CITE </w:instrText>
      </w:r>
      <w:r w:rsidR="000B4C73" w:rsidRPr="00F73EA1">
        <w:rPr>
          <w:rFonts w:eastAsiaTheme="minorEastAsia"/>
        </w:rPr>
        <w:fldChar w:fldCharType="begin">
          <w:fldData xml:space="preserve">PEVuZE5vdGU+PENpdGU+PEF1dGhvcj5TdHVrZWw8L0F1dGhvcj48WWVhcj4yMDE2PC9ZZWFyPjxS
ZWNOdW0+OTE3MTwvUmVjTnVtPjxEaXNwbGF5VGV4dD4oU3R1a2VsIGV0IGFsLiwgMjAxNik8L0Rp
c3BsYXlUZXh0PjxyZWNvcmQ+PHJlYy1udW1iZXI+OTE3MTwvcmVjLW51bWJlcj48Zm9yZWlnbi1r
ZXlzPjxrZXkgYXBwPSJFTiIgZGItaWQ9ImU5ZHB6dHM5bXphdjk1ZTByczhwcnd2OWV4dHp3OXh2
eGVmdyIgdGltZXN0YW1wPSIxNTcwMDQwMDkzIj45MTcxPC9rZXk+PC9mb3JlaWduLWtleXM+PHJl
Zi10eXBlIG5hbWU9IkpvdXJuYWwgQXJ0aWNsZSI+MTc8L3JlZi10eXBlPjxjb250cmlidXRvcnM+
PGF1dGhvcnM+PGF1dGhvcj5TdHVrZWwsIE0uIFIuPC9hdXRob3I+PGF1dGhvcj5CZW5pdGV6LU5l
bHNvbiwgQy4gUi48L2F1dGhvcj48YXV0aG9yPkRlY2ltYSwgTS48L2F1dGhvcj48YXV0aG9yPlRh
eWxvciwgQS4gRy48L2F1dGhvcj48YXV0aG9yPkJ1Y2h3YWxkLCBDLjwvYXV0aG9yPjxhdXRob3I+
TGFuZHJ5LCBNLiBSLjwvYXV0aG9yPjwvYXV0aG9ycz48L2NvbnRyaWJ1dG9ycz48YXV0aC1hZGRy
ZXNzPkZsb3JpZGEgU3RhdGUgVW5pdiwgRGVwdCBFYXJ0aCBPY2VhbiAmYW1wOyBBdG1vc3BoZXIg
U2NpLCBUYWxsYWhhc3NlZSwgRkwgMzIzMDYgVVNBJiN4RDtVbml2IFMgQ2Fyb2xpbmEsIE1hcmlu
ZSBTY2kgUHJvZ3JhbSwgQ29sdW1iaWEsIFNDIDI5MjA4IFVTQSYjeEQ7VW5pdiBTIENhcm9saW5h
LCBEZXB0IEVhcnRoICZhbXA7IE9jZWFuIFNjaSwgQ29sdW1iaWEsIFNDIDI5MjA4IFVTQSYjeEQ7
VW5pdiBDYWxpZiBTYW4gRGllZ28sIFNjcmlwcHMgSW5zdCBPY2Vhbm9nLCBMYSBKb2xsYSwgQ0Eg
OTIwMzcgVVNBJiN4RDtOYXRsIEluc3QgV2F0ZXIgJmFtcDsgQXRtb3NwaGVyIFJlcyBOSVdBLCAz
MDEgRXZhbnMgQmF5IFBhcmFkZSwgV2VsbGluZ3RvbiA2MDIxLCBOZXcgWmVhbGFuZCYjeEQ7V29v
ZHMgSG9sZSBPY2Vhbm9nIEluc3QsIFdvb2RzIEhvbGUsIE1BIDAyNTQzIFVTQTwvYXV0aC1hZGRy
ZXNzPjx0aXRsZXM+PHRpdGxlPlRoZSBiaW9sb2dpY2FsIHB1bXAgaW4gdGhlIENvc3RhIFJpY2Eg
RG9tZTogYW4gb3Blbi1vY2VhbiB1cHdlbGxpbmcgc3lzdGVtIHdpdGggaGlnaCBuZXcgcHJvZHVj
dGlvbiBhbmQgbG93IGV4cG9ydDwvdGl0bGU+PHNlY29uZGFyeS10aXRsZT5Kb3VybmFsIG9mIFBs
YW5rdG9uIFJlc2VhcmNoPC9zZWNvbmRhcnktdGl0bGU+PGFsdC10aXRsZT5KIFBsYW5rdG9uIFJl
czwvYWx0LXRpdGxlPjwvdGl0bGVzPjxwZXJpb2RpY2FsPjxmdWxsLXRpdGxlPkpvdXJuYWwgb2Yg
UGxhbmt0b24gUmVzZWFyY2g8L2Z1bGwtdGl0bGU+PGFiYnItMT5KIFBsYW5rdG9uIFJlczwvYWJi
ci0xPjwvcGVyaW9kaWNhbD48YWx0LXBlcmlvZGljYWw+PGZ1bGwtdGl0bGU+Sm91cm5hbCBvZiBQ
bGFua3RvbiBSZXNlYXJjaDwvZnVsbC10aXRsZT48YWJici0xPkogUGxhbmt0b24gUmVzPC9hYmJy
LTE+PC9hbHQtcGVyaW9kaWNhbD48cGFnZXM+MzQ4LTM2NTwvcGFnZXM+PHZvbHVtZT4zODwvdm9s
dW1lPjxudW1iZXI+MjwvbnVtYmVyPjxrZXl3b3Jkcz48a2V5d29yZD5iaW9nZW9jaGVtaXN0cnk8
L2tleXdvcmQ+PGtleXdvcmQ+ZWFzdGVybiB0cm9waWNhbCBwYWNpZmljPC9rZXl3b3JkPjxrZXl3
b3JkPnBsYW5rdG9uPC9rZXl3b3JkPjxrZXl3b3JkPmNhcmJvbiBmbHV4PC9rZXl3b3JkPjxrZXl3
b3JkPm51dHJpZW50czwva2V5d29yZD48a2V5d29yZD5wYXJ0aWN1bGF0ZSBvcmdhbmljLWNhcmJv
bjwva2V5d29yZD48a2V5d29yZD5lYXN0ZXJuIHRyb3BpY2FsIHBhY2lmaWM8L2tleXdvcmQ+PGtl
eXdvcmQ+ZXF1YXRvcmlhbCBwYWNpZmljPC9rZXl3b3JkPjxrZXl3b3JkPndhdGVyIGNvbHVtbjwv
a2V5d29yZD48a2V5d29yZD5zbWFsbC12b2x1bWU8L2tleXdvcmQ+PGtleXdvcmQ+dGltZS1zZXJp
ZXM8L2tleXdvcmQ+PGtleXdvcmQ+cGh5dG9wbGFua3RvbiBwcm9kdWN0aW9uPC9rZXl3b3JkPjxr
ZXl3b3JkPmV1cGhvdGljIHpvbmU8L2tleXdvcmQ+PGtleXdvcmQ+YXJhYmlhbiBzZWE8L2tleXdv
cmQ+PGtleXdvcmQ+Zmx1eDwva2V5d29yZD48L2tleXdvcmRzPjxkYXRlcz48eWVhcj4yMDE2PC95
ZWFyPjxwdWItZGF0ZXM+PGRhdGU+TWFyLUFwcjwvZGF0ZT48L3B1Yi1kYXRlcz48L2RhdGVzPjxp
c2JuPjAxNDItNzg3MzwvaXNibj48YWNjZXNzaW9uLW51bT5XT1M6MDAwMzcyODc0MzAwMDEzPC9h
Y2Nlc3Npb24tbnVtPjx1cmxzPjxyZWxhdGVkLXVybHM+PHVybD4mbHQ7R28gdG8gSVNJJmd0Ozov
L1dPUzowMDAzNzI4NzQzMDAwMTM8L3VybD48dXJsPmh0dHBzOi8vd3d3Lm5jYmkubmxtLm5paC5n
b3YvcG1jL2FydGljbGVzL1BNQzQ4ODk5ODYvcGRmL2ZidjA5Ny5wZGY8L3VybD48L3JlbGF0ZWQt
dXJscz48L3VybHM+PGVsZWN0cm9uaWMtcmVzb3VyY2UtbnVtPjEwLjEwOTMvcGxhbmt0L2ZidjA5
NzwvZWxlY3Ryb25pYy1yZXNvdXJjZS1udW0+PGxhbmd1YWdlPkVuZ2xpc2g8L2xhbmd1YWdlPjwv
cmVjb3JkPjwvQ2l0ZT48L0VuZE5vdGU+
</w:fldData>
        </w:fldChar>
      </w:r>
      <w:r w:rsidR="000B4C73" w:rsidRPr="00F73EA1">
        <w:rPr>
          <w:rFonts w:eastAsiaTheme="minorEastAsia"/>
        </w:rPr>
        <w:instrText xml:space="preserve"> ADDIN EN.CITE.DATA </w:instrText>
      </w:r>
      <w:r w:rsidR="000B4C73" w:rsidRPr="00F73EA1">
        <w:rPr>
          <w:rFonts w:eastAsiaTheme="minorEastAsia"/>
        </w:rPr>
      </w:r>
      <w:r w:rsidR="000B4C73" w:rsidRPr="00F73EA1">
        <w:rPr>
          <w:rFonts w:eastAsiaTheme="minorEastAsia"/>
        </w:rPr>
        <w:fldChar w:fldCharType="end"/>
      </w:r>
      <w:r w:rsidRPr="00F73EA1">
        <w:rPr>
          <w:rFonts w:eastAsiaTheme="minorEastAsia"/>
        </w:rPr>
      </w:r>
      <w:r w:rsidRPr="00F73EA1">
        <w:rPr>
          <w:rFonts w:eastAsiaTheme="minorEastAsia"/>
        </w:rPr>
        <w:fldChar w:fldCharType="separate"/>
      </w:r>
      <w:r w:rsidRPr="00F73EA1">
        <w:rPr>
          <w:rFonts w:eastAsiaTheme="minorEastAsia"/>
          <w:noProof/>
        </w:rPr>
        <w:t>(</w:t>
      </w:r>
      <w:hyperlink w:anchor="_ENREF_87" w:tooltip="Stukel, 2016 #9171" w:history="1">
        <w:r w:rsidR="006260A9" w:rsidRPr="00F73EA1">
          <w:rPr>
            <w:rStyle w:val="Hyperlink"/>
            <w:rFonts w:eastAsiaTheme="minorEastAsia"/>
          </w:rPr>
          <w:t>Stukel et al., 2016</w:t>
        </w:r>
      </w:hyperlink>
      <w:r w:rsidRPr="00F73EA1">
        <w:rPr>
          <w:rFonts w:eastAsiaTheme="minorEastAsia"/>
          <w:noProof/>
        </w:rPr>
        <w:t>)</w:t>
      </w:r>
      <w:r w:rsidRPr="00F73EA1">
        <w:rPr>
          <w:rFonts w:eastAsiaTheme="minorEastAsia"/>
        </w:rPr>
        <w:fldChar w:fldCharType="end"/>
      </w:r>
      <w:r w:rsidRPr="00F73EA1">
        <w:rPr>
          <w:rFonts w:eastAsiaTheme="minorEastAsia"/>
        </w:rPr>
        <w:t>. In addition, NCP has been found to exceed sinking flux in the Sargasso Sea</w:t>
      </w:r>
      <w:r w:rsidRPr="00F73EA1">
        <w:t xml:space="preserve"> </w:t>
      </w:r>
      <w:r w:rsidRPr="00F73EA1">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F73EA1">
        <w:rPr>
          <w:rFonts w:eastAsiaTheme="minorEastAsia"/>
        </w:rPr>
        <w:instrText xml:space="preserve"> ADDIN EN.CITE </w:instrText>
      </w:r>
      <w:r w:rsidR="000B4C73" w:rsidRPr="00F73EA1">
        <w:rPr>
          <w:rFonts w:eastAsiaTheme="minorEastAsia"/>
        </w:rPr>
        <w:fldChar w:fldCharType="begin">
          <w:fldData xml:space="preserve">PEVuZE5vdGU+PENpdGU+PEF1dGhvcj5Fc3RhcGE8L0F1dGhvcj48WWVhcj4yMDE1PC9ZZWFyPjxS
ZWNOdW0+OTE3MjwvUmVjTnVtPjxEaXNwbGF5VGV4dD4oRXN0YXBhIGV0IGFsLiwgMjAxNSk8L0Rp
c3BsYXlUZXh0PjxyZWNvcmQ+PHJlYy1udW1iZXI+OTE3MjwvcmVjLW51bWJlcj48Zm9yZWlnbi1r
ZXlzPjxrZXkgYXBwPSJFTiIgZGItaWQ9ImU5ZHB6dHM5bXphdjk1ZTByczhwcnd2OWV4dHp3OXh2
eGVmdyIgdGltZXN0YW1wPSIxNTcwMDQwMTQxIj45MTcyPC9rZXk+PC9mb3JlaWduLWtleXM+PHJl
Zi10eXBlIG5hbWU9IkpvdXJuYWwgQXJ0aWNsZSI+MTc8L3JlZi10eXBlPjxjb250cmlidXRvcnM+
PGF1dGhvcnM+PGF1dGhvcj5Fc3RhcGEsIE0uIEwuPC9hdXRob3I+PGF1dGhvcj5TaWVnZWwsIEQu
IEEuPC9hdXRob3I+PGF1dGhvcj5CdWVzc2VsZXIsIEsuIE8uPC9hdXRob3I+PGF1dGhvcj5TdGFu
bGV5LCBSLiBILiBSLjwvYXV0aG9yPjxhdXRob3I+TG9tYXMsIE0uIFcuPC9hdXRob3I+PGF1dGhv
cj5OZWxzb24sIE4uIEIuPC9hdXRob3I+PC9hdXRob3JzPjwvY29udHJpYnV0b3JzPjxhdXRoLWFk
ZHJlc3M+V29vZHMgSG9sZSBPY2Vhbm9nIEluc3QsIERlcHQgTWFyaW5lIENoZW0gJmFtcDsgR2Vv
Y2hlbSwgV29vZHMgSG9sZSwgTUEgMDI1NDMgVVNBJiN4RDtVbml2IENhbGlmIFNhbnRhIEJhcmJh
cmEsIEVhcnRoIFJlcyBJbnN0LCBTYW50YSBCYXJiYXJhLCBDQSA5MzEwNiBVU0EmI3hEO1VuaXYg
Q2FsaWYgU2FudGEgQmFyYmFyYSwgRGVwdCBHZW9nLCBTYW50YSBCYXJiYXJhLCBDQSA5MzEwNiBV
U0EmI3hEO0Jlcm11ZGEgSW5zdCBPY2VhbiBTY2ksIFN0IEdlb3JnZXMsIEJlcm11ZGE8L2F1dGgt
YWRkcmVzcz48dGl0bGVzPjx0aXRsZT5EZWNvdXBsaW5nIG9mIG5ldCBjb21tdW5pdHkgYW5kIGV4
cG9ydCBwcm9kdWN0aW9uIG9uIHN1Ym1lc29zY2FsZXM8L3RpdGxlPjxzZWNvbmRhcnktdGl0bGU+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PjEyNjYtMTI4MjwvcGFnZXM+PHZvbHVtZT4yOTwvdm9sdW1lPjxudW1iZXI+ODwvbnVtYmVyPjxr
ZXl3b3Jkcz48a2V5d29yZD5leG9wb2x5bWVyIHBhcnRpY2xlcyB0ZXA8L2tleXdvcmQ+PGtleXdv
cmQ+b3JnYW5pYy1jYXJib248L2tleXdvcmQ+PGtleXdvcmQ+Y29oZXJlbnQgc3RydWN0dXJlczwv
a2V5d29yZD48a2V5d29yZD50aC0yMzQgcmF0aW9zPC9rZXl3b3JkPjxrZXl3b3JkPmNobG9yb3Bo
eWxsLWE8L2tleXdvcmQ+PGtleXdvcmQ+Z2FzLWV4Y2hhbmdlPC9rZXl3b3JkPjxrZXl3b3JkPnNh
cmdhc3NvIHNlYTwva2V5d29yZD48a2V5d29yZD5vY2Vhbjwva2V5d29yZD48a2V5d29yZD5waHl0
b3BsYW5rdG9uPC9rZXl3b3JkPjxrZXl3b3JkPnZhcmlhYmlsaXR5PC9rZXl3b3JkPjwva2V5d29y
ZHM+PGRhdGVzPjx5ZWFyPjIwMTU8L3llYXI+PHB1Yi1kYXRlcz48ZGF0ZT5BdWc8L2RhdGU+PC9w
dWItZGF0ZXM+PC9kYXRlcz48aXNibj4wODg2LTYyMzY8L2lzYm4+PGFjY2Vzc2lvbi1udW0+V09T
OjAwMDM2MzcwMjQwMDAxMTwvYWNjZXNzaW9uLW51bT48dXJscz48cmVsYXRlZC11cmxzPjx1cmw+
Jmx0O0dvIHRvIElTSSZndDs6Ly9XT1M6MDAwMzYzNzAyNDAwMDExPC91cmw+PHVybD5odHRwczov
L2FndXB1YnMub25saW5lbGlicmFyeS53aWxleS5jb20vZG9pL2Z1bGwvMTAuMTAwMi8yMDE0R0Iw
MDQ5MTM8L3VybD48L3JlbGF0ZWQtdXJscz48L3VybHM+PGVsZWN0cm9uaWMtcmVzb3VyY2UtbnVt
PjEwLjEwMDIvMjAxNGdiMDA0OTEzPC9lbGVjdHJvbmljLXJlc291cmNlLW51bT48bGFuZ3VhZ2U+
RW5nbGlzaDwvbGFuZ3VhZ2U+PC9yZWNvcmQ+PC9DaXRlPjwvRW5kTm90ZT4A
</w:fldData>
        </w:fldChar>
      </w:r>
      <w:r w:rsidR="000B4C73" w:rsidRPr="00F73EA1">
        <w:rPr>
          <w:rFonts w:eastAsiaTheme="minorEastAsia"/>
        </w:rPr>
        <w:instrText xml:space="preserve"> ADDIN EN.CITE.DATA </w:instrText>
      </w:r>
      <w:r w:rsidR="000B4C73" w:rsidRPr="00F73EA1">
        <w:rPr>
          <w:rFonts w:eastAsiaTheme="minorEastAsia"/>
        </w:rPr>
      </w:r>
      <w:r w:rsidR="000B4C73" w:rsidRPr="00F73EA1">
        <w:rPr>
          <w:rFonts w:eastAsiaTheme="minorEastAsia"/>
        </w:rPr>
        <w:fldChar w:fldCharType="end"/>
      </w:r>
      <w:r w:rsidRPr="00F73EA1">
        <w:rPr>
          <w:rFonts w:eastAsiaTheme="minorEastAsia"/>
        </w:rPr>
      </w:r>
      <w:r w:rsidRPr="00F73EA1">
        <w:rPr>
          <w:rFonts w:eastAsiaTheme="minorEastAsia"/>
        </w:rPr>
        <w:fldChar w:fldCharType="separate"/>
      </w:r>
      <w:r w:rsidRPr="00F73EA1">
        <w:rPr>
          <w:rFonts w:eastAsiaTheme="minorEastAsia"/>
          <w:noProof/>
        </w:rPr>
        <w:t>(</w:t>
      </w:r>
      <w:hyperlink w:anchor="_ENREF_21" w:tooltip="Estapa, 2015 #9172" w:history="1">
        <w:r w:rsidR="006260A9" w:rsidRPr="00F73EA1">
          <w:rPr>
            <w:rStyle w:val="Hyperlink"/>
            <w:rFonts w:eastAsiaTheme="minorEastAsia"/>
          </w:rPr>
          <w:t>Estapa et al., 2015</w:t>
        </w:r>
      </w:hyperlink>
      <w:r w:rsidRPr="00F73EA1">
        <w:rPr>
          <w:rFonts w:eastAsiaTheme="minorEastAsia"/>
          <w:noProof/>
        </w:rPr>
        <w:t>)</w:t>
      </w:r>
      <w:r w:rsidRPr="00F73EA1">
        <w:rPr>
          <w:rFonts w:eastAsiaTheme="minorEastAsia"/>
        </w:rPr>
        <w:fldChar w:fldCharType="end"/>
      </w:r>
      <w:r w:rsidRPr="00F73EA1">
        <w:rPr>
          <w:rFonts w:eastAsiaTheme="minorEastAsia"/>
        </w:rPr>
        <w:t xml:space="preserve"> and the Western Antarctic Peninsula </w:t>
      </w:r>
      <w:r w:rsidRPr="00F73EA1">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F73EA1">
        <w:rPr>
          <w:rFonts w:eastAsiaTheme="minorEastAsia"/>
        </w:rPr>
        <w:instrText xml:space="preserve"> ADDIN EN.CITE </w:instrText>
      </w:r>
      <w:r w:rsidR="0067294D" w:rsidRPr="00F73EA1">
        <w:rPr>
          <w:rFonts w:eastAsiaTheme="minorEastAsia"/>
        </w:rPr>
        <w:fldChar w:fldCharType="begin">
          <w:fldData xml:space="preserve">PEVuZE5vdGU+PENpdGU+PEF1dGhvcj5TdHVrZWw8L0F1dGhvcj48WWVhcj4yMDE1PC9ZZWFyPjxS
ZWNOdW0+OTE2NjwvUmVjTnVtPjxEaXNwbGF5VGV4dD4oU3R1a2VsIGV0IGFsLiwgMjAxNWEpPC9E
aXNwbGF5VGV4dD48cmVjb3JkPjxyZWMtbnVtYmVyPjkxNjY8L3JlYy1udW1iZXI+PGZvcmVpZ24t
a2V5cz48a2V5IGFwcD0iRU4iIGRiLWlkPSJlOWRwenRzOW16YXY5NWUwcnM4cHJ3djlleHR6dzl4
dnhlZnciIHRpbWVzdGFtcD0iMTU3MDAzOTg4OCI+OTE2Njwva2V5PjwvZm9yZWlnbi1rZXlzPjxy
ZWYtdHlwZSBuYW1lPSJKb3VybmFsIEFydGljbGUiPjE3PC9yZWYtdHlwZT48Y29udHJpYnV0b3Jz
PjxhdXRob3JzPjxhdXRob3I+U3R1a2VsLCBNLiBSLjwvYXV0aG9yPjxhdXRob3I+QXNoZXIsIEUu
PC9hdXRob3I+PGF1dGhvcj5Db3V0bywgTi48L2F1dGhvcj48YXV0aG9yPlNjaG9maWVsZCwgTy48
L2F1dGhvcj48YXV0aG9yPlN0cmViZWwsIFMuPC9hdXRob3I+PGF1dGhvcj5Ub3J0ZWxsLCBQLjwv
YXV0aG9yPjxhdXRob3I+RHVja2xvdywgSC4gVy48L2F1dGhvcj48L2F1dGhvcnM+PC9jb250cmli
dXRvcnM+PGF1dGgtYWRkcmVzcz5GbG9yaWRhIFN0YXRlIFVuaXYsIERlcHQgRWFydGggT2NlYW4g
JmFtcDsgQXRtb3NwaGVyIFNjaSwgVGFsbGFoYXNzZWUsIEZMIDMyMzA2IFVTQSYjeEQ7VW5pdiBC
cml0aXNoIENvbHVtYmlhLCBEZXB0IEVhcnRoIE9jZWFuICZhbXA7IEF0bW9zcGhlciBTY2ksIFZh
bmNvdXZlciwgQkMgVjVaIDFNOSwgQ2FuYWRhJiN4RDtSdXRnZXJzIFN0YXRlIFVuaXYsIERlcHQg
TWFyaW5lICZhbXA7IENvYXN0YWwgU2NpLCBOZXcgQnJ1bnN3aWNrLCBOSiAwODkwMyBVU0EmI3hE
O01hcmluZSBCaW9sIExhYiwgV29vZHMgSG9sZSwgTUEgMDI1NDMgVVNBJiN4RDtVbml2IEJyaXRp
c2ggQ29sdW1iaWEsIERlcHQgQm90LCBWYW5jb3V2ZXIsIEJDLCBDYW5hZGEmI3hEO0NvbHVtYmlh
IFVuaXYsIExhbW9udCBEb2hlcnR5IEVhcnRoIE9ic2VydiwgUGFsaXNhZGVzLCBOWSBVU0E8L2F1
dGgtYWRkcmVzcz48dGl0bGVzPjx0aXRsZT5UaGUgaW1iYWxhbmNlIG9mIG5ldyBhbmQgZXhwb3J0
IHByb2R1Y3Rpb24gaW4gdGhlIHdlc3Rlcm4gQW50YXJjdGljIFBlbmluc3VsYSwgYSBwb3RlbnRp
YWxseSAmcXVvdDtsZWFreSZxdW90OyBlY29zeXN0ZW08L3RpdGxlPjxzZWNvbmRhcnktdGl0bGU+
R2xvYmFsIEJpb2dlb2NoZW1pY2FsIEN5Y2xlczwvc2Vjb25kYXJ5LXRpdGxlPjxhbHQtdGl0bGU+
R2xvYmFsIEJpb2dlb2NoZW0gQ3k8L2FsdC10aXRsZT48L3RpdGxlcz48cGVyaW9kaWNhbD48ZnVs
bC10aXRsZT5HbG9iYWwgQmlvZ2VvY2hlbWljYWwgQ3ljbGVzPC9mdWxsLXRpdGxlPjxhYmJyLTE+
R2xvYmFsIEJpb2dlb2NoZW0gQ3k8L2FiYnItMT48L3BlcmlvZGljYWw+PGFsdC1wZXJpb2RpY2Fs
PjxmdWxsLXRpdGxlPkdsb2JhbCBCaW9nZW9jaGVtaWNhbCBDeWNsZXM8L2Z1bGwtdGl0bGU+PGFi
YnItMT5HbG9iYWwgQmlvZ2VvY2hlbSBDeTwvYWJici0xPjwvYWx0LXBlcmlvZGljYWw+PHBhZ2Vz
PjE0MDAtMTQyMDwvcGFnZXM+PHZvbHVtZT4yOTwvdm9sdW1lPjxudW1iZXI+OTwvbnVtYmVyPjxr
ZXl3b3Jkcz48a2V5d29yZD5zb3V0aGVybiBvY2Vhbjwva2V5d29yZD48a2V5d29yZD53ZXN0ZXJu
IGFudGFyY3RpYyBwZW5pbnN1bGE8L2tleXdvcmQ+PGtleXdvcmQ+dmVydGljYWwgZmx1eDwva2V5
d29yZD48a2V5d29yZD5iaW9nZW9jaGVtaXN0cnk8L2tleXdvcmQ+PGtleXdvcmQ+dGhvcml1bS0y
MzQ8L2tleXdvcmQ+PGtleXdvcmQ+Y2FyYm9uIGV4cG9ydDwva2V5d29yZD48a2V5d29yZD5wYXJ0
aWN1bGF0ZSBvcmdhbmljLWNhcmJvbjwva2V5d29yZD48a2V5d29yZD5iaW9sb2dpY2FsIHByb2R1
Y3Rpb24tcmF0ZXM8L2tleXdvcmQ+PGtleXdvcmQ+Y29udGluZW50YWwtc2hlbGY8L2tleXdvcmQ+
PGtleXdvcmQ+dXBwZXIgb2NlYW48L2tleXdvcmQ+PGtleXdvcmQ+bml0cmlmaWNhdGlvbiByYXRl
czwva2V5d29yZD48a2V5d29yZD5tYXJpbmUgZWNvc3lzdGVtPC9rZXl3b3JkPjxrZXl3b3JkPnBh
cnRpY2xlIGV4cG9ydDwva2V5d29yZD48a2V5d29yZD50aC0yMzQgcmF0aW9zPC9rZXl3b3JkPjxr
ZXl3b3JkPndhdGVyIGNvbHVtbjwva2V5d29yZD48a2V5d29yZD5hcmFiaWFuIHNlYTwva2V5d29y
ZD48L2tleXdvcmRzPjxkYXRlcz48eWVhcj4yMDE1PC95ZWFyPjxwdWItZGF0ZXM+PGRhdGU+U2Vw
PC9kYXRlPjwvcHViLWRhdGVzPjwvZGF0ZXM+PGlzYm4+MDg4Ni02MjM2PC9pc2JuPjxhY2Nlc3Np
b24tbnVtPldPUzowMDAzNjM3MDM4MDAwMDU8L2FjY2Vzc2lvbi1udW0+PHVybHM+PHJlbGF0ZWQt
dXJscz48dXJsPiZsdDtHbyB0byBJU0kmZ3Q7Oi8vV09TOjAwMDM2MzcwMzgwMDAwNTwvdXJsPjx1
cmw+aHR0cHM6Ly9hZ3VwdWJzLm9ubGluZWxpYnJhcnkud2lsZXkuY29tL2RvaS9mdWxsLzEwLjEw
MDIvMjAxNUdCMDA1MjExPC91cmw+PC9yZWxhdGVkLXVybHM+PC91cmxzPjxlbGVjdHJvbmljLXJl
c291cmNlLW51bT4xMC4xMDAyLzIwMTVnYjAwNTIxMTwvZWxlY3Ryb25pYy1yZXNvdXJjZS1udW0+
PGxhbmd1YWdlPkVuZ2xpc2g8L2xhbmd1YWdlPjwvcmVjb3JkPjwvQ2l0ZT48L0VuZE5vdGU+AG==
</w:fldData>
        </w:fldChar>
      </w:r>
      <w:r w:rsidR="0067294D" w:rsidRPr="00F73EA1">
        <w:rPr>
          <w:rFonts w:eastAsiaTheme="minorEastAsia"/>
        </w:rPr>
        <w:instrText xml:space="preserve"> ADDIN EN.CITE.DATA </w:instrText>
      </w:r>
      <w:r w:rsidR="0067294D" w:rsidRPr="00F73EA1">
        <w:rPr>
          <w:rFonts w:eastAsiaTheme="minorEastAsia"/>
        </w:rPr>
      </w:r>
      <w:r w:rsidR="0067294D" w:rsidRPr="00F73EA1">
        <w:rPr>
          <w:rFonts w:eastAsiaTheme="minorEastAsia"/>
        </w:rPr>
        <w:fldChar w:fldCharType="end"/>
      </w:r>
      <w:r w:rsidRPr="00F73EA1">
        <w:rPr>
          <w:rFonts w:eastAsiaTheme="minorEastAsia"/>
        </w:rPr>
      </w:r>
      <w:r w:rsidRPr="00F73EA1">
        <w:rPr>
          <w:rFonts w:eastAsiaTheme="minorEastAsia"/>
        </w:rPr>
        <w:fldChar w:fldCharType="separate"/>
      </w:r>
      <w:r w:rsidR="0067294D" w:rsidRPr="00F73EA1">
        <w:rPr>
          <w:rFonts w:eastAsiaTheme="minorEastAsia"/>
          <w:noProof/>
        </w:rPr>
        <w:t>(</w:t>
      </w:r>
      <w:hyperlink w:anchor="_ENREF_86" w:tooltip="Stukel, 2015 #9166" w:history="1">
        <w:r w:rsidR="006260A9" w:rsidRPr="00F73EA1">
          <w:rPr>
            <w:rStyle w:val="Hyperlink"/>
            <w:rFonts w:eastAsiaTheme="minorEastAsia"/>
          </w:rPr>
          <w:t>Stukel et al., 2015a</w:t>
        </w:r>
      </w:hyperlink>
      <w:r w:rsidR="0067294D" w:rsidRPr="00F73EA1">
        <w:rPr>
          <w:rFonts w:eastAsiaTheme="minorEastAsia"/>
          <w:noProof/>
        </w:rPr>
        <w:t>)</w:t>
      </w:r>
      <w:r w:rsidRPr="00F73EA1">
        <w:rPr>
          <w:rFonts w:eastAsiaTheme="minorEastAsia"/>
        </w:rPr>
        <w:fldChar w:fldCharType="end"/>
      </w:r>
      <w:r w:rsidRPr="00F73EA1">
        <w:rPr>
          <w:rFonts w:eastAsiaTheme="minorEastAsia"/>
        </w:rPr>
        <w:t xml:space="preserve">. Within the CCE, prior studies have determined e-ratios of ~0.2 </w:t>
      </w:r>
      <w:r w:rsidRPr="00F73EA1">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PEVuZE5vdGU+PENpdGU+PEF1dGhvcj5LZWxseTwvQXV0aG9yPjxZZWFyPjIwMTg8L1llYXI+PFJl
Y051bT45MDc2PC9SZWNOdW0+PERpc3BsYXlUZXh0PihLZWxseSBldCBhbC4sIDIwMTgpPC9EaXNw
bGF5VGV4dD48cmVjb3JkPjxyZWMtbnVtYmVyPjkwNzY8L3JlYy1udW1iZXI+PGZvcmVpZ24ta2V5
cz48a2V5IGFwcD0iRU4iIGRiLWlkPSJlOWRwenRzOW16YXY5NWUwcnM4cHJ3djlleHR6dzl4dnhl
ZnciIHRpbWVzdGFtcD0iMTU2ODE0MjEzNSI+OTA3Njwva2V5PjwvZm9yZWlnbi1rZXlzPjxyZWYt
dHlwZSBuYW1lPSJKb3VybmFsIEFydGljbGUiPjE3PC9yZWYtdHlwZT48Y29udHJpYnV0b3JzPjxh
dXRob3JzPjxhdXRob3I+S2VsbHksIFQuIEIuPC9hdXRob3I+PGF1dGhvcj5Hb2VyaWNrZSwgUi48
L2F1dGhvcj48YXV0aG9yPkthaHJ1LCBNLjwvYXV0aG9yPjxhdXRob3I+U29uZywgSC48L2F1dGhv
cj48YXV0aG9yPlN0dWtlbCwgTS4gUi48L2F1dGhvcj48L2F1dGhvcnM+PC9jb250cmlidXRvcnM+
PGF1dGgtYWRkcmVzcz5GbG9yaWRhIFN0YXRlIFVuaXYsIEVhcnRoIE9jZWFuICZhbXA7IEF0bW9z
cGhlciBTdHVkaWVzLCBUYWxsYWhhc3NlZSwgRkwgMzIzMDYgVVNBJiN4RDtGbG9yaWRhIFN0YXRl
IFVuaXYsIEN0ciBPY2VhbiBBdG1vc3BoZXIgUHJlZGljdCBTdHVkaWVzLCBUYWxsYWhhc3NlZSwg
RkwgMzIzMDYgVVNBJiN4RDtTY3JpcHBzIEluc3QgT2NlYW5vZywgSW50ZWdyYXQgT2NlYW5vZyBE
aXYsIExhIEpvbGxhLCBDQSBVU0EmI3hEO1lvbnNlaSBVbml2LCBEZXB0IEF0bW9zcGhlciBTY2ks
IFNlb3VsLCBTb3V0aCBLb3JlYTwvYXV0aC1hZGRyZXNzPjx0aXRsZXM+PHRpdGxlPkNDRSBJSTog
U3BhdGlhbCBhbmQgaW50ZXJhbm51YWwgdmFyaWFiaWxpdHkgaW4gZXhwb3J0IGVmZmljaWVuY3kg
YW5kIHRoZSBiaW9sb2dpY2FsIHB1bXAgaW4gYW4gZWFzdGVybiBib3VuZGFyeSBjdXJyZW50IHVw
d2VsbGluZyBzeXN0ZW0gd2l0aCBzdWJzdGFudGlhbCBsYXRlcmFsIGFkdmVjdGlvbjwvdGl0bGU+
PHNlY29uZGFyeS10aXRsZT5EZWVwLVNlYSBSZXNlYXJjaCBJIDwvc2Vjb25kYXJ5LXRpdGxlPjxh
bHQtdGl0bGU+RGVlcC1TZWEgUmVzIFB0IEk8L2FsdC10aXRsZT48L3RpdGxlcz48YWx0LXBlcmlv
ZGljYWw+PGZ1bGwtdGl0bGU+RGVlcC1TZWEgUmVzZWFyY2ggUGFydCBJLU9jZWFub2dyYXBoaWMg
UmVzZWFyY2ggUGFwZXJzPC9mdWxsLXRpdGxlPjxhYmJyLTE+RGVlcC1TZWEgUmVzIFB0IEk8L2Fi
YnItMT48L2FsdC1wZXJpb2RpY2FsPjxwYWdlcz4xNC0yNTwvcGFnZXM+PHZvbHVtZT4xNDA8L3Zv
bHVtZT48a2V5d29yZHM+PGtleXdvcmQ+Y2FsaWZvcm5pYSBjdXJyZW50IGVjb3N5c3RlbTwva2V5
d29yZD48a2V5d29yZD5jYXJib24gZXhwb3J0PC9rZXl3b3JkPjxrZXl3b3JkPndhdGVyIGNvbHVt
bjwva2V5d29yZD48a2V5d29yZD5mcm9udGFsIHpvbmU8L2tleXdvcmQ+PGtleXdvcmQ+Zmx1eDwv
a2V5d29yZD48a2V5d29yZD5zaW5raW5nPC9rZXl3b3JkPjxrZXl3b3JkPnpvb3BsYW5rdG9uPC9r
ZXl3b3JkPjxrZXl3b3JkPnRlbXBlcmF0dXJlPC9rZXl3b3JkPjxrZXl3b3JkPnJlc3BvbnNlczwv
a2V5d29yZD48a2V5d29yZD50aC0yMzQ8L2tleXdvcmQ+PC9rZXl3b3Jkcz48ZGF0ZXM+PHllYXI+
MjAxODwveWVhcj48cHViLWRhdGVzPjxkYXRlPk9jdDwvZGF0ZT48L3B1Yi1kYXRlcz48L2RhdGVz
Pjxpc2JuPjA5NjctMDYzNzwvaXNibj48YWNjZXNzaW9uLW51bT5XT1M6MDAwNDQ5MTMzNzAwMDAz
PC9hY2Nlc3Npb24tbnVtPjx1cmxzPjxyZWxhdGVkLXVybHM+PHVybD4mbHQ7R28gdG8gSVNJJmd0
OzovL1dPUzowMDA0NDkxMzM3MDAwMDM8L3VybD48dXJsPmh0dHBzOi8vcGRmLnNjaWVuY2VkaXJl
Y3Rhc3NldHMuY29tLzI3MTcxNS8xLXMyLjAtUzA5NjcwNjM3MThYMDAxMTkvMS1zMi4wLVMwOTY3
MDYzNzE4MzAwMTY1L21haW4ucGRmP1gtQW16LVNlY3VyaXR5LVRva2VuPUlRb0piM0pwWjJsdVgy
VmpFTDMlMkYlMkYlMkYlMkYlMkYlMkYlMkYlMkYlMkYlMkZ3RWFDWFZ6TFdWaGMzUXRNU0pHTUVR
Q0lFdnMyRWpLQzElMkZ4WG5aaUtwd0E4TzFhJTJGaFhsNk5tRUxEMGprYjdoRWZlekFpQTJMMWw0
V0NSNUhJOUV2aEhDdjl1RGM0N3BLVW5xb2pIeXpIWDlVNVhTTXlyUEFnZ1dFQUlhRERBMU9UQXdN
elUwTmpnMk5TSU05b0clMkZtd29oQ2pxWFB2VUlLcXdDcmNSVEtTVmhoa0dIcHVYSFNvM0VjSEMl
MkZZbnNmMExlVEsyT0dnV2NNc0kzQXVGVkJXRldzRzczNDVEQm5ORncxMDBKaERYWnBuVmgzT3U1
MkFEeWdmVDNFcm9XTjBlVG5NeGZzSjhheElkJTJCRk16Q0ZwdlBYQU5uMDc1SGtrb2dkN2pBUmpU
ek9KRWVRclRrbXpRVGwlMkZBcDlvYTBXYnV6OVozJTJGVVRHWTR2V3o3eE9pOW9LV0VnMnUxVWVj
eHppWkN4UFMlMkZtWU5majdmT1ZTJTJGRGRJcGNQemxyYnkxdGNtdno5Vng2bEw0em96WFU0SlUx
TEN0UyUyQjE5TjFDYUV2aExGdFlZcW53T2hDTSUyQkFQSjdXYzFSSHFlUVZRTTNsWURrYSUyRmpM
c21xYW04VXFkelZlOTAlMkJzSTVZJTJGNjd6YSUyQjVkU2FCMGhlTFBNMlNhRjJLdWZrVlkzQ2xa
U3djdGhxRm1iUjJrZmdnalhOcmNjRExwZ0pZU1RiQkwzJTJGeTRRcWt0ZjVTM2g4OHZ3cWZaOVZM
a2ZNTU92eXlPOEZPdEVDazVaJTJCJTJGSk5LT3hFeFhtZk5NWkdSYmZLc0UxODRncXZwQ0Mzb0Zw
d0pqRFA2T2xpdjRHVmo2WkI1VjRWMm9qREI1cmJYUjNZbndOZ0RVJTJCU1JUOWtBZXVVQUEyTXJy
ZU1mZWhlTkRZRzRiWGYlMkJJREhRS1ZqTVZkWUslMkJmWVF6JTJCUXAzUDFJelk3OTA3JTJGclJR
aURNbFlveWVLbXlyQlV3REtuR1RSM25sdWRqeDhHc0FjOTMzWXpXM2F4TjVNcDdVN2xrUHo1cXdl
aSUyQkglMkZPa241eE4ySzhCV1FuTyUyQlpzQWYlMkJMNFNKN3pyQ1J6dTA3YiUyRmslMkZyZWxV
elpXaFVVeWpnR1UlMkJoeVMyVndpa3ZxTmtSemZRUEpIOWJVMiUyRnZQOUlXQXRQTSUyQkg3cll3
bjk4TjJrMzY1JTJGMGNEa1BjV1RQaHBlSzRNM1FlJTJCMkZrbERFSG1JV0hjYUM4WFl5aElqWEJo
ZW55cFMySDdEdVBZaFBKdWNnc1B1ZW55azNFTGp6cVVGSFh5bmpGJTJCcmt1V0ZGUTdRMkxGNFl3
S0VWelRpb1ByU2h1eiUyRm9HaVN3M1I0M2lXOUVLS1VlWllaV0ltZzlqWEs3NkZ1dyUzRCUzRCZh
bXA7WC1BbXotQWxnb3JpdGhtPUFXUzQtSE1BQy1TSEEyNTYmYW1wO1gtQW16LURhdGU9MjAxOTEy
MTJUMTMzMzIxWiZhbXA7WC1BbXotU2lnbmVkSGVhZGVycz1ob3N0JmFtcDtYLUFtei1FeHBpcmVz
PTMwMCZhbXA7WC1BbXotQ3JlZGVudGlhbD1BU0lBUTNQSENWVFkzMlJZU1M1TCUyRjIwMTkxMjEy
JTJGdXMtZWFzdC0xJTJGczMlMkZhd3M0X3JlcXVlc3QmYW1wO1gtQW16LVNpZ25hdHVyZT0yZDQw
ODY3ODAzMTUxMzYxZjZlYjAxNGQyZjRhNGU0YzY3MzJiNDYwMzM4OTI4ZDNmYmI4YWQxYjUxMWVj
MTZiJmFtcDtoYXNoPWJlMWQ5YzgyZjJmN2Q0YjE0MWRlZmZjM2NkNzM1NDkzMGJlMmQzMDRiY2Mw
ZmU0NTY0YmMxODZhMGRiMDY3MjImYW1wO2hvc3Q9NjgwNDJjOTQzNTkxMDEzYWMyYjI0MzBhODli
MjcwZjZhZjJjNzZkOGRmZDA4NmEwNzE3NmFmZTdjNzZjMmM2MSZhbXA7cGlpPVMwOTY3MDYzNzE4
MzAwMTY1JmFtcDt0aWQ9c3BkZi04NWZlZTU5ZC1iZDI0LTQ3MzgtYWNjNi0zNTdkZDA5MGFjZWUm
YW1wO3NpZD1mZDQ4MDg3ODcxNTRkMzQxYjUwYTU1OTkxMGQ0Njk5NmUxMTVneHJxYSZhbXA7dHlw
ZT1jbGllbnQ8L3VybD48L3JlbGF0ZWQtdXJscz48L3VybHM+PGVsZWN0cm9uaWMtcmVzb3VyY2Ut
bnVtPjEwLjEwMTYvai5kc3IuMjAxOC4wOC4wMDc8L2VsZWN0cm9uaWMtcmVzb3VyY2UtbnVtPjxs
YW5ndWFnZT5FbmdsaXNoPC9sYW5ndWFnZT48L3JlY29yZD48L0NpdGU+PC9FbmROb3RlPgB=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963FD5" w:rsidRPr="00F73EA1">
        <w:rPr>
          <w:rFonts w:eastAsiaTheme="minorEastAsia"/>
          <w:noProof/>
        </w:rPr>
        <w:t>(</w:t>
      </w:r>
      <w:hyperlink w:anchor="_ENREF_33" w:tooltip="Kelly, 2018 #9076" w:history="1">
        <w:r w:rsidR="006260A9" w:rsidRPr="00F73EA1">
          <w:rPr>
            <w:rStyle w:val="Hyperlink"/>
            <w:rFonts w:eastAsiaTheme="minorEastAsia"/>
          </w:rPr>
          <w:t>Kelly et al., 2018</w:t>
        </w:r>
      </w:hyperlink>
      <w:r w:rsidR="00963FD5" w:rsidRPr="00F73EA1">
        <w:rPr>
          <w:rFonts w:eastAsiaTheme="minorEastAsia"/>
          <w:noProof/>
        </w:rPr>
        <w:t>)</w:t>
      </w:r>
      <w:r w:rsidRPr="00F73EA1">
        <w:rPr>
          <w:rFonts w:eastAsiaTheme="minorEastAsia"/>
        </w:rPr>
        <w:fldChar w:fldCharType="end"/>
      </w:r>
      <w:r w:rsidRPr="00F73EA1">
        <w:rPr>
          <w:rFonts w:eastAsiaTheme="minorEastAsia"/>
        </w:rPr>
        <w:t xml:space="preserve">, compared to </w:t>
      </w:r>
      <w:r w:rsidRPr="00F73EA1">
        <w:rPr>
          <w:rFonts w:eastAsiaTheme="minorEastAsia"/>
          <w:i/>
        </w:rPr>
        <w:t>f</w:t>
      </w:r>
      <w:r w:rsidRPr="00F73EA1">
        <w:rPr>
          <w:rFonts w:eastAsiaTheme="minorEastAsia"/>
        </w:rPr>
        <w:t xml:space="preserve">-ratios frequently &gt;0.5 </w:t>
      </w:r>
      <w:r w:rsidRPr="00F73EA1">
        <w:rPr>
          <w:rFonts w:eastAsiaTheme="minorEastAsia"/>
        </w:rPr>
        <w:fldChar w:fldCharType="begin"/>
      </w:r>
      <w:r w:rsidR="000B4C73" w:rsidRPr="00F73EA1">
        <w:rPr>
          <w:rFonts w:eastAsiaTheme="minorEastAsia"/>
        </w:rPr>
        <w:instrText xml:space="preserve"> ADDIN EN.CITE &lt;EndNote&gt;&lt;Cite&gt;&lt;Author&gt;Harrison&lt;/Author&gt;&lt;Year&gt;1987&lt;/Year&gt;&lt;RecNum&gt;9173&lt;/RecNum&gt;&lt;DisplayText&gt;(Harrison et al., 1987)&lt;/DisplayText&gt;&lt;record&gt;&lt;rec-number&gt;9173&lt;/rec-number&gt;&lt;foreign-keys&gt;&lt;key app="EN" db-id="e9dpzts9mzav95e0rs8prwv9extzw9xvxefw" timestamp="1570040234"&gt;9173&lt;/key&gt;&lt;/foreign-keys&gt;&lt;ref-type name="Journal Article"&gt;17&lt;/ref-type&gt;&lt;contributors&gt;&lt;authors&gt;&lt;author&gt;Harrison, W. G.&lt;/author&gt;&lt;author&gt;Platt, T.&lt;/author&gt;&lt;author&gt;Lewis, M. R.&lt;/author&gt;&lt;/authors&gt;&lt;/contributors&gt;&lt;auth-address&gt;Dalhousie Univ,Dept Oceanog,Halifax B3h 4h2,Ns,Canada&lt;/auth-address&gt;&lt;titles&gt;&lt;title&gt;F-Ratio and Its Relationship to Ambient Nitrate Concentration in Coastal Waters&lt;/title&gt;&lt;secondary-title&gt;Journal of Plankton Research&lt;/secondary-title&gt;&lt;alt-title&gt;J Plankton Res&lt;/alt-title&gt;&lt;/titles&gt;&lt;periodical&gt;&lt;full-title&gt;Journal of Plankton Research&lt;/full-title&gt;&lt;abbr-1&gt;J Plankton Res&lt;/abbr-1&gt;&lt;/periodical&gt;&lt;alt-periodical&gt;&lt;full-title&gt;Journal of Plankton Research&lt;/full-title&gt;&lt;abbr-1&gt;J Plankton Res&lt;/abbr-1&gt;&lt;/alt-periodical&gt;&lt;pages&gt;235-248&lt;/pages&gt;&lt;volume&gt;9&lt;/volume&gt;&lt;number&gt;1&lt;/number&gt;&lt;dates&gt;&lt;year&gt;1987&lt;/year&gt;&lt;pub-dates&gt;&lt;date&gt;Jan&lt;/date&gt;&lt;/pub-dates&gt;&lt;/dates&gt;&lt;isbn&gt;0142-7873&lt;/isbn&gt;&lt;accession-num&gt;WOS:A1987F666900016&lt;/accession-num&gt;&lt;urls&gt;&lt;related-urls&gt;&lt;url&gt;&amp;lt;Go to ISI&amp;gt;://WOS:A1987F666900016&lt;/url&gt;&lt;url&gt;https://academic.oup.com/plankt/article-abstract/9/1/235/1584900?redirectedFrom=fulltext&lt;/url&gt;&lt;/related-urls&gt;&lt;/urls&gt;&lt;electronic-resource-num&gt;DOI 10.1093/plankt/9.1.235&lt;/electronic-resource-num&gt;&lt;language&gt;English&lt;/language&gt;&lt;/record&gt;&lt;/Cite&gt;&lt;/EndNote&gt;</w:instrText>
      </w:r>
      <w:r w:rsidRPr="00F73EA1">
        <w:rPr>
          <w:rFonts w:eastAsiaTheme="minorEastAsia"/>
        </w:rPr>
        <w:fldChar w:fldCharType="separate"/>
      </w:r>
      <w:r w:rsidRPr="00F73EA1">
        <w:rPr>
          <w:rFonts w:eastAsiaTheme="minorEastAsia"/>
          <w:noProof/>
        </w:rPr>
        <w:t>(</w:t>
      </w:r>
      <w:hyperlink w:anchor="_ENREF_27" w:tooltip="Harrison, 1987 #9173" w:history="1">
        <w:r w:rsidR="006260A9" w:rsidRPr="00F73EA1">
          <w:rPr>
            <w:rStyle w:val="Hyperlink"/>
            <w:rFonts w:eastAsiaTheme="minorEastAsia"/>
          </w:rPr>
          <w:t>Harrison et al., 1987</w:t>
        </w:r>
      </w:hyperlink>
      <w:r w:rsidRPr="00F73EA1">
        <w:rPr>
          <w:rFonts w:eastAsiaTheme="minorEastAsia"/>
          <w:noProof/>
        </w:rPr>
        <w:t>)</w:t>
      </w:r>
      <w:r w:rsidRPr="00F73EA1">
        <w:rPr>
          <w:rFonts w:eastAsiaTheme="minorEastAsia"/>
        </w:rPr>
        <w:fldChar w:fldCharType="end"/>
      </w:r>
      <w:r w:rsidRPr="00F73EA1">
        <w:rPr>
          <w:rFonts w:eastAsiaTheme="minorEastAsia"/>
        </w:rPr>
        <w:t xml:space="preserve"> and a region-wide NCP/NPP ratio of 0.4 </w:t>
      </w:r>
      <w:r w:rsidRPr="00F73EA1">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F73EA1">
        <w:rPr>
          <w:rFonts w:eastAsiaTheme="minorEastAsia"/>
        </w:rPr>
        <w:instrText xml:space="preserve"> ADDIN EN.CITE </w:instrText>
      </w:r>
      <w:r w:rsidR="00C31950" w:rsidRPr="00F73EA1">
        <w:rPr>
          <w:rFonts w:eastAsiaTheme="minorEastAsia"/>
        </w:rPr>
        <w:fldChar w:fldCharType="begin">
          <w:fldData xml:space="preserve">PEVuZE5vdGU+PENpdGU+PEF1dGhvcj5NdW5ybzwvQXV0aG9yPjxZZWFyPjIwMTM8L1llYXI+PFJl
Y051bT45MTc0PC9SZWNOdW0+PERpc3BsYXlUZXh0PihNdW5ybyBldCBhbC4sIDIwMTMpPC9EaXNw
bGF5VGV4dD48cmVjb3JkPjxyZWMtbnVtYmVyPjkxNzQ8L3JlYy1udW1iZXI+PGZvcmVpZ24ta2V5
cz48a2V5IGFwcD0iRU4iIGRiLWlkPSJlOWRwenRzOW16YXY5NWUwcnM4cHJ3djlleHR6dzl4dnhl
ZnciIHRpbWVzdGFtcD0iMTU3MDA0MDI4NCI+OTE3NDwva2V5PjwvZm9yZWlnbi1rZXlzPjxyZWYt
dHlwZSBuYW1lPSJKb3VybmFsIEFydGljbGUiPjE3PC9yZWYtdHlwZT48Y29udHJpYnV0b3JzPjxh
dXRob3JzPjxhdXRob3I+TXVucm8sIEQuIFIuPC9hdXRob3I+PGF1dGhvcj5RdWF5LCBQLiBELjwv
YXV0aG9yPjxhdXRob3I+SnVyYW5laywgTC4gVy48L2F1dGhvcj48YXV0aG9yPkdvZXJpY2tlLCBS
LjwvYXV0aG9yPjwvYXV0aG9ycz48L2NvbnRyaWJ1dG9ycz48YXV0aC1hZGRyZXNzPlVuaXYgV2Fz
aGluZ3RvbiwgU2NoIE9jZWFub2csIFNlYXR0bGUsIFdBIDk4MTk1IFVTQSYjeEQ7T3JlZ29uIFN0
YXRlIFVuaXYsIENvbGwgRWFydGggT2NlYW4gJmFtcDsgQXRtb3NwaGVyIFNjaSwgQ29ydmFsbGlz
LCBPUiA5NzMzMSBVU0EmI3hEO1VuaXYgQ2FsaWYgU2FuIERpZWdvLCBTY3JpcHBzIEluc3QgT2Nl
YW5vZywgU2FuIERpZWdvLCBDQSA5MjEwMyBVU0E8L2F1dGgtYWRkcmVzcz48dGl0bGVzPjx0aXRs
ZT48c3R5bGUgZmFjZT0ibm9ybWFsIiBmb250PSJkZWZhdWx0IiBzaXplPSIxMDAlIj5CaW9sb2dp
Y2FsIHByb2R1Y3Rpb24gcmF0ZXMgb2ZmIHRoZSBTb3V0aGVybiBDYWxpZm9ybmlhIGNvYXN0IGVz
dGltYXRlZCBmcm9tIHRyaXBsZSBPPC9zdHlsZT48c3R5bGUgZmFjZT0ic3Vic2NyaXB0IiBmb250
PSJkZWZhdWx0IiBzaXplPSIxMDAlIj4yPC9zdHlsZT48c3R5bGUgZmFjZT0ibm9ybWFsIiBmb250
PSJkZWZhdWx0IiBzaXplPSIxMDAlIj4gaXNvdG9wZXMgYW5kIE88L3N0eWxlPjxzdHlsZSBmYWNl
PSJzdWJzY3JpcHQiIGZvbnQ9ImRlZmF1bHQiIHNpemU9IjEwMCUiPjI8L3N0eWxlPjxzdHlsZSBm
YWNlPSJub3JtYWwiIGZvbnQ9ImRlZmF1bHQiIHNpemU9IjEwMCUiPiA6IEFyIGdhcyByYXRpb3M8
L3N0eWxlPjwvdGl0bGU+PHNlY29uZGFyeS10aXRsZT5MaW1ub2xvZ3kgYW5kIE9jZWFub2dyYXBo
eTwvc2Vjb25kYXJ5LXRpdGxlPjxhbHQtdGl0bGU+TGltbm9sIE9jZWFub2dyPC9hbHQtdGl0bGU+
PC90aXRsZXM+PHBlcmlvZGljYWw+PGZ1bGwtdGl0bGU+TGltbm9sb2d5IGFuZCBPY2Vhbm9ncmFw
aHk8L2Z1bGwtdGl0bGU+PC9wZXJpb2RpY2FsPjxhbHQtcGVyaW9kaWNhbD48ZnVsbC10aXRsZT5M
aW1ub2wgT2NlYW5vZ3I8L2Z1bGwtdGl0bGU+PC9hbHQtcGVyaW9kaWNhbD48cGFnZXM+MTMxMi0x
MzI4PC9wYWdlcz48dm9sdW1lPjU4PC92b2x1bWU+PG51bWJlcj40PC9udW1iZXI+PGtleXdvcmRz
PjxrZXl3b3JkPm5ldCBjb21tdW5pdHkgcHJvZHVjdGlvbjwva2V5d29yZD48a2V5d29yZD5ub3J0
aCBwYWNpZmljLW9jZWFuPC9rZXl3b3JkPjxrZXl3b3JkPmN1cnJlbnQgc3lzdGVtPC9rZXl3b3Jk
PjxrZXl3b3JkPmludGVyYW5udWFsIHZhcmlhYmlsaXR5PC9rZXl3b3JkPjxrZXl3b3JkPm94eWdl
biBpc290b3Blczwva2V5d29yZD48a2V5d29yZD5wYXJ0aWNsZSBmbHV4ZXM8L2tleXdvcmQ+PGtl
eXdvcmQ+aW4tdml0cm88L2tleXdvcmQ+PGtleXdvcmQ+ZWNvc3lzdGVtPC9rZXl3b3JkPjxrZXl3
b3JkPndhdGVyczwva2V5d29yZD48a2V5d29yZD5zZWE8L2tleXdvcmQ+PC9rZXl3b3Jkcz48ZGF0
ZXM+PHllYXI+MjAxMzwveWVhcj48cHViLWRhdGVzPjxkYXRlPkp1bDwvZGF0ZT48L3B1Yi1kYXRl
cz48L2RhdGVzPjxpc2JuPjAwMjQtMzU5MDwvaXNibj48YWNjZXNzaW9uLW51bT5XT1M6MDAwMzIy
NTE0NjAwMDE0PC9hY2Nlc3Npb24tbnVtPjx1cmxzPjxyZWxhdGVkLXVybHM+PHVybD4mbHQ7R28g
dG8gSVNJJmd0OzovL1dPUzowMDAzMjI1MTQ2MDAwMTQ8L3VybD48dXJsPmh0dHBzOi8vYXNsb3B1
YnMub25saW5lbGlicmFyeS53aWxleS5jb20vZG9pL2Ficy8xMC40MzE5L2xvLjIwMTMuNTguNC4x
MzEyPC91cmw+PC9yZWxhdGVkLXVybHM+PC91cmxzPjxlbGVjdHJvbmljLXJlc291cmNlLW51bT4x
MC40MzE5L2xvLjIwMTMuNTguNC4xMzEyPC9lbGVjdHJvbmljLXJlc291cmNlLW51bT48bGFuZ3Vh
Z2U+RW5nbGlzaDwvbGFuZ3VhZ2U+PC9yZWNvcmQ+PC9DaXRlPjwvRW5kTm90ZT5=
</w:fldData>
        </w:fldChar>
      </w:r>
      <w:r w:rsidR="00C31950" w:rsidRPr="00F73EA1">
        <w:rPr>
          <w:rFonts w:eastAsiaTheme="minorEastAsia"/>
        </w:rPr>
        <w:instrText xml:space="preserve"> ADDIN EN.CITE.DATA </w:instrText>
      </w:r>
      <w:r w:rsidR="00C31950" w:rsidRPr="00F73EA1">
        <w:rPr>
          <w:rFonts w:eastAsiaTheme="minorEastAsia"/>
        </w:rPr>
      </w:r>
      <w:r w:rsidR="00C31950" w:rsidRPr="00F73EA1">
        <w:rPr>
          <w:rFonts w:eastAsiaTheme="minorEastAsia"/>
        </w:rPr>
        <w:fldChar w:fldCharType="end"/>
      </w:r>
      <w:r w:rsidRPr="00F73EA1">
        <w:rPr>
          <w:rFonts w:eastAsiaTheme="minorEastAsia"/>
        </w:rPr>
      </w:r>
      <w:r w:rsidRPr="00F73EA1">
        <w:rPr>
          <w:rFonts w:eastAsiaTheme="minorEastAsia"/>
        </w:rPr>
        <w:fldChar w:fldCharType="separate"/>
      </w:r>
      <w:r w:rsidRPr="00F73EA1">
        <w:rPr>
          <w:rFonts w:eastAsiaTheme="minorEastAsia"/>
          <w:noProof/>
        </w:rPr>
        <w:t>(</w:t>
      </w:r>
      <w:hyperlink w:anchor="_ENREF_61" w:tooltip="Munro, 2013 #9174" w:history="1">
        <w:r w:rsidR="006260A9" w:rsidRPr="00F73EA1">
          <w:rPr>
            <w:rStyle w:val="Hyperlink"/>
            <w:rFonts w:eastAsiaTheme="minorEastAsia"/>
          </w:rPr>
          <w:t>Munro et al., 2013</w:t>
        </w:r>
      </w:hyperlink>
      <w:r w:rsidRPr="00F73EA1">
        <w:rPr>
          <w:rFonts w:eastAsiaTheme="minorEastAsia"/>
          <w:noProof/>
        </w:rPr>
        <w:t>)</w:t>
      </w:r>
      <w:r w:rsidRPr="00F73EA1">
        <w:rPr>
          <w:rFonts w:eastAsiaTheme="minorEastAsia"/>
        </w:rPr>
        <w:fldChar w:fldCharType="end"/>
      </w:r>
      <w:r w:rsidRPr="00F73EA1">
        <w:rPr>
          <w:rFonts w:eastAsiaTheme="minorEastAsia"/>
        </w:rPr>
        <w:t xml:space="preserve">. This deficiency of sinking export relative to NP and NCP likely reflects the importance of non-sinking forms of export including active transport of carbon by diel vertical migrants </w:t>
      </w:r>
      <w:r w:rsidRPr="00F73EA1">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F73EA1">
        <w:rPr>
          <w:rFonts w:eastAsiaTheme="minorEastAsia"/>
        </w:rPr>
        <w:instrText xml:space="preserve"> ADDIN EN.CITE </w:instrText>
      </w:r>
      <w:r w:rsidR="00CB305C" w:rsidRPr="00F73EA1">
        <w:rPr>
          <w:rFonts w:eastAsiaTheme="minorEastAsia"/>
        </w:rPr>
        <w:fldChar w:fldCharType="begin">
          <w:fldData xml:space="preserve">PEVuZE5vdGU+PENpdGU+PEF1dGhvcj5TdGVpbmJlcmc8L0F1dGhvcj48WWVhcj4yMDAwPC9ZZWFy
PjxSZWNOdW0+OTE3NTwvUmVjTnVtPjxEaXNwbGF5VGV4dD4oQmlhbmNoaSBldCBhbC4sIDIwMTM7
IFN0ZWluYmVyZyBldCBhbC4sIDIwMDApPC9EaXNwbGF5VGV4dD48cmVjb3JkPjxyZWMtbnVtYmVy
PjkxNzU8L3JlYy1udW1iZXI+PGZvcmVpZ24ta2V5cz48a2V5IGFwcD0iRU4iIGRiLWlkPSJlOWRw
enRzOW16YXY5NWUwcnM4cHJ3djlleHR6dzl4dnhlZnciIHRpbWVzdGFtcD0iMTU3MDA0MDMzMiI+
OTE3NTwva2V5PjwvZm9yZWlnbi1rZXlzPjxyZWYtdHlwZSBuYW1lPSJKb3VybmFsIEFydGljbGUi
PjE3PC9yZWYtdHlwZT48Y29udHJpYnV0b3JzPjxhdXRob3JzPjxhdXRob3I+U3RlaW5iZXJnLCBE
LiBLLjwvYXV0aG9yPjxhdXRob3I+Q2FybHNvbiwgQy4gQS48L2F1dGhvcj48YXV0aG9yPkJhdGVz
LCBOLiBSLjwvYXV0aG9yPjxhdXRob3I+R29sZHRod2FpdCwgUy4gQS48L2F1dGhvcj48YXV0aG9y
Pk1hZGluLCBMLiBQLjwvYXV0aG9yPjxhdXRob3I+TWljaGFlbHMsIEEuIEYuPC9hdXRob3I+PC9h
dXRob3JzPjwvY29udHJpYnV0b3JzPjxhdXRoLWFkZHJlc3M+V29vZHMgSG9sZSBPY2Vhbm9nIElu
c3QsIFdvb2RzIEhvbGUsIE1BIDAyNTQzIFVTQSYjeEQ7VW5pdiBTbyBDYWxpZiwgV3JpZ2xleSBJ
bnN0IEVudmlyb25tIFN0dWRpZXMsIExvcyBBbmdlbGVzLCBDQSA5MDA4OSBVU0EmI3hEO0Jlcm11
ZGEgQmlvbCBTdG4gUmVzIEluYywgR0UtMDEgU3QgR2VvcmdlcywgQmVybXVkYTwvYXV0aC1hZGRy
ZXNzPjx0aXRsZXM+PHRpdGxlPlpvb3BsYW5rdG9uIHZlcnRpY2FsIG1pZ3JhdGlvbiBhbmQgdGhl
IGFjdGl2ZSB0cmFuc3BvcnQgb2YgZGlzc29sdmVkIG9yZ2FuaWMgYW5kIGlub3JnYW5pYyBjYXJi
b24gaW4gdGhlIFNhcmdhc3NvIFNlYTwvdGl0bGU+PHNlY29uZGFyeS10aXRsZT5EZWVwLVNlYSBS
ZXNlYXJjaCBJIDwvc2Vjb25kYXJ5LXRpdGxlPjxhbHQtdGl0bGU+RGVlcC1TZWEgUmVzIFB0IEk8
L2FsdC10aXRsZT48L3RpdGxlcz48YWx0LXBlcmlvZGljYWw+PGZ1bGwtdGl0bGU+RGVlcC1TZWEg
UmVzZWFyY2ggUGFydCBJLU9jZWFub2dyYXBoaWMgUmVzZWFyY2ggUGFwZXJzPC9mdWxsLXRpdGxl
PjxhYmJyLTE+RGVlcC1TZWEgUmVzIFB0IEk8L2FiYnItMT48L2FsdC1wZXJpb2RpY2FsPjxwYWdl
cz4xMzctMTU4PC9wYWdlcz48dm9sdW1lPjQ3PC92b2x1bWU+PG51bWJlcj4xPC9udW1iZXI+PGtl
eXdvcmRzPjxrZXl3b3JkPnpvb3BsYW5rdG9uPC9rZXl3b3JkPjxrZXl3b3JkPnZlcnRpY2FsIG1p
Z3JhdGlvbjwva2V5d29yZD48a2V5d29yZD5kaXNzb2x2ZWQgb3JnYW5pYyBjYXJib24gKGRvYyk8
L2tleXdvcmQ+PGtleXdvcmQ+Y2FyYm9uIGRpb3hpZGU8L2tleXdvcmQ+PGtleXdvcmQ+c2FyZ2Fz
c28gc2VhPC9rZXl3b3JkPjxrZXl3b3JkPmJlcm11ZGEgYXRsYW50aWMgdGltZS1zZXJpZXMgc3R1
ZHkgKGJhdHMpPC9rZXl3b3JkPjxrZXl3b3JkPnRpbWUtc2VyaWVzIHN0YXRpb248L2tleXdvcmQ+
PGtleXdvcmQ+ZGllbCBtaWdyYW50IGJpb3RhPC9rZXl3b3JkPjxrZXl3b3JkPm5vcnRoZWFzdCBh
dGxhbnRpYzwva2V5d29yZD48a2V5d29yZD5uaXRyb2dlbiBmbHV4PC9rZXl3b3JkPjxrZXl3b3Jk
PnJlc3BpcmF0b3J5IGNhcmJvbjwva2V5d29yZD48a2V5d29yZD5jb3BlcG9kczwva2V5d29yZD48
a2V5d29yZD5iYWN0ZXJpYTwva2V5d29yZD48a2V5d29yZD5yZWxlYXNlPC9rZXl3b3JkPjxrZXl3
b3JkPm1hcmluZTwva2V5d29yZD48a2V5d29yZD5vY2Vhbjwva2V5d29yZD48L2tleXdvcmRzPjxk
YXRlcz48eWVhcj4yMDAwPC95ZWFyPjxwdWItZGF0ZXM+PGRhdGU+SmFuPC9kYXRlPjwvcHViLWRh
dGVzPjwvZGF0ZXM+PGlzYm4+MDk2Ny0wNjM3PC9pc2JuPjxhY2Nlc3Npb24tbnVtPldPUzowMDAw
ODM4ODIxMDAwMDc8L2FjY2Vzc2lvbi1udW0+PHVybHM+PHJlbGF0ZWQtdXJscz48dXJsPiZsdDtH
byB0byBJU0kmZ3Q7Oi8vV09TOjAwMDA4Mzg4MjEwMDAwNzwvdXJsPjx1cmw+aHR0cHM6Ly9wZGYu
c2NpZW5jZWRpcmVjdGFzc2V0cy5jb20vMjcxNzE1LzEtczIuMC1TMDk2NzA2MzcwMFgwMDU1Ni8x
LXMyLjAtUzA5NjcwNjM3OTkwMDA1MjcvbWFpbi5wZGY/WC1BbXotU2VjdXJpdHktVG9rZW49SVFv
SmIzSnBaMmx1WDJWakVNUCUyRiUyRiUyRiUyRiUyRiUyRiUyRiUyRiUyRiUyRndFYUNYVnpMV1Zo
YzNRdE1TSkhNRVVDSUJFUElNTUhiRTI1bjhpamZwZTlUam43VGklMkZaZjNvR2dnTWI4VE9GM1gz
Q0FpRUFtTWRjbkFBR05QbGNCUGhHM1JoZUxFdjA1VUxZamVyb0ZBbDFqa1ZFU0tFcXp3SUlIQkFD
R2d3d05Ua3dNRE0xTkRZNE5qVWlEUGpQVlBmNzVpaUtWNFlhWXlxc0F0MlM2d29CJTJCRDhuZUly
c2N4Nk94S29HcmMxZE82ZzhBUCUyQmRmM3RaWG5iMVg5N05YYmttdDVlb0VCcFNTajE3Um96NmxX
Um9NaW1Fc2FtS2xreXdDMTU0VExqeHVveWpydzM3TDB1RUNObllMZVh2VzhPdU1QQ1g5dXRSaU1E
SDkzVHQ5d0tqUnh3QUhOdHdjWHlaOEF4MWt5eDhmYkdUMHN4WVNlRDdnTVFEMFpLOEhjYWNRMkY5
akQxNyUyRm1EaGFmaSUyRkp3ZjUzVFR4OTRQJTJGOExVanlKbkdTa2oxTDFJeTZCb1ZmT1l0WXNi
STk4OTY5czVSenk3M2RjbHBqUGZRa01oYmQlMkZIaGx4ZnpuYVZqMm5PQnN0NWk3UUxNeTgzMTRG
QSUyRkRaWTBaelE1RGZ4cUNsODBRcnlrSjhodlolMkZpUTk0WTlTM0FVRHphNnNGOUdpQ2djbG9r
dkRLVWtkbkZodGNQMiUyRkhpMlRjY21RTiUyRmRjOWFaJTJGMTk4WkRiMHFSMmsyTWxIVFNkand2
WkdzbkwwTUREU204cnZCVHJRQWdDNHlKYnk2aVZsSzg3MDQzWW9mR2Q5blowTUZTZGo0VzcySU1j
R0pqcnFzR0R6VXh3VDhiak9WMWJubVR4dkdjSm0wTEhxZFRRMFZxSUsyYklGZXNXbjQxcFE0eXo5
a0hVa05vT1ZCNVpHU2glMkZ5ZFEzaWgwOExxOERWd0hvVks4QTcyeU40ZEhVZ1RpcXI1eSUyRkhl
dXRtQ0prTnVxMHhncjdZaldDb0lFbnZMdThGalBwUEl1bHJPTzM4c2UlMkZ4T2FsTGFvemExSzFn
UnEzM1hCU1dmTzdya09TcnFweWhGajZyVWIlMkJFT0FFQ01HaW9IM2lmZFFaZWVDJTJCRyUyRndR
ekR2QUtWcjNDQ3VoSTBuYmZjY0Rzem1PMUVoeHBsdnVIYlpwTnk4aWREVHBaamdOaUFuRU5ielF0
Z3JGUGZyJTJCaU5WdDRrcHE4T1laWmdkQTdlS293UCUyRkhNU2VXWTJzNjgwUmlYU0tPOFFpdFB5
QjUlMkZlNDNFRDN0ZnVpZTd4VllFSjJDd2NlQiUyQlAlMkJYbmZxc2VwNjFIUDJZZzJURmE3Y052
UVlVaFJKNGdPRDMlMkZKM3VOV0xrNGZVZTBEQzFyelE3enN3JTNEJTNEJmFtcDtYLUFtei1BbGdv
cml0aG09QVdTNC1ITUFDLVNIQTI1NiZhbXA7WC1BbXotRGF0ZT0yMDE5MTIxMlQxOTU1NDhaJmFt
cDtYLUFtei1TaWduZWRIZWFkZXJzPWhvc3QmYW1wO1gtQW16LUV4cGlyZXM9MzAwJmFtcDtYLUFt
ei1DcmVkZW50aWFsPUFTSUFRM1BIQ1ZUWVc3Q1I1SDRJJTJGMjAxOTEyMTIlMkZ1cy1lYXN0LTEl
MkZzMyUyRmF3czRfcmVxdWVzdCZhbXA7WC1BbXotU2lnbmF0dXJlPThmMmQ3ZWM3OWNmZjU0N2Qx
M2U0OGIyNjYyMzk1NzE3YTBkZGMxOTZjZjkxYWJlYjU3N2ZkMzBhNTRlMTdiYWMmYW1wO2hhc2g9
ZTA5OTc2ODEyNDc0NzVjYjE2YWYyMzg5YWJjMzIyZmE4ODAyZmMwNjdmZThiYjUzMTI0Yzk4ZWE4
MDc5OGQ0YiZhbXA7aG9zdD02ODA0MmM5NDM1OTEwMTNhYzJiMjQzMGE4OWIyNzBmNmFmMmM3NmQ4
ZGZkMDg2YTA3MTc2YWZlN2M3NmMyYzYxJmFtcDtwaWk9UzA5NjcwNjM3OTkwMDA1MjcmYW1wO3Rp
ZD1zcGRmLWJjYmU3YmZjLTBkN2QtNDFmYi05NzFlLTU5NjEzOTJlMDQxYyZhbXA7c2lkPWZkNDgw
ODc4NzE1NGQzNDFiNTBhNTU5OTEwZDQ2OTk2ZTExNWd4cnFhJmFtcDt0eXBlPWNsaWVudDwvdXJs
PjwvcmVsYXRlZC11cmxzPjwvdXJscz48ZWxlY3Ryb25pYy1yZXNvdXJjZS1udW0+RG9pIDEwLjEw
MTYvUzA5NjctMDYzNyg5OSkwMDA1Mi03PC9lbGVjdHJvbmljLXJlc291cmNlLW51bT48bGFuZ3Vh
Z2U+RW5nbGlzaDwvbGFuZ3VhZ2U+PC9yZWNvcmQ+PC9DaXRlPjxDaXRlPjxBdXRob3I+QmlhbmNo
aTwvQXV0aG9yPjxZZWFyPjIwMTM8L1llYXI+PFJlY051bT45MTc2PC9SZWNOdW0+PHJlY29yZD48
cmVjLW51bWJlcj45MTc2PC9yZWMtbnVtYmVyPjxmb3JlaWduLWtleXM+PGtleSBhcHA9IkVOIiBk
Yi1pZD0iZTlkcHp0czltemF2OTVlMHJzOHByd3Y5ZXh0enc5eHZ4ZWZ3IiB0aW1lc3RhbXA9IjE1
NzAwNDAzNzMiPjkxNzY8L2tleT48L2ZvcmVpZ24ta2V5cz48cmVmLXR5cGUgbmFtZT0iSm91cm5h
bCBBcnRpY2xlIj4xNzwvcmVmLXR5cGU+PGNvbnRyaWJ1dG9ycz48YXV0aG9ycz48YXV0aG9yPkJp
YW5jaGksIEQuPC9hdXRob3I+PGF1dGhvcj5TdG9jaywgQy48L2F1dGhvcj48YXV0aG9yPkdhbGJy
YWl0aCwgRS4gRC48L2F1dGhvcj48YXV0aG9yPlNhcm1pZW50bywgSi4gTC48L2F1dGhvcj48L2F1
dGhvcnM+PC9jb250cmlidXRvcnM+PGF1dGgtYWRkcmVzcz5QcmluY2V0b24gVW5pdiwgRGVwdCBB
dG1vc3BoZXIgJmFtcDsgT2NlYW4gU2NpLCBQcmluY2V0b24sIE5KIDA4NTQ0IFVTQSYjeEQ7Tk9B
QSwgR2VvcGh5cyBGbHVpZCBEeW5hbSBMYWIsIFByaW5jZXRvbiwgTkogVVNBJiN4RDtNY0dpbGwg
VW5pdiwgRGVwdCBFYXJ0aCAmYW1wOyBQbGFuZXRhcnkgU2NpLCBNb250cmVhbCwgUFEsIENhbmFk
YTwvYXV0aC1hZGRyZXNzPjx0aXRsZXM+PHRpdGxlPkRpZWwgdmVydGljYWwgbWlncmF0aW9uOiBF
Y29sb2dpY2FsIGNvbnRyb2xzIGFuZCBpbXBhY3RzIG9uIHRoZSBiaW9sb2dpY2FsIHB1bXAgaW4g
YSBvbmUtZGltZW5zaW9uYWwgb2NlYW4gbW9kZWw8L3RpdGxlPjxzZWNvbmRhcnktdGl0bGU+R2xv
YmFsIEJpb2dlb2NoZW1pY2FsIEN5Y2xlczwvc2Vjb25kYXJ5LXRpdGxlPjxhbHQtdGl0bGU+R2xv
YmFsIEJpb2dlb2NoZW0gQ3k8L2FsdC10aXRsZT48L3RpdGxlcz48cGVyaW9kaWNhbD48ZnVsbC10
aXRsZT5HbG9iYWwgQmlvZ2VvY2hlbWljYWwgQ3ljbGVzPC9mdWxsLXRpdGxlPjxhYmJyLTE+R2xv
YmFsIEJpb2dlb2NoZW0gQ3k8L2FiYnItMT48L3BlcmlvZGljYWw+PGFsdC1wZXJpb2RpY2FsPjxm
dWxsLXRpdGxlPkdsb2JhbCBCaW9nZW9jaGVtaWNhbCBDeWNsZXM8L2Z1bGwtdGl0bGU+PGFiYnIt
MT5HbG9iYWwgQmlvZ2VvY2hlbSBDeTwvYWJici0xPjwvYWx0LXBlcmlvZGljYWw+PHBhZ2VzPjQ3
OC00OTE8L3BhZ2VzPjx2b2x1bWU+Mjc8L3ZvbHVtZT48bnVtYmVyPjI8L251bWJlcj48a2V5d29y
ZHM+PGtleXdvcmQ+ZGllbCB2ZXJ0aWNhbCBtaWdyYXRpb248L2tleXdvcmQ+PGtleXdvcmQ+ZWNv
c3lzdGVtIG1vZGVsPC9rZXl3b3JkPjxrZXl3b3JkPm9jZWFuIGJpb2dlb2NoZW1pc3RyeTwva2V5
d29yZD48a2V5d29yZD56b29wbGFua3Rvbjwva2V5d29yZD48a2V5d29yZD5zdWItYXJjdGljIHBh
Y2lmaWM8L2tleXdvcmQ+PGtleXdvcmQ+Y29tbXVuaXR5IHN0cnVjdHVyZTwva2V5d29yZD48a2V5
d29yZD5lcXVhdG9yaWFsIHBhY2lmaWM8L2tleXdvcmQ+PGtleXdvcmQ+dHdpbGlnaHQgem9uZTwv
a2V5d29yZD48a2V5d29yZD5taWdyYW50IHpvb3BsYW5rdG9uPC9rZXl3b3JkPjxrZXl3b3JkPmV4
cG9ydCBwcm9kdWN0aW9uPC9rZXl3b3JkPjxrZXl3b3JkPnN1YnRyb3BpY2FsIGd5cmU8L2tleXdv
cmQ+PGtleXdvcmQ+b3JnYW5pYy1jYXJib248L2tleXdvcmQ+PGtleXdvcmQ+cGFydGljbGUtZmx1
eDwva2V5d29yZD48a2V5d29yZD5zdGF0aW9uIGFsb2hhPC9rZXl3b3JkPjwva2V5d29yZHM+PGRh
dGVzPjx5ZWFyPjIwMTM8L3llYXI+PHB1Yi1kYXRlcz48ZGF0ZT5BcHI8L2RhdGU+PC9wdWItZGF0
ZXM+PC9kYXRlcz48aXNibj4wODg2LTYyMzY8L2lzYm4+PGFjY2Vzc2lvbi1udW0+V09TOjAwMDMy
MjIzNjAwMDAxNzwvYWNjZXNzaW9uLW51bT48dXJscz48cmVsYXRlZC11cmxzPjx1cmw+Jmx0O0dv
IHRvIElTSSZndDs6Ly9XT1M6MDAwMzIyMjM2MDAwMDE3PC91cmw+PHVybD5odHRwczovL2FndXB1
YnMub25saW5lbGlicmFyeS53aWxleS5jb20vZG9pL2Z1bGwvMTAuMTAwMi9nYmMuMjAwMzE8L3Vy
bD48L3JlbGF0ZWQtdXJscz48L3VybHM+PGVsZWN0cm9uaWMtcmVzb3VyY2UtbnVtPjEwLjEwMDIv
Z2JjLjIwMDMxPC9lbGVjdHJvbmljLXJlc291cmNlLW51bT48bGFuZ3VhZ2U+RW5nbGlzaDwvbGFu
Z3VhZ2U+PC9yZWNvcmQ+PC9DaXRlPjwvRW5kTm90ZT5=
</w:fldData>
        </w:fldChar>
      </w:r>
      <w:r w:rsidR="00CB305C" w:rsidRPr="00F73EA1">
        <w:rPr>
          <w:rFonts w:eastAsiaTheme="minorEastAsia"/>
        </w:rPr>
        <w:instrText xml:space="preserve"> ADDIN EN.CITE.DATA </w:instrText>
      </w:r>
      <w:r w:rsidR="00CB305C" w:rsidRPr="00F73EA1">
        <w:rPr>
          <w:rFonts w:eastAsiaTheme="minorEastAsia"/>
        </w:rPr>
      </w:r>
      <w:r w:rsidR="00CB305C" w:rsidRPr="00F73EA1">
        <w:rPr>
          <w:rFonts w:eastAsiaTheme="minorEastAsia"/>
        </w:rPr>
        <w:fldChar w:fldCharType="end"/>
      </w:r>
      <w:r w:rsidRPr="00F73EA1">
        <w:rPr>
          <w:rFonts w:eastAsiaTheme="minorEastAsia"/>
        </w:rPr>
      </w:r>
      <w:r w:rsidRPr="00F73EA1">
        <w:rPr>
          <w:rFonts w:eastAsiaTheme="minorEastAsia"/>
        </w:rPr>
        <w:fldChar w:fldCharType="separate"/>
      </w:r>
      <w:r w:rsidR="000B4C73" w:rsidRPr="00F73EA1">
        <w:rPr>
          <w:rFonts w:eastAsiaTheme="minorEastAsia"/>
          <w:noProof/>
        </w:rPr>
        <w:t>(</w:t>
      </w:r>
      <w:hyperlink w:anchor="_ENREF_4" w:tooltip="Bianchi, 2013 #9176" w:history="1">
        <w:r w:rsidR="006260A9" w:rsidRPr="00F73EA1">
          <w:rPr>
            <w:rStyle w:val="Hyperlink"/>
            <w:rFonts w:eastAsiaTheme="minorEastAsia"/>
          </w:rPr>
          <w:t>Bianchi et al., 2013</w:t>
        </w:r>
      </w:hyperlink>
      <w:r w:rsidR="000B4C73" w:rsidRPr="00F73EA1">
        <w:rPr>
          <w:rFonts w:eastAsiaTheme="minorEastAsia"/>
          <w:noProof/>
        </w:rPr>
        <w:t xml:space="preserve">; </w:t>
      </w:r>
      <w:hyperlink w:anchor="_ENREF_83" w:tooltip="Steinberg, 2000 #9175" w:history="1">
        <w:r w:rsidR="006260A9" w:rsidRPr="00F73EA1">
          <w:rPr>
            <w:rStyle w:val="Hyperlink"/>
            <w:rFonts w:eastAsiaTheme="minorEastAsia"/>
          </w:rPr>
          <w:t>Steinberg et al., 2000</w:t>
        </w:r>
      </w:hyperlink>
      <w:r w:rsidR="000B4C73" w:rsidRPr="00F73EA1">
        <w:rPr>
          <w:rFonts w:eastAsiaTheme="minorEastAsia"/>
          <w:noProof/>
        </w:rPr>
        <w:t>)</w:t>
      </w:r>
      <w:r w:rsidRPr="00F73EA1">
        <w:rPr>
          <w:rFonts w:eastAsiaTheme="minorEastAsia"/>
        </w:rPr>
        <w:fldChar w:fldCharType="end"/>
      </w:r>
      <w:r w:rsidRPr="00F73EA1">
        <w:rPr>
          <w:rFonts w:eastAsiaTheme="minorEastAsia"/>
        </w:rPr>
        <w:t xml:space="preserve"> and subduction of particulate and dissolved organic matter</w:t>
      </w:r>
      <w:r w:rsidR="008529B3" w:rsidRPr="00F73EA1">
        <w:t xml:space="preserve"> </w:t>
      </w:r>
      <w:r w:rsidR="00963FD5" w:rsidRPr="00F73EA1">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F73EA1">
        <w:rPr>
          <w:rFonts w:eastAsiaTheme="minorEastAsia"/>
        </w:rPr>
        <w:instrText xml:space="preserve"> ADDIN EN.CITE </w:instrText>
      </w:r>
      <w:r w:rsidR="00963FD5" w:rsidRPr="00F73EA1">
        <w:rPr>
          <w:rFonts w:eastAsiaTheme="minorEastAsia"/>
        </w:rPr>
        <w:fldChar w:fldCharType="begin">
          <w:fldData xml:space="preserve">PEVuZE5vdGU+PENpdGU+PEF1dGhvcj5DYXJsc29uPC9BdXRob3I+PFllYXI+MTk5NDwvWWVhcj48
UmVjTnVtPjkxNzc8L1JlY051bT48RGlzcGxheVRleHQ+KENhcmxzb24gZXQgYWwuLCAxOTk0OyBP
bWFuZCBldCBhbC4sIDIwMTUpPC9EaXNwbGF5VGV4dD48cmVjb3JkPjxyZWMtbnVtYmVyPjkxNzc8
L3JlYy1udW1iZXI+PGZvcmVpZ24ta2V5cz48a2V5IGFwcD0iRU4iIGRiLWlkPSJlOWRwenRzOW16
YXY5NWUwcnM4cHJ3djlleHR6dzl4dnhlZnciIHRpbWVzdGFtcD0iMTU3MDA0MDQyNiI+OTE3Nzwv
a2V5PjwvZm9yZWlnbi1rZXlzPjxyZWYtdHlwZSBuYW1lPSJKb3VybmFsIEFydGljbGUiPjE3PC9y
ZWYtdHlwZT48Y29udHJpYnV0b3JzPjxhdXRob3JzPjxhdXRob3I+Q2FybHNvbiwgQy4gQS48L2F1
dGhvcj48YXV0aG9yPkR1Y2tsb3csIEguIFcuPC9hdXRob3I+PGF1dGhvcj5NaWNoYWVscywgQS4g
Ri48L2F1dGhvcj48L2F1dGhvcnM+PC9jb250cmlidXRvcnM+PGF1dGgtYWRkcmVzcz5WaXJnaW5p
YSBJbnN0IE1hcmluZSBTY2ksQ29sbCBXaWxsaWFtICZhbXA7IE1hcnksR2xvdWNlc3RlciBQb2lu
dCxWYSAyMzA2MiYjeEQ7QmVybXVkYSBCaW9sIFN0biBSZXMgSW5jLFN0IEdlb3JnZXMgR2UwMSxC
ZXJtdWRhPC9hdXRoLWFkZHJlc3M+PHRpdGxlcz48dGl0bGU+QW5udWFsIEZsdXggb2YgRGlzc29s
dmVkIE9yZ2FuaWMtQ2FyYm9uIGZyb20gdGhlIEV1cGhvdGljIFpvbmUgaW4gdGhlIE5vcnRod2Vz
dGVybiBTYXJnYXNzbyBTZWE8L3RpdGxlPjxzZWNvbmRhcnktdGl0bGU+TmF0dXJlPC9zZWNvbmRh
cnktdGl0bGU+PGFsdC10aXRsZT5OYXR1cmU8L2FsdC10aXRsZT48L3RpdGxlcz48cGVyaW9kaWNh
bD48ZnVsbC10aXRsZT5OYXR1cmU8L2Z1bGwtdGl0bGU+PC9wZXJpb2RpY2FsPjxhbHQtcGVyaW9k
aWNhbD48ZnVsbC10aXRsZT5OYXR1cmU8L2Z1bGwtdGl0bGU+PC9hbHQtcGVyaW9kaWNhbD48cGFn
ZXM+NDA1LTQwODwvcGFnZXM+PHZvbHVtZT4zNzE8L3ZvbHVtZT48bnVtYmVyPjY0OTY8L251bWJl
cj48a2V5d29yZHM+PGtleXdvcmQ+dGVtcGVyYXR1cmUgY2F0YWx5dGljLW94aWRhdGlvbjwva2V5
d29yZD48a2V5d29yZD50aW1lLXNlcmllczwva2V5d29yZD48a2V5d29yZD5iZXJtdWRhPC9rZXl3
b3JkPjxrZXl3b3JkPmRvYzwva2V5d29yZD48a2V5d29yZD5zZWF3YXRlcjwva2V5d29yZD48a2V5
d29yZD5vY2Vhbjwva2V5d29yZD48a2V5d29yZD5wYXJ0aWN1bGF0ZTwva2V5d29yZD48a2V5d29y
ZD5uaXRyYXRlPC9rZXl3b3JkPjxrZXl3b3JkPm94eWdlbjwva2V5d29yZD48L2tleXdvcmRzPjxk
YXRlcz48eWVhcj4xOTk0PC95ZWFyPjxwdWItZGF0ZXM+PGRhdGU+U2VwIDI5PC9kYXRlPjwvcHVi
LWRhdGVzPjwvZGF0ZXM+PGlzYm4+MDAyOC0wODM2PC9pc2JuPjxhY2Nlc3Npb24tbnVtPldPUzpB
MTk5NFBKMjg1MDAwMzg8L2FjY2Vzc2lvbi1udW0+PHVybHM+PHJlbGF0ZWQtdXJscz48dXJsPiZs
dDtHbyB0byBJU0kmZ3Q7Oi8vV09TOkExOTk0UEoyODUwMDAzODwvdXJsPjx1cmw+aHR0cHM6Ly93
d3cubmF0dXJlLmNvbS9hcnRpY2xlcy8zNzE0MDVhMC5wZGY8L3VybD48L3JlbGF0ZWQtdXJscz48
L3VybHM+PGVsZWN0cm9uaWMtcmVzb3VyY2UtbnVtPkRPSSAxMC4xMDM4LzM3MTQwNWEwPC9lbGVj
dHJvbmljLXJlc291cmNlLW51bT48bGFuZ3VhZ2U+RW5nbGlzaDwvbGFuZ3VhZ2U+PC9yZWNvcmQ+
PC9DaXRlPjxDaXRlPjxBdXRob3I+T21hbmQ8L0F1dGhvcj48WWVhcj4yMDE1PC9ZZWFyPjxSZWNO
dW0+OTE3ODwvUmVjTnVtPjxyZWNvcmQ+PHJlYy1udW1iZXI+OTE3ODwvcmVjLW51bWJlcj48Zm9y
ZWlnbi1rZXlzPjxrZXkgYXBwPSJFTiIgZGItaWQ9ImU5ZHB6dHM5bXphdjk1ZTByczhwcnd2OWV4
dHp3OXh2eGVmdyIgdGltZXN0YW1wPSIxNTcwMDQwNDU2Ij45MTc4PC9rZXk+PC9mb3JlaWduLWtl
eXM+PHJlZi10eXBlIG5hbWU9IkpvdXJuYWwgQXJ0aWNsZSI+MTc8L3JlZi10eXBlPjxjb250cmli
dXRvcnM+PGF1dGhvcnM+PGF1dGhvcj5PbWFuZCwgTS4gTS48L2F1dGhvcj48YXV0aG9yPkQmYXBv
cztBc2FybywgRS4gQS48L2F1dGhvcj48YXV0aG9yPkxlZSwgQy4gTS48L2F1dGhvcj48YXV0aG9y
PlBlcnJ5LCBNLiBKLjwvYXV0aG9yPjxhdXRob3I+QnJpZ2dzLCBOLjwvYXV0aG9yPjxhdXRob3I+
Q2V0aW5pYywgSS48L2F1dGhvcj48YXV0aG9yPk1haGFkZXZhbiwgQS48L2F1dGhvcj48L2F1dGhv
cnM+PC9jb250cmlidXRvcnM+PGF1dGgtYWRkcmVzcz5Xb29kcyBIb2xlIE9jZWFub2cgSW5zdCwg
V29vZHMgSG9sZSwgTUEgMDI1NDMgVVNBJiN4RDtVbml2IFdhc2hpbmd0b24sIEFwcGwgT2NlYW4g
UGh5cyBMYWIsIFNlYXR0bGUsIFdBIDk4MTk1IFVTQSYjeEQ7VW5pdiBNYWluZSwgRGFybGluZyBN
YXJpbmUgQ3RyLCBXYWxwb2xlLCBNRSAwNDU3MyBVU0E8L2F1dGgtYWRkcmVzcz48dGl0bGVzPjx0
aXRsZT5FZGR5LWRyaXZlbiBzdWJkdWN0aW9uIGV4cG9ydHMgcGFydGljdWxhdGUgb3JnYW5pYyBj
YXJib24gZnJvbSB0aGUgc3ByaW5nIGJsb29tPC90aXRsZT48c2Vjb25kYXJ5LXRpdGxlPlNjaWVu
Y2U8L3NlY29uZGFyeS10aXRsZT48YWx0LXRpdGxlPlNjaWVuY2U8L2FsdC10aXRsZT48L3RpdGxl
cz48cGVyaW9kaWNhbD48ZnVsbC10aXRsZT5TY2llbmNlPC9mdWxsLXRpdGxlPjwvcGVyaW9kaWNh
bD48YWx0LXBlcmlvZGljYWw+PGZ1bGwtdGl0bGU+U2NpZW5jZTwvZnVsbC10aXRsZT48L2FsdC1w
ZXJpb2RpY2FsPjxwYWdlcz4yMjItMjI1PC9wYWdlcz48dm9sdW1lPjM0ODwvdm9sdW1lPjxudW1i
ZXI+NjIzMTwvbnVtYmVyPjxrZXl3b3Jkcz48a2V5d29yZD5zdWJwb2xhciBub3J0aC1hdGxhbnRp
Yzwva2V5d29yZD48a2V5d29yZD5vY2VhbnMgdHdpbGlnaHQgem9uZTwva2V5d29yZD48a2V5d29y
ZD5waHl0b3BsYW5rdG9uIGJsb29tczwva2V5d29yZD48a2V5d29yZD5zdWJ0cm9waWNhbCBneXJl
PC9rZXl3b3JkPjxrZXl3b3JkPnZlcnRpY2FsIG1vdGlvbjwva2V5d29yZD48a2V5d29yZD5oaWdo
LXJlc29sdXRpb248L2tleXdvcmQ+PGtleXdvcmQ+cGFydGljbGUtZmx1eDwva2V5d29yZD48a2V5
d29yZD5kaWF0b20gYmxvb208L2tleXdvcmQ+PGtleXdvcmQ+ZnJvbnRzPC9rZXl3b3JkPjxrZXl3
b3JkPnB1bXA8L2tleXdvcmQ+PC9rZXl3b3Jkcz48ZGF0ZXM+PHllYXI+MjAxNTwveWVhcj48cHVi
LWRhdGVzPjxkYXRlPkFwciAxMDwvZGF0ZT48L3B1Yi1kYXRlcz48L2RhdGVzPjxpc2JuPjAwMzYt
ODA3NTwvaXNibj48YWNjZXNzaW9uLW51bT5XT1M6MDAwMzUyNjEzNzAwMDQyPC9hY2Nlc3Npb24t
bnVtPjx1cmxzPjxyZWxhdGVkLXVybHM+PHVybD4mbHQ7R28gdG8gSVNJJmd0OzovL1dPUzowMDAz
NTI2MTM3MDAwNDI8L3VybD48L3JlbGF0ZWQtdXJscz48L3VybHM+PGVsZWN0cm9uaWMtcmVzb3Vy
Y2UtbnVtPjEwLjExMjYvc2NpZW5jZS4xMjYwMDYyPC9lbGVjdHJvbmljLXJlc291cmNlLW51bT48
bGFuZ3VhZ2U+RW5nbGlzaDwvbGFuZ3VhZ2U+PC9yZWNvcmQ+PC9DaXRlPjwvRW5kTm90ZT5=
</w:fldData>
        </w:fldChar>
      </w:r>
      <w:r w:rsidR="00963FD5" w:rsidRPr="00F73EA1">
        <w:rPr>
          <w:rFonts w:eastAsiaTheme="minorEastAsia"/>
        </w:rPr>
        <w:instrText xml:space="preserve"> ADDIN EN.CITE.DATA </w:instrText>
      </w:r>
      <w:r w:rsidR="00963FD5" w:rsidRPr="00F73EA1">
        <w:rPr>
          <w:rFonts w:eastAsiaTheme="minorEastAsia"/>
        </w:rPr>
      </w:r>
      <w:r w:rsidR="00963FD5" w:rsidRPr="00F73EA1">
        <w:rPr>
          <w:rFonts w:eastAsiaTheme="minorEastAsia"/>
        </w:rPr>
        <w:fldChar w:fldCharType="end"/>
      </w:r>
      <w:r w:rsidR="00963FD5" w:rsidRPr="00F73EA1">
        <w:rPr>
          <w:rFonts w:eastAsiaTheme="minorEastAsia"/>
        </w:rPr>
      </w:r>
      <w:r w:rsidR="00963FD5" w:rsidRPr="00F73EA1">
        <w:rPr>
          <w:rFonts w:eastAsiaTheme="minorEastAsia"/>
        </w:rPr>
        <w:fldChar w:fldCharType="separate"/>
      </w:r>
      <w:r w:rsidR="00963FD5" w:rsidRPr="00F73EA1">
        <w:rPr>
          <w:rFonts w:eastAsiaTheme="minorEastAsia"/>
          <w:noProof/>
        </w:rPr>
        <w:t>(</w:t>
      </w:r>
      <w:hyperlink w:anchor="_ENREF_10" w:tooltip="Carlson, 1994 #9177" w:history="1">
        <w:r w:rsidR="006260A9" w:rsidRPr="00F73EA1">
          <w:rPr>
            <w:rStyle w:val="Hyperlink"/>
            <w:rFonts w:eastAsiaTheme="minorEastAsia"/>
          </w:rPr>
          <w:t>Carlson et al., 1994</w:t>
        </w:r>
      </w:hyperlink>
      <w:r w:rsidR="00963FD5" w:rsidRPr="00F73EA1">
        <w:rPr>
          <w:rFonts w:eastAsiaTheme="minorEastAsia"/>
          <w:noProof/>
        </w:rPr>
        <w:t xml:space="preserve">; </w:t>
      </w:r>
      <w:hyperlink w:anchor="_ENREF_67" w:tooltip="Omand, 2015 #9178" w:history="1">
        <w:r w:rsidR="006260A9" w:rsidRPr="00F73EA1">
          <w:rPr>
            <w:rStyle w:val="Hyperlink"/>
            <w:rFonts w:eastAsiaTheme="minorEastAsia"/>
          </w:rPr>
          <w:t>Omand et al., 2015</w:t>
        </w:r>
      </w:hyperlink>
      <w:r w:rsidR="00963FD5" w:rsidRPr="00F73EA1">
        <w:rPr>
          <w:rFonts w:eastAsiaTheme="minorEastAsia"/>
          <w:noProof/>
        </w:rPr>
        <w:t>)</w:t>
      </w:r>
      <w:r w:rsidR="00963FD5" w:rsidRPr="00F73EA1">
        <w:rPr>
          <w:rFonts w:eastAsiaTheme="minorEastAsia"/>
        </w:rPr>
        <w:fldChar w:fldCharType="end"/>
      </w:r>
      <w:r w:rsidR="008529B3" w:rsidRPr="00F73EA1">
        <w:rPr>
          <w:rFonts w:eastAsiaTheme="minorEastAsia"/>
        </w:rPr>
        <w:t>.</w:t>
      </w:r>
      <w:r w:rsidRPr="00F73EA1">
        <w:rPr>
          <w:rFonts w:eastAsiaTheme="minorEastAsia"/>
        </w:rPr>
        <w:t xml:space="preserve"> </w:t>
      </w:r>
      <w:r w:rsidR="008529B3" w:rsidRPr="00F73EA1">
        <w:rPr>
          <w:rFonts w:eastAsiaTheme="minorHAnsi"/>
        </w:rPr>
        <w:t>Within the</w:t>
      </w:r>
      <w:r w:rsidR="008529B3" w:rsidRPr="00622CF5">
        <w:rPr>
          <w:rFonts w:eastAsiaTheme="minorHAnsi"/>
        </w:rPr>
        <w:t xml:space="preserve"> CCE, subduction of particles has been shown to be a substantial flux of organic matter out of the euphotic zone, although subducted particles did not penetrate deep into the ocean interior </w:t>
      </w:r>
      <w:r w:rsidR="00963FD5" w:rsidRPr="00622CF5">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622CF5">
        <w:rPr>
          <w:rFonts w:eastAsiaTheme="minorHAnsi"/>
        </w:rPr>
        <w:instrText xml:space="preserve"> ADDIN EN.CITE </w:instrText>
      </w:r>
      <w:r w:rsidR="00963FD5" w:rsidRPr="00622CF5">
        <w:rPr>
          <w:rFonts w:eastAsiaTheme="minorHAnsi"/>
        </w:rPr>
        <w:fldChar w:fldCharType="begin">
          <w:fldData xml:space="preserve">PEVuZE5vdGU+PENpdGU+PEF1dGhvcj5TdHVrZWw8L0F1dGhvcj48WWVhcj4yMDE4PC9ZZWFyPjxS
ZWNOdW0+OTE3OTwvUmVjTnVtPjxEaXNwbGF5VGV4dD4oU3R1a2VsIGV0IGFsLiwgMjAxOCk8L0Rp
c3BsYXlUZXh0PjxyZWNvcmQ+PHJlYy1udW1iZXI+OTE3OTwvcmVjLW51bWJlcj48Zm9yZWlnbi1r
ZXlzPjxrZXkgYXBwPSJFTiIgZGItaWQ9ImU5ZHB6dHM5bXphdjk1ZTByczhwcnd2OWV4dHp3OXh2
eGVmdyIgdGltZXN0YW1wPSIxNTcwMDQwNTAyIj45MTc5PC9rZXk+PC9mb3JlaWduLWtleXM+PHJl
Zi10eXBlIG5hbWU9IkpvdXJuYWwgQXJ0aWNsZSI+MTc8L3JlZi10eXBlPjxjb250cmlidXRvcnM+
PGF1dGhvcnM+PGF1dGhvcj5TdHVrZWwsIE0uIFIuPC9hdXRob3I+PGF1dGhvcj5Tb25nLCBILjwv
YXV0aG9yPjxhdXRob3I+R29lcmlja2UsIFIuPC9hdXRob3I+PGF1dGhvcj5NaWxsZXIsIEEuIEou
PC9hdXRob3I+PC9hdXRob3JzPjwvY29udHJpYnV0b3JzPjxhdXRoLWFkZHJlc3M+RmxvcmlkYSBT
dGF0ZSBVbml2LCBEZXB0IEVhcnRoIE9jZWFuICZhbXA7IEF0bW9zcGhlciBTY2ksIFRhbGxhaGFz
c2VlLCBGTCAzMjMwNiBVU0EmI3hEO0Zsb3JpZGEgU3RhdGUgVW5pdiwgQ3RyIE9jZWFuIEF0bW9z
cGhlciBQcmVkaWN0IFN0dWRpZXMsIFRhbGxhaGFzc2VlLCBGTCAzMjMwNiBVU0EmI3hEO01JVCwg
NzcgTWFzc2FjaHVzZXR0cyBBdmUsIENhbWJyaWRnZSwgTUEgMDIxMzkgVVNBJiN4RDtVbml2IENh
bGlmIFNhbiBEaWVnbywgU2NyaXBwcyBJbnN0IE9jZWFub2csIExhIEpvbGxhLCBDQSA5MjA5MyBV
U0E8L2F1dGgtYWRkcmVzcz48dGl0bGVzPjx0aXRsZT5UaGUgcm9sZSBvZiBzdWJkdWN0aW9uIGFu
ZCBncmF2aXRhdGlvbmFsIHNpbmtpbmcgaW4gcGFydGljbGUgZXhwb3J0LCBjYXJib24gc2VxdWVz
dHJhdGlvbiwgYW5kIHRoZSByZW1pbmVyYWxpemF0aW9uIGxlbmd0aCBzY2FsZSBpbiB0aGUgQ2Fs
aWZvcm5pYSBDdXJyZW50IEVjb3N5c3RlbTwvdGl0bGU+PHNlY29uZGFyeS10aXRsZT5MaW1ub2xv
Z3kgYW5kIE9jZWFub2dyYXBoeTwvc2Vjb25kYXJ5LXRpdGxlPjxhbHQtdGl0bGU+TGltbm9sIE9j
ZWFub2dyPC9hbHQtdGl0bGU+PC90aXRsZXM+PHBlcmlvZGljYWw+PGZ1bGwtdGl0bGU+TGltbm9s
b2d5IGFuZCBPY2Vhbm9ncmFwaHk8L2Z1bGwtdGl0bGU+PC9wZXJpb2RpY2FsPjxhbHQtcGVyaW9k
aWNhbD48ZnVsbC10aXRsZT5MaW1ub2wgT2NlYW5vZ3I8L2Z1bGwtdGl0bGU+PC9hbHQtcGVyaW9k
aWNhbD48cGFnZXM+MzYzLTM4MzwvcGFnZXM+PHZvbHVtZT42Mzwvdm9sdW1lPjxudW1iZXI+MTwv
bnVtYmVyPjxrZXl3b3Jkcz48a2V5d29yZD56b29wbGFua3RvbiBmZWNhbCBwZWxsZXRzPC9rZXl3
b3JkPjxrZXl3b3JkPmRpc3NvbHZlZCBvcmdhbmljLWNhcmJvbjwva2V5d29yZD48a2V5d29yZD5z
ZWEtc3VyZmFjZSB0ZW1wZXJhdHVyZTwva2V5d29yZD48a2V5d29yZD5vY2VhbnMgdHdpbGlnaHQg
em9uZTwva2V5d29yZD48a2V5d29yZD5tYXJpbmUgc25vdzwva2V5d29yZD48a2V5d29yZD5lcXVh
dG9yaWFsIHBhY2lmaWM8L2tleXdvcmQ+PGtleXdvcmQ+c2FyZ2Fzc28gc2VhPC9rZXl3b3JkPjxr
ZXl3b3JkPmJpb2xvZ2ljYWwgcHVtcDwva2V5d29yZD48a2V5d29yZD5zZWRpbWVudCB0cmFwczwv
a2V5d29yZD48a2V5d29yZD5ub3J0aCBwYWNpZmljPC9rZXl3b3JkPjwva2V5d29yZHM+PGRhdGVz
Pjx5ZWFyPjIwMTg8L3llYXI+PHB1Yi1kYXRlcz48ZGF0ZT5KYW48L2RhdGU+PC9wdWItZGF0ZXM+
PC9kYXRlcz48aXNibj4wMDI0LTM1OTA8L2lzYm4+PGFjY2Vzc2lvbi1udW0+V09TOjAwMDQyMzAy
OTMwMDAyMzwvYWNjZXNzaW9uLW51bT48dXJscz48cmVsYXRlZC11cmxzPjx1cmw+Jmx0O0dvIHRv
IElTSSZndDs6Ly9XT1M6MDAwNDIzMDI5MzAwMDIzPC91cmw+PHVybD5odHRwczovL2FzbG9wdWJz
Lm9ubGluZWxpYnJhcnkud2lsZXkuY29tL2RvaS9mdWxsLzEwLjEwMDIvbG5vLjEwNjM2PC91cmw+
PC9yZWxhdGVkLXVybHM+PC91cmxzPjxlbGVjdHJvbmljLXJlc291cmNlLW51bT4xMC4xMDAyL2xu
by4xMDYzNjwvZWxlY3Ryb25pYy1yZXNvdXJjZS1udW0+PGxhbmd1YWdlPkVuZ2xpc2g8L2xhbmd1
YWdlPjwvcmVjb3JkPjwvQ2l0ZT48L0VuZE5vdGU+AG==
</w:fldData>
        </w:fldChar>
      </w:r>
      <w:r w:rsidR="00963FD5" w:rsidRPr="00622CF5">
        <w:rPr>
          <w:rFonts w:eastAsiaTheme="minorHAnsi"/>
        </w:rPr>
        <w:instrText xml:space="preserve"> ADDIN EN.CITE.DATA </w:instrText>
      </w:r>
      <w:r w:rsidR="00963FD5" w:rsidRPr="00622CF5">
        <w:rPr>
          <w:rFonts w:eastAsiaTheme="minorHAnsi"/>
        </w:rPr>
      </w:r>
      <w:r w:rsidR="00963FD5" w:rsidRPr="00622CF5">
        <w:rPr>
          <w:rFonts w:eastAsiaTheme="minorHAnsi"/>
        </w:rPr>
        <w:fldChar w:fldCharType="end"/>
      </w:r>
      <w:r w:rsidR="00963FD5" w:rsidRPr="00622CF5">
        <w:rPr>
          <w:rFonts w:eastAsiaTheme="minorHAnsi"/>
        </w:rPr>
      </w:r>
      <w:r w:rsidR="00963FD5" w:rsidRPr="00622CF5">
        <w:rPr>
          <w:rFonts w:eastAsiaTheme="minorHAnsi"/>
        </w:rPr>
        <w:fldChar w:fldCharType="separate"/>
      </w:r>
      <w:r w:rsidR="00963FD5" w:rsidRPr="00622CF5">
        <w:rPr>
          <w:rFonts w:eastAsiaTheme="minorHAnsi"/>
          <w:noProof/>
        </w:rPr>
        <w:t>(</w:t>
      </w:r>
      <w:hyperlink w:anchor="_ENREF_93" w:tooltip="Stukel, 2018 #9179" w:history="1">
        <w:r w:rsidR="006260A9" w:rsidRPr="00622CF5">
          <w:rPr>
            <w:rStyle w:val="Hyperlink"/>
            <w:rFonts w:eastAsiaTheme="minorHAnsi"/>
          </w:rPr>
          <w:t>Stukel et al., 2018</w:t>
        </w:r>
      </w:hyperlink>
      <w:r w:rsidR="00963FD5" w:rsidRPr="00622CF5">
        <w:rPr>
          <w:rFonts w:eastAsiaTheme="minorHAnsi"/>
          <w:noProof/>
        </w:rPr>
        <w:t>)</w:t>
      </w:r>
      <w:r w:rsidR="00963FD5" w:rsidRPr="00622CF5">
        <w:rPr>
          <w:rFonts w:eastAsiaTheme="minorHAnsi"/>
        </w:rPr>
        <w:fldChar w:fldCharType="end"/>
      </w:r>
      <w:r w:rsidR="008529B3" w:rsidRPr="00622CF5">
        <w:rPr>
          <w:rFonts w:eastAsiaTheme="minorEastAsia"/>
        </w:rPr>
        <w:t xml:space="preserve">. </w:t>
      </w:r>
      <w:r w:rsidRPr="00622CF5">
        <w:rPr>
          <w:rFonts w:eastAsiaTheme="minorEastAsia"/>
        </w:rPr>
        <w:t xml:space="preserve">Active transport has also been shown to be substantial, and even to rival sinking flux, in high biomass regions of the CCE </w:t>
      </w:r>
      <w:r w:rsidRPr="00622CF5">
        <w:rPr>
          <w:rFonts w:eastAsiaTheme="minorEastAsia"/>
        </w:rPr>
        <w:fldChar w:fldCharType="begin"/>
      </w:r>
      <w:r w:rsidR="00963FD5" w:rsidRPr="00622CF5">
        <w:rPr>
          <w:rFonts w:eastAsiaTheme="minorEastAsia"/>
        </w:rPr>
        <w:instrText xml:space="preserve"> ADDIN EN.CITE &lt;EndNote&gt;&lt;Cite&gt;&lt;Author&gt;Kelly&lt;/Author&gt;&lt;Year&gt;2019&lt;/Year&gt;&lt;RecNum&gt;9180&lt;/RecNum&gt;&lt;DisplayText&gt;(Kelly et al., 2019)&lt;/DisplayText&gt;&lt;record&gt;&lt;rec-number&gt;9180&lt;/rec-number&gt;&lt;foreign-keys&gt;&lt;key app="EN" db-id="e9dpzts9mzav95e0rs8prwv9extzw9xvxefw" timestamp="1570064868"&gt;9180&lt;/key&gt;&lt;/foreign-keys&gt;&lt;ref-type name="Journal Article"&gt;17&lt;/ref-type&gt;&lt;contributors&gt;&lt;authors&gt;&lt;author&gt;Kelly, T. B.&lt;/author&gt;&lt;author&gt;Davison, P. C.&lt;/author&gt;&lt;author&gt;Goericke, R.&lt;/author&gt;&lt;author&gt;Landry, M. R.&lt;/author&gt;&lt;author&gt;Ohman, M. D.&lt;/author&gt;&lt;author&gt;Stukel, M. R.&lt;/author&gt;&lt;/authors&gt;&lt;/contributors&gt;&lt;titles&gt;&lt;title&gt;The Importance of Mesozooplankton Diel Vertical Migration for Sustaining a Mesopelagic Food Web&lt;/title&gt;&lt;secondary-title&gt;bioRxiv&lt;/secondary-title&gt;&lt;/titles&gt;&lt;periodical&gt;&lt;full-title&gt;bioRxiv&lt;/full-title&gt;&lt;/periodical&gt;&lt;pages&gt;642975&lt;/pages&gt;&lt;dates&gt;&lt;year&gt;2019&lt;/year&gt;&lt;/dates&gt;&lt;urls&gt;&lt;related-urls&gt;&lt;url&gt;https://www.biorxiv.org/content/biorxiv/early/2019/05/20/642975.full.pdf&lt;/url&gt;&lt;/related-urls&gt;&lt;/urls&gt;&lt;electronic-resource-num&gt;10.1101/642975&lt;/electronic-resource-num&gt;&lt;/record&gt;&lt;/Cite&gt;&lt;/EndNote&gt;</w:instrText>
      </w:r>
      <w:r w:rsidRPr="00622CF5">
        <w:rPr>
          <w:rFonts w:eastAsiaTheme="minorEastAsia"/>
        </w:rPr>
        <w:fldChar w:fldCharType="separate"/>
      </w:r>
      <w:r w:rsidR="00963FD5" w:rsidRPr="00622CF5">
        <w:rPr>
          <w:rFonts w:eastAsiaTheme="minorEastAsia"/>
          <w:noProof/>
        </w:rPr>
        <w:t>(</w:t>
      </w:r>
      <w:hyperlink w:anchor="_ENREF_32" w:tooltip="Kelly, 2019 #9180" w:history="1">
        <w:r w:rsidR="006260A9" w:rsidRPr="00622CF5">
          <w:rPr>
            <w:rStyle w:val="Hyperlink"/>
            <w:rFonts w:eastAsiaTheme="minorEastAsia"/>
          </w:rPr>
          <w:t>Kelly et al., 2019</w:t>
        </w:r>
      </w:hyperlink>
      <w:r w:rsidR="00963FD5" w:rsidRPr="00622CF5">
        <w:rPr>
          <w:rFonts w:eastAsiaTheme="minorEastAsia"/>
          <w:noProof/>
        </w:rPr>
        <w:t>)</w:t>
      </w:r>
      <w:r w:rsidRPr="00622CF5">
        <w:rPr>
          <w:rFonts w:eastAsiaTheme="minorEastAsia"/>
        </w:rPr>
        <w:fldChar w:fldCharType="end"/>
      </w:r>
      <w:r w:rsidRPr="00622CF5">
        <w:rPr>
          <w:rFonts w:eastAsiaTheme="minorEastAsia"/>
        </w:rPr>
        <w:t>. Together, these other processes likely explain our measurement discrepancies between NP and export.</w:t>
      </w:r>
    </w:p>
    <w:p w14:paraId="10A71D72" w14:textId="77777777" w:rsidR="00C10DE7" w:rsidRPr="00622CF5" w:rsidRDefault="00C10DE7">
      <w:pPr>
        <w:spacing w:before="240" w:line="360" w:lineRule="auto"/>
        <w:rPr>
          <w:rFonts w:eastAsiaTheme="minorEastAsia"/>
          <w:b/>
          <w:sz w:val="28"/>
          <w:szCs w:val="28"/>
        </w:rPr>
        <w:pPrChange w:id="324" w:author="Landry, Michael" w:date="2020-03-02T11:23:00Z">
          <w:pPr>
            <w:spacing w:before="120" w:line="360" w:lineRule="auto"/>
            <w:ind w:firstLine="360"/>
          </w:pPr>
        </w:pPrChange>
      </w:pPr>
      <w:r w:rsidRPr="00622CF5">
        <w:rPr>
          <w:rFonts w:eastAsiaTheme="minorEastAsia"/>
          <w:b/>
          <w:sz w:val="28"/>
          <w:szCs w:val="28"/>
        </w:rPr>
        <w:t>6. Conclusions</w:t>
      </w:r>
    </w:p>
    <w:p w14:paraId="6D7512C8" w14:textId="2B842A0B" w:rsidR="005B05F7" w:rsidRDefault="00C10DE7" w:rsidP="005B05F7">
      <w:pPr>
        <w:spacing w:before="120" w:line="360" w:lineRule="auto"/>
        <w:ind w:firstLine="360"/>
        <w:outlineLvl w:val="0"/>
        <w:rPr>
          <w:b/>
        </w:rPr>
      </w:pPr>
      <w:r w:rsidRPr="00622CF5">
        <w:rPr>
          <w:rFonts w:eastAsiaTheme="minorEastAsia"/>
        </w:rPr>
        <w:t>Our study presents a well-constrained characterization of gross primary production, net primary production, net community production, new production, and export production in a complex and heterogeneous physical environment. The results show how a multi-method approach can clarify some of the variabilities and inconsistencies observed using different methods. We found strong spatial gradients in productivity rates from coastal to offshore regions that were primarily driven by decreasing biomass</w:t>
      </w:r>
      <w:r w:rsidR="00F92444" w:rsidRPr="00622CF5">
        <w:rPr>
          <w:rFonts w:eastAsiaTheme="minorEastAsia"/>
        </w:rPr>
        <w:t xml:space="preserve"> and nutrient availability</w:t>
      </w:r>
      <w:r w:rsidRPr="00622CF5">
        <w:rPr>
          <w:rFonts w:eastAsiaTheme="minorEastAsia"/>
        </w:rPr>
        <w:t xml:space="preserve"> with distance from shor</w:t>
      </w:r>
      <w:r w:rsidR="001B7483" w:rsidRPr="00622CF5">
        <w:rPr>
          <w:rFonts w:eastAsiaTheme="minorEastAsia"/>
        </w:rPr>
        <w:t>e</w:t>
      </w:r>
      <w:ins w:id="325" w:author="Landry, Michael" w:date="2020-03-02T11:24:00Z">
        <w:r w:rsidR="00E23CF9">
          <w:rPr>
            <w:rFonts w:eastAsiaTheme="minorEastAsia"/>
          </w:rPr>
          <w:t>,</w:t>
        </w:r>
      </w:ins>
      <w:r w:rsidR="001B7483" w:rsidRPr="00622CF5">
        <w:rPr>
          <w:rFonts w:eastAsiaTheme="minorEastAsia"/>
        </w:rPr>
        <w:t xml:space="preserve"> and we showed that</w:t>
      </w:r>
      <w:r w:rsidRPr="00622CF5">
        <w:rPr>
          <w:rFonts w:eastAsiaTheme="minorEastAsia"/>
        </w:rPr>
        <w:t xml:space="preserve"> the high-resolution measurements applied here resolved diel patterns in GPP and NCP</w:t>
      </w:r>
      <w:r w:rsidR="001B7483" w:rsidRPr="00622CF5">
        <w:rPr>
          <w:rFonts w:eastAsiaTheme="minorEastAsia"/>
        </w:rPr>
        <w:t xml:space="preserve">. Overall, all our data from temporally resolved production estimates are </w:t>
      </w:r>
      <w:r w:rsidR="001B7483" w:rsidRPr="00622CF5">
        <w:rPr>
          <w:rFonts w:eastAsiaTheme="minorEastAsia"/>
        </w:rPr>
        <w:lastRenderedPageBreak/>
        <w:t>surprisingly consistent, within the errors of the estimates, with data from traditional 24-h production measurements</w:t>
      </w:r>
      <w:r w:rsidRPr="00622CF5">
        <w:rPr>
          <w:rFonts w:eastAsiaTheme="minorEastAsia"/>
        </w:rPr>
        <w:t xml:space="preserve">. The GPP:NPP ratio was approximately 2 over the study region, with no distinct spatial pattern. The </w:t>
      </w:r>
      <w:r w:rsidRPr="00622CF5">
        <w:rPr>
          <w:rFonts w:eastAsiaTheme="minorEastAsia"/>
          <w:i/>
        </w:rPr>
        <w:t>f</w:t>
      </w:r>
      <w:r w:rsidRPr="00622CF5">
        <w:rPr>
          <w:rFonts w:eastAsiaTheme="minorEastAsia"/>
        </w:rPr>
        <w:t>-ratios (NP:NPP) varied from 0.16 to 0.55, suggesting that recycled NH</w:t>
      </w:r>
      <w:r w:rsidRPr="00622CF5">
        <w:rPr>
          <w:rFonts w:eastAsiaTheme="minorEastAsia"/>
          <w:vertAlign w:val="subscript"/>
        </w:rPr>
        <w:t>4</w:t>
      </w:r>
      <w:r w:rsidRPr="00622CF5">
        <w:rPr>
          <w:rFonts w:eastAsiaTheme="minorEastAsia"/>
          <w:vertAlign w:val="superscript"/>
        </w:rPr>
        <w:t>+</w:t>
      </w:r>
      <w:r w:rsidRPr="00622CF5">
        <w:rPr>
          <w:rFonts w:eastAsiaTheme="minorEastAsia"/>
        </w:rPr>
        <w:t xml:space="preserve"> was typically the most important nutrient supporting production, even though nitrate was still a major source of N. New production typically exceeded carbon export of sinking particles by a large margin, suggesting that temporally and spatially decoupled export (vertical migration of grazers, water mass subduction) must be quantitatively important for resolving the region’s carbon budget. </w:t>
      </w:r>
      <w:r w:rsidR="00AC5276" w:rsidRPr="00622CF5">
        <w:rPr>
          <w:rFonts w:eastAsiaTheme="minorEastAsia"/>
        </w:rPr>
        <w:t xml:space="preserve">Since underway high temporal resolution analyses of productivity using FRRF and EIMS </w:t>
      </w:r>
      <w:r w:rsidRPr="00622CF5">
        <w:rPr>
          <w:rFonts w:eastAsiaTheme="minorEastAsia"/>
        </w:rPr>
        <w:t>match general ecosystem expectations</w:t>
      </w:r>
      <w:r w:rsidR="00AC5276" w:rsidRPr="00622CF5">
        <w:rPr>
          <w:rFonts w:eastAsiaTheme="minorEastAsia"/>
        </w:rPr>
        <w:t>, we</w:t>
      </w:r>
      <w:r w:rsidRPr="00622CF5">
        <w:rPr>
          <w:rFonts w:eastAsiaTheme="minorEastAsia"/>
        </w:rPr>
        <w:t xml:space="preserve"> suggest that temporally resolved production methods </w:t>
      </w:r>
      <w:r w:rsidR="00AC5276" w:rsidRPr="00622CF5">
        <w:rPr>
          <w:rFonts w:eastAsiaTheme="minorEastAsia"/>
        </w:rPr>
        <w:t>should</w:t>
      </w:r>
      <w:r w:rsidRPr="00622CF5">
        <w:rPr>
          <w:rFonts w:eastAsiaTheme="minorEastAsia"/>
        </w:rPr>
        <w:t xml:space="preserve"> be employed regularly to enhance understanding of physically complex and economically important ecosystems</w:t>
      </w:r>
      <w:r w:rsidR="002E01DD" w:rsidRPr="00622CF5">
        <w:rPr>
          <w:rFonts w:eastAsiaTheme="minorEastAsia"/>
        </w:rPr>
        <w:t>.</w:t>
      </w:r>
      <w:r w:rsidR="002E01DD" w:rsidRPr="00622CF5">
        <w:rPr>
          <w:b/>
        </w:rPr>
        <w:t xml:space="preserve"> </w:t>
      </w:r>
    </w:p>
    <w:p w14:paraId="4DA4C3B9" w14:textId="77777777" w:rsidR="00C16AA9" w:rsidRDefault="00C16AA9" w:rsidP="00C16AA9">
      <w:pPr>
        <w:spacing w:before="120" w:line="360" w:lineRule="auto"/>
        <w:ind w:firstLine="360"/>
        <w:outlineLvl w:val="0"/>
        <w:rPr>
          <w:b/>
          <w:color w:val="000000"/>
          <w:sz w:val="28"/>
        </w:rPr>
      </w:pPr>
    </w:p>
    <w:p w14:paraId="110A7F60" w14:textId="10D0FA55" w:rsidR="00C16AA9" w:rsidRDefault="00C16AA9">
      <w:pPr>
        <w:spacing w:before="120" w:line="360" w:lineRule="auto"/>
        <w:outlineLvl w:val="0"/>
        <w:rPr>
          <w:color w:val="000000"/>
          <w:sz w:val="28"/>
        </w:rPr>
        <w:pPrChange w:id="326" w:author="Landry, Michael" w:date="2020-03-02T11:25:00Z">
          <w:pPr>
            <w:spacing w:before="120" w:line="360" w:lineRule="auto"/>
            <w:ind w:firstLine="360"/>
            <w:outlineLvl w:val="0"/>
          </w:pPr>
        </w:pPrChange>
      </w:pPr>
      <w:r w:rsidRPr="005B05F7">
        <w:rPr>
          <w:b/>
          <w:color w:val="000000"/>
          <w:sz w:val="28"/>
        </w:rPr>
        <w:t>7. Acknowledgements</w:t>
      </w:r>
      <w:r w:rsidR="00053418">
        <w:rPr>
          <w:b/>
          <w:color w:val="000000"/>
          <w:sz w:val="28"/>
        </w:rPr>
        <w:t>, Samples and Data</w:t>
      </w:r>
      <w:r w:rsidRPr="005B05F7">
        <w:rPr>
          <w:b/>
          <w:color w:val="000000"/>
          <w:sz w:val="28"/>
        </w:rPr>
        <w:t>:</w:t>
      </w:r>
      <w:r w:rsidRPr="005B05F7">
        <w:rPr>
          <w:color w:val="000000"/>
          <w:sz w:val="28"/>
        </w:rPr>
        <w:t xml:space="preserve"> </w:t>
      </w:r>
    </w:p>
    <w:p w14:paraId="2720E649" w14:textId="61B4D730" w:rsidR="000E10DF" w:rsidRDefault="000E10DF">
      <w:pPr>
        <w:spacing w:line="360" w:lineRule="auto"/>
        <w:ind w:firstLine="360"/>
        <w:contextualSpacing/>
        <w:pPrChange w:id="327" w:author="Landry, Michael" w:date="2020-03-02T11:25:00Z">
          <w:pPr>
            <w:spacing w:line="360" w:lineRule="auto"/>
            <w:contextualSpacing/>
          </w:pPr>
        </w:pPrChange>
      </w:pPr>
      <w:r>
        <w:t>The authors declare no conflict of interest. Data reported and presented in this study can be accessed at the CCE-LTER Datazoo online database (</w:t>
      </w:r>
      <w:r w:rsidRPr="000E10DF">
        <w:t>archiving is underway</w:t>
      </w:r>
      <w:r>
        <w:t xml:space="preserve"> during the manuscript review process).</w:t>
      </w:r>
    </w:p>
    <w:p w14:paraId="1F71E7FE" w14:textId="3995578D" w:rsidR="00053418" w:rsidRDefault="00053418" w:rsidP="00053418">
      <w:pPr>
        <w:spacing w:before="120" w:line="360" w:lineRule="auto"/>
        <w:ind w:firstLine="360"/>
        <w:outlineLvl w:val="0"/>
        <w:rPr>
          <w:color w:val="000000"/>
        </w:rPr>
      </w:pPr>
      <w:r w:rsidRPr="005B05F7">
        <w:rPr>
          <w:color w:val="000000"/>
        </w:rPr>
        <w:t xml:space="preserve">This study was funded by US National Science Foundation grants OCE-1637632 (CCE-LTER) and -1614359 (RAPID). We appreciate the contributions to shipboard sampling and analyses by Ali Freibott, Belli Valencia, Shonna Dovel and Megan Roadman and Cameron Quackenbush. We also want to thank the captains and the crews of the </w:t>
      </w:r>
      <w:r w:rsidRPr="005B05F7">
        <w:rPr>
          <w:i/>
        </w:rPr>
        <w:t>R/V Sikuliaq</w:t>
      </w:r>
      <w:r w:rsidRPr="005B05F7">
        <w:t xml:space="preserve"> and </w:t>
      </w:r>
      <w:r w:rsidRPr="005B05F7">
        <w:rPr>
          <w:i/>
        </w:rPr>
        <w:t xml:space="preserve">R/V Roger Revelle </w:t>
      </w:r>
      <w:r w:rsidRPr="005B05F7">
        <w:t>for their support. We appreciated the help during both cruises by C</w:t>
      </w:r>
      <w:r w:rsidRPr="005B05F7">
        <w:rPr>
          <w:color w:val="000000"/>
        </w:rPr>
        <w:t>hief scientist Mark Ohman. We also want to thank Kathy Barbeau and Kiefer Forsch for their discussion of their preliminary data on iron limitation during these cruises.</w:t>
      </w:r>
      <w:r>
        <w:rPr>
          <w:color w:val="000000"/>
        </w:rPr>
        <w:t xml:space="preserve"> </w:t>
      </w:r>
    </w:p>
    <w:p w14:paraId="314C95B0" w14:textId="77777777" w:rsidR="00053418" w:rsidRDefault="00053418">
      <w:pPr>
        <w:rPr>
          <w:color w:val="000000"/>
        </w:rPr>
      </w:pPr>
      <w:r>
        <w:rPr>
          <w:color w:val="000000"/>
        </w:rPr>
        <w:br w:type="page"/>
      </w:r>
    </w:p>
    <w:p w14:paraId="751F6DA9" w14:textId="77777777" w:rsidR="00D41DFB" w:rsidRPr="00622CF5" w:rsidRDefault="00F530E3" w:rsidP="000C2FBE">
      <w:pPr>
        <w:spacing w:line="360" w:lineRule="auto"/>
        <w:rPr>
          <w:b/>
          <w:sz w:val="32"/>
        </w:rPr>
      </w:pPr>
      <w:commentRangeStart w:id="328"/>
      <w:r w:rsidRPr="00466EE2">
        <w:rPr>
          <w:b/>
          <w:sz w:val="32"/>
          <w:highlight w:val="yellow"/>
          <w:rPrChange w:id="329" w:author="Landry, Michael" w:date="2020-03-02T11:28:00Z">
            <w:rPr>
              <w:b/>
              <w:sz w:val="32"/>
            </w:rPr>
          </w:rPrChange>
        </w:rPr>
        <w:lastRenderedPageBreak/>
        <w:t>References</w:t>
      </w:r>
      <w:commentRangeEnd w:id="328"/>
      <w:r w:rsidR="00E23CF9" w:rsidRPr="00466EE2">
        <w:rPr>
          <w:rStyle w:val="CommentReference"/>
          <w:rFonts w:asciiTheme="minorHAnsi" w:eastAsiaTheme="minorHAnsi" w:hAnsiTheme="minorHAnsi" w:cstheme="minorBidi"/>
          <w:highlight w:val="yellow"/>
          <w:rPrChange w:id="330" w:author="Landry, Michael" w:date="2020-03-02T11:28:00Z">
            <w:rPr>
              <w:rStyle w:val="CommentReference"/>
              <w:rFonts w:asciiTheme="minorHAnsi" w:eastAsiaTheme="minorHAnsi" w:hAnsiTheme="minorHAnsi" w:cstheme="minorBidi"/>
            </w:rPr>
          </w:rPrChange>
        </w:rPr>
        <w:commentReference w:id="328"/>
      </w:r>
    </w:p>
    <w:p w14:paraId="51BED9DD" w14:textId="77777777" w:rsidR="00D41DFB" w:rsidRPr="00622CF5" w:rsidRDefault="00D41DFB" w:rsidP="000C2FBE">
      <w:pPr>
        <w:spacing w:line="360" w:lineRule="auto"/>
      </w:pPr>
    </w:p>
    <w:p w14:paraId="588F7D79" w14:textId="77777777" w:rsidR="006260A9" w:rsidRPr="00622CF5" w:rsidRDefault="00D41DFB" w:rsidP="006260A9">
      <w:pPr>
        <w:pStyle w:val="EndNoteBibliography"/>
        <w:spacing w:after="240"/>
        <w:ind w:left="1440" w:hanging="1440"/>
        <w:rPr>
          <w:noProof/>
        </w:rPr>
      </w:pPr>
      <w:r w:rsidRPr="00622CF5">
        <w:fldChar w:fldCharType="begin"/>
      </w:r>
      <w:r w:rsidRPr="00622CF5">
        <w:instrText xml:space="preserve"> ADDIN EN.REFLIST </w:instrText>
      </w:r>
      <w:r w:rsidRPr="00622CF5">
        <w:fldChar w:fldCharType="separate"/>
      </w:r>
      <w:bookmarkStart w:id="331" w:name="_ENREF_1"/>
      <w:r w:rsidR="006260A9" w:rsidRPr="00622CF5">
        <w:rPr>
          <w:noProof/>
        </w:rPr>
        <w:t xml:space="preserve">Barron, R. K., Siegel, D. A., &amp; Guillocheau, N. (2014). Evaluating the importance of phytoplankton community structure to the optical properties of the Santa Barbara Channel, California. </w:t>
      </w:r>
      <w:r w:rsidR="006260A9" w:rsidRPr="00622CF5">
        <w:rPr>
          <w:i/>
          <w:noProof/>
        </w:rPr>
        <w:t>Limnology and Oceanography, 59</w:t>
      </w:r>
      <w:r w:rsidR="006260A9" w:rsidRPr="00622CF5">
        <w:rPr>
          <w:noProof/>
        </w:rPr>
        <w:t xml:space="preserve">(3), 927-946. </w:t>
      </w:r>
      <w:bookmarkEnd w:id="331"/>
    </w:p>
    <w:p w14:paraId="3D33C032" w14:textId="77777777" w:rsidR="006260A9" w:rsidRPr="00622CF5" w:rsidRDefault="006260A9" w:rsidP="006260A9">
      <w:pPr>
        <w:pStyle w:val="EndNoteBibliography"/>
        <w:spacing w:after="240"/>
        <w:ind w:left="1440" w:hanging="1440"/>
        <w:rPr>
          <w:noProof/>
        </w:rPr>
      </w:pPr>
      <w:bookmarkStart w:id="332" w:name="_ENREF_2"/>
      <w:r w:rsidRPr="00622CF5">
        <w:rPr>
          <w:noProof/>
        </w:rPr>
        <w:t xml:space="preserve">Behrenfeld, M. J., &amp; Falkowski, P. G. (1997). Photosynthetic rates derived from satellite-based chlorophyll concentration. </w:t>
      </w:r>
      <w:r w:rsidRPr="00622CF5">
        <w:rPr>
          <w:i/>
          <w:noProof/>
        </w:rPr>
        <w:t>Limnology and Oceanography, 42</w:t>
      </w:r>
      <w:r w:rsidRPr="00622CF5">
        <w:rPr>
          <w:noProof/>
        </w:rPr>
        <w:t xml:space="preserve">(1), 1-20. </w:t>
      </w:r>
      <w:bookmarkEnd w:id="332"/>
    </w:p>
    <w:p w14:paraId="72ACB54F" w14:textId="77777777" w:rsidR="006260A9" w:rsidRPr="00622CF5" w:rsidRDefault="006260A9" w:rsidP="006260A9">
      <w:pPr>
        <w:pStyle w:val="EndNoteBibliography"/>
        <w:spacing w:after="240"/>
        <w:ind w:left="1440" w:hanging="1440"/>
        <w:rPr>
          <w:noProof/>
        </w:rPr>
      </w:pPr>
      <w:bookmarkStart w:id="333" w:name="_ENREF_3"/>
      <w:r w:rsidRPr="00622CF5">
        <w:rPr>
          <w:noProof/>
        </w:rPr>
        <w:t xml:space="preserve">Bercel, T. L., &amp; Kranz, S. A. (2019). Insights into carbon acquisition and photosynthesis in Karenia brevis under a range of CO2 concentrations. </w:t>
      </w:r>
      <w:r w:rsidRPr="00622CF5">
        <w:rPr>
          <w:i/>
          <w:noProof/>
        </w:rPr>
        <w:t>Progress in Oceanography, 172</w:t>
      </w:r>
      <w:r w:rsidRPr="00622CF5">
        <w:rPr>
          <w:noProof/>
        </w:rPr>
        <w:t xml:space="preserve">, 65-76. </w:t>
      </w:r>
      <w:bookmarkEnd w:id="333"/>
    </w:p>
    <w:p w14:paraId="40502E3B" w14:textId="77777777" w:rsidR="006260A9" w:rsidRPr="00622CF5" w:rsidRDefault="006260A9" w:rsidP="006260A9">
      <w:pPr>
        <w:pStyle w:val="EndNoteBibliography"/>
        <w:spacing w:after="240"/>
        <w:ind w:left="1440" w:hanging="1440"/>
        <w:rPr>
          <w:noProof/>
        </w:rPr>
      </w:pPr>
      <w:bookmarkStart w:id="334" w:name="_ENREF_4"/>
      <w:r w:rsidRPr="00622CF5">
        <w:rPr>
          <w:noProof/>
        </w:rPr>
        <w:t xml:space="preserve">Bianchi, D., Stock, C., Galbraith, E. D., &amp; Sarmiento, J. L. (2013). Diel vertical migration: Ecological controls and impacts on the biological pump in a one-dimensional ocean model. </w:t>
      </w:r>
      <w:r w:rsidRPr="00622CF5">
        <w:rPr>
          <w:i/>
          <w:noProof/>
        </w:rPr>
        <w:t>Global Biogeochemical Cycles, 27</w:t>
      </w:r>
      <w:r w:rsidRPr="00622CF5">
        <w:rPr>
          <w:noProof/>
        </w:rPr>
        <w:t xml:space="preserve">(2), 478-491. </w:t>
      </w:r>
      <w:bookmarkEnd w:id="334"/>
    </w:p>
    <w:p w14:paraId="2A88185E" w14:textId="77777777" w:rsidR="006260A9" w:rsidRPr="00622CF5" w:rsidRDefault="006260A9" w:rsidP="006260A9">
      <w:pPr>
        <w:pStyle w:val="EndNoteBibliography"/>
        <w:spacing w:after="240"/>
        <w:ind w:left="1440" w:hanging="1440"/>
        <w:rPr>
          <w:noProof/>
        </w:rPr>
      </w:pPr>
      <w:bookmarkStart w:id="335" w:name="_ENREF_5"/>
      <w:r w:rsidRPr="00622CF5">
        <w:rPr>
          <w:noProof/>
        </w:rPr>
        <w:t xml:space="preserve">Boatman, T. G., Geider, R. J., &amp; Oxborough, K. (2019). Improving the accuracy of single turnover active fluorometry (STAF) for the estimation of phytoplankton primary productivity (PhytoPP). </w:t>
      </w:r>
      <w:r w:rsidRPr="00622CF5">
        <w:rPr>
          <w:i/>
          <w:noProof/>
        </w:rPr>
        <w:t>bioRxiv</w:t>
      </w:r>
      <w:r w:rsidRPr="00622CF5">
        <w:rPr>
          <w:noProof/>
        </w:rPr>
        <w:t xml:space="preserve">, 583591. </w:t>
      </w:r>
      <w:bookmarkEnd w:id="335"/>
    </w:p>
    <w:p w14:paraId="3500A085" w14:textId="77777777" w:rsidR="006260A9" w:rsidRPr="00622CF5" w:rsidRDefault="006260A9" w:rsidP="006260A9">
      <w:pPr>
        <w:pStyle w:val="EndNoteBibliography"/>
        <w:spacing w:after="240"/>
        <w:ind w:left="1440" w:hanging="1440"/>
        <w:rPr>
          <w:noProof/>
        </w:rPr>
      </w:pPr>
      <w:bookmarkStart w:id="336" w:name="_ENREF_6"/>
      <w:r w:rsidRPr="00622CF5">
        <w:rPr>
          <w:noProof/>
        </w:rPr>
        <w:t xml:space="preserve">Bond, N. A., Cronin, M. F., Freeland, H., &amp; Mantua, N. (2015). Causes and impacts of the 2014 warm anomaly in the NE Pacific. </w:t>
      </w:r>
      <w:r w:rsidRPr="00622CF5">
        <w:rPr>
          <w:i/>
          <w:noProof/>
        </w:rPr>
        <w:t>Geophysical Research Letters, 42</w:t>
      </w:r>
      <w:r w:rsidRPr="00622CF5">
        <w:rPr>
          <w:noProof/>
        </w:rPr>
        <w:t xml:space="preserve">(9), 3414-3420. </w:t>
      </w:r>
      <w:bookmarkEnd w:id="336"/>
    </w:p>
    <w:p w14:paraId="562659F0" w14:textId="77777777" w:rsidR="006260A9" w:rsidRPr="00622CF5" w:rsidRDefault="006260A9" w:rsidP="006260A9">
      <w:pPr>
        <w:pStyle w:val="EndNoteBibliography"/>
        <w:spacing w:after="240"/>
        <w:ind w:left="1440" w:hanging="1440"/>
        <w:rPr>
          <w:noProof/>
        </w:rPr>
      </w:pPr>
      <w:bookmarkStart w:id="337" w:name="_ENREF_7"/>
      <w:r w:rsidRPr="00622CF5">
        <w:rPr>
          <w:noProof/>
        </w:rPr>
        <w:t xml:space="preserve">Boyd, P. W., Claustre, H., Levy, M., Siegel, D. A., &amp; Weber, T. (2019). Multi-faceted particle pumps drive carbon sequestration in the ocean. </w:t>
      </w:r>
      <w:r w:rsidRPr="00622CF5">
        <w:rPr>
          <w:i/>
          <w:noProof/>
        </w:rPr>
        <w:t>Nature, 568</w:t>
      </w:r>
      <w:r w:rsidRPr="00622CF5">
        <w:rPr>
          <w:noProof/>
        </w:rPr>
        <w:t xml:space="preserve">(7752), 327-335. </w:t>
      </w:r>
      <w:bookmarkEnd w:id="337"/>
    </w:p>
    <w:p w14:paraId="1724BAC2" w14:textId="77777777" w:rsidR="006260A9" w:rsidRPr="00622CF5" w:rsidRDefault="006260A9" w:rsidP="006260A9">
      <w:pPr>
        <w:pStyle w:val="EndNoteBibliography"/>
        <w:spacing w:after="240"/>
        <w:ind w:left="1440" w:hanging="1440"/>
        <w:rPr>
          <w:noProof/>
        </w:rPr>
      </w:pPr>
      <w:bookmarkStart w:id="338" w:name="_ENREF_8"/>
      <w:r w:rsidRPr="00622CF5">
        <w:rPr>
          <w:noProof/>
        </w:rPr>
        <w:t xml:space="preserve">Bronk, D. A., Glibert, P. M., &amp; Ward, B. B. (1994). Nitrogen uptake, dissolved organic nitrogen release, and new production. </w:t>
      </w:r>
      <w:r w:rsidRPr="00622CF5">
        <w:rPr>
          <w:i/>
          <w:noProof/>
        </w:rPr>
        <w:t>Science, 265</w:t>
      </w:r>
      <w:r w:rsidRPr="00622CF5">
        <w:rPr>
          <w:noProof/>
        </w:rPr>
        <w:t xml:space="preserve">(5180), 1843-1846. </w:t>
      </w:r>
      <w:bookmarkEnd w:id="338"/>
    </w:p>
    <w:p w14:paraId="2B56BE4E" w14:textId="77777777" w:rsidR="006260A9" w:rsidRPr="00622CF5" w:rsidRDefault="006260A9" w:rsidP="006260A9">
      <w:pPr>
        <w:pStyle w:val="EndNoteBibliography"/>
        <w:spacing w:after="240"/>
        <w:ind w:left="1440" w:hanging="1440"/>
        <w:rPr>
          <w:noProof/>
        </w:rPr>
      </w:pPr>
      <w:bookmarkStart w:id="339" w:name="_ENREF_9"/>
      <w:r w:rsidRPr="00622CF5">
        <w:rPr>
          <w:noProof/>
        </w:rPr>
        <w:t xml:space="preserve">Buesseler, K., Ball, L., Andrews, J., Benitez-Nelson, C., Belastock, R., Chai, F., &amp; Chao, Y. (1998). Upper ocean export of particulate organic carbon in the Arabian Sea derived from thorium-234. </w:t>
      </w:r>
      <w:r w:rsidRPr="00622CF5">
        <w:rPr>
          <w:i/>
          <w:noProof/>
        </w:rPr>
        <w:t>Deep-Sea Research II, 45</w:t>
      </w:r>
      <w:r w:rsidRPr="00622CF5">
        <w:rPr>
          <w:noProof/>
        </w:rPr>
        <w:t xml:space="preserve">(10-11), 2461-2487. </w:t>
      </w:r>
      <w:bookmarkEnd w:id="339"/>
    </w:p>
    <w:p w14:paraId="5AB8F5CD" w14:textId="77777777" w:rsidR="006260A9" w:rsidRPr="00622CF5" w:rsidRDefault="006260A9" w:rsidP="006260A9">
      <w:pPr>
        <w:pStyle w:val="EndNoteBibliography"/>
        <w:spacing w:after="240"/>
        <w:ind w:left="1440" w:hanging="1440"/>
        <w:rPr>
          <w:noProof/>
        </w:rPr>
      </w:pPr>
      <w:bookmarkStart w:id="340" w:name="_ENREF_10"/>
      <w:r w:rsidRPr="00622CF5">
        <w:rPr>
          <w:noProof/>
        </w:rPr>
        <w:lastRenderedPageBreak/>
        <w:t xml:space="preserve">Carlson, C. A., Ducklow, H. W., &amp; Michaels, A. F. (1994). Annual Flux of Dissolved Organic-Carbon from the Euphotic Zone in the Northwestern Sargasso Sea. </w:t>
      </w:r>
      <w:r w:rsidRPr="00622CF5">
        <w:rPr>
          <w:i/>
          <w:noProof/>
        </w:rPr>
        <w:t>Nature, 371</w:t>
      </w:r>
      <w:r w:rsidRPr="00622CF5">
        <w:rPr>
          <w:noProof/>
        </w:rPr>
        <w:t xml:space="preserve">(6496), 405-408. </w:t>
      </w:r>
      <w:bookmarkEnd w:id="340"/>
    </w:p>
    <w:p w14:paraId="66F938B0" w14:textId="77777777" w:rsidR="006260A9" w:rsidRPr="00622CF5" w:rsidRDefault="006260A9" w:rsidP="006260A9">
      <w:pPr>
        <w:pStyle w:val="EndNoteBibliography"/>
        <w:spacing w:after="240"/>
        <w:ind w:left="1440" w:hanging="1440"/>
        <w:rPr>
          <w:noProof/>
        </w:rPr>
      </w:pPr>
      <w:bookmarkStart w:id="341" w:name="_ENREF_11"/>
      <w:r w:rsidRPr="00622CF5">
        <w:rPr>
          <w:noProof/>
        </w:rPr>
        <w:t xml:space="preserve">Cassar, N., Barnett, B. A., Bender, M. L., Kaiser, J., Hamme, R. C., &amp; Tilbrook, B. (2009). Continuous high-frequency dissolved O2/Ar measurements by equilibrator inlet mass spectrometry. </w:t>
      </w:r>
      <w:r w:rsidRPr="00622CF5">
        <w:rPr>
          <w:i/>
          <w:noProof/>
        </w:rPr>
        <w:t>Analytical Chemistry, 81</w:t>
      </w:r>
      <w:r w:rsidRPr="00622CF5">
        <w:rPr>
          <w:noProof/>
        </w:rPr>
        <w:t xml:space="preserve">(5), 1855-1864. </w:t>
      </w:r>
      <w:bookmarkEnd w:id="341"/>
    </w:p>
    <w:p w14:paraId="65C68A18" w14:textId="77777777" w:rsidR="006260A9" w:rsidRPr="00622CF5" w:rsidRDefault="006260A9" w:rsidP="006260A9">
      <w:pPr>
        <w:pStyle w:val="EndNoteBibliography"/>
        <w:spacing w:after="240"/>
        <w:ind w:left="1440" w:hanging="1440"/>
        <w:rPr>
          <w:noProof/>
        </w:rPr>
      </w:pPr>
      <w:bookmarkStart w:id="342" w:name="_ENREF_12"/>
      <w:r w:rsidRPr="00622CF5">
        <w:rPr>
          <w:noProof/>
        </w:rPr>
        <w:t xml:space="preserve">Chavez, F. P., &amp; Messie, M. (2009). A comparison of Eastern Boundary Upwelling Ecosystems. </w:t>
      </w:r>
      <w:r w:rsidRPr="00622CF5">
        <w:rPr>
          <w:i/>
          <w:noProof/>
        </w:rPr>
        <w:t>Progress in Oceanography, 83</w:t>
      </w:r>
      <w:r w:rsidRPr="00622CF5">
        <w:rPr>
          <w:noProof/>
        </w:rPr>
        <w:t xml:space="preserve">(1-4), 80-96. </w:t>
      </w:r>
      <w:bookmarkEnd w:id="342"/>
    </w:p>
    <w:p w14:paraId="53FFC14B" w14:textId="77777777" w:rsidR="006260A9" w:rsidRPr="00622CF5" w:rsidRDefault="006260A9" w:rsidP="006260A9">
      <w:pPr>
        <w:pStyle w:val="EndNoteBibliography"/>
        <w:spacing w:after="240"/>
        <w:ind w:left="1440" w:hanging="1440"/>
        <w:rPr>
          <w:noProof/>
        </w:rPr>
      </w:pPr>
      <w:bookmarkStart w:id="343" w:name="_ENREF_13"/>
      <w:r w:rsidRPr="00622CF5">
        <w:rPr>
          <w:noProof/>
        </w:rPr>
        <w:t xml:space="preserve">Collos, Y. (1998). Nitrate uptake, nitrite release and uptake, and new production estimates. </w:t>
      </w:r>
      <w:r w:rsidRPr="00622CF5">
        <w:rPr>
          <w:i/>
          <w:noProof/>
        </w:rPr>
        <w:t>Marine Ecology Progress Series, 171</w:t>
      </w:r>
      <w:r w:rsidRPr="00622CF5">
        <w:rPr>
          <w:noProof/>
        </w:rPr>
        <w:t xml:space="preserve">, 293-301. </w:t>
      </w:r>
      <w:bookmarkEnd w:id="343"/>
    </w:p>
    <w:p w14:paraId="21AE4517" w14:textId="77777777" w:rsidR="006260A9" w:rsidRPr="00622CF5" w:rsidRDefault="006260A9" w:rsidP="006260A9">
      <w:pPr>
        <w:pStyle w:val="EndNoteBibliography"/>
        <w:spacing w:after="240"/>
        <w:ind w:left="1440" w:hanging="1440"/>
        <w:rPr>
          <w:noProof/>
        </w:rPr>
      </w:pPr>
      <w:bookmarkStart w:id="344" w:name="_ENREF_14"/>
      <w:r w:rsidRPr="00622CF5">
        <w:rPr>
          <w:noProof/>
        </w:rPr>
        <w:t xml:space="preserve">Ducklow, H. W., Steinberg, D. K., &amp; Buesseler, K. O. (2001). Upper ocean carbon export and the biological pump. . </w:t>
      </w:r>
      <w:r w:rsidRPr="00622CF5">
        <w:rPr>
          <w:i/>
          <w:noProof/>
        </w:rPr>
        <w:t>Oceanography 14</w:t>
      </w:r>
      <w:r w:rsidRPr="00622CF5">
        <w:rPr>
          <w:noProof/>
        </w:rPr>
        <w:t xml:space="preserve">(4), 0–58. </w:t>
      </w:r>
      <w:bookmarkEnd w:id="344"/>
    </w:p>
    <w:p w14:paraId="1B8AA6C1" w14:textId="77777777" w:rsidR="006260A9" w:rsidRPr="00622CF5" w:rsidRDefault="006260A9" w:rsidP="006260A9">
      <w:pPr>
        <w:pStyle w:val="EndNoteBibliography"/>
        <w:spacing w:after="240"/>
        <w:ind w:left="1440" w:hanging="1440"/>
        <w:rPr>
          <w:noProof/>
        </w:rPr>
      </w:pPr>
      <w:bookmarkStart w:id="345" w:name="_ENREF_15"/>
      <w:r w:rsidRPr="00622CF5">
        <w:rPr>
          <w:noProof/>
        </w:rPr>
        <w:t xml:space="preserve">Ducklow, H. W., Stukel, M. R., Eveleth, R., Doney, S. C., Jickells, T., Schofield, O., et al. (2018). Spring-summer net community production, new production, particle export and related water column biogeochemical processes in the marginal sea ice zone of the Western Antarctic Peninsula 2012-2014. </w:t>
      </w:r>
      <w:r w:rsidRPr="00622CF5">
        <w:rPr>
          <w:i/>
          <w:noProof/>
        </w:rPr>
        <w:t>Philosophical Transactions of the Royal Society a-Mathematical Physical and Engineering Sciences, 376</w:t>
      </w:r>
      <w:r w:rsidRPr="00622CF5">
        <w:rPr>
          <w:noProof/>
        </w:rPr>
        <w:t xml:space="preserve">(2122). </w:t>
      </w:r>
      <w:bookmarkEnd w:id="345"/>
    </w:p>
    <w:p w14:paraId="6C810C61" w14:textId="77777777" w:rsidR="006260A9" w:rsidRPr="00622CF5" w:rsidRDefault="006260A9" w:rsidP="006260A9">
      <w:pPr>
        <w:pStyle w:val="EndNoteBibliography"/>
        <w:spacing w:after="240"/>
        <w:ind w:left="1440" w:hanging="1440"/>
        <w:rPr>
          <w:noProof/>
        </w:rPr>
      </w:pPr>
      <w:bookmarkStart w:id="346" w:name="_ENREF_16"/>
      <w:r w:rsidRPr="00622CF5">
        <w:rPr>
          <w:noProof/>
        </w:rPr>
        <w:t xml:space="preserve">Dugdale, R. C. (1972). Chemical oceanography and primary productivity in upwelling regions. </w:t>
      </w:r>
      <w:r w:rsidRPr="00622CF5">
        <w:rPr>
          <w:i/>
          <w:noProof/>
        </w:rPr>
        <w:t>Geoforum, 3</w:t>
      </w:r>
      <w:r w:rsidRPr="00622CF5">
        <w:rPr>
          <w:noProof/>
        </w:rPr>
        <w:t xml:space="preserve">(3), 47-61. </w:t>
      </w:r>
      <w:bookmarkEnd w:id="346"/>
    </w:p>
    <w:p w14:paraId="7298004E" w14:textId="77777777" w:rsidR="006260A9" w:rsidRPr="00622CF5" w:rsidRDefault="006260A9" w:rsidP="006260A9">
      <w:pPr>
        <w:pStyle w:val="EndNoteBibliography"/>
        <w:spacing w:after="240"/>
        <w:ind w:left="1440" w:hanging="1440"/>
        <w:rPr>
          <w:noProof/>
        </w:rPr>
      </w:pPr>
      <w:bookmarkStart w:id="347" w:name="_ENREF_17"/>
      <w:r w:rsidRPr="00622CF5">
        <w:rPr>
          <w:noProof/>
        </w:rPr>
        <w:t xml:space="preserve">Dugdale, R. C., &amp; Goering, J. J. (1967). Uptake of New and Regenerated Forms of Nitrogen in Primary Productivity. </w:t>
      </w:r>
      <w:r w:rsidRPr="00622CF5">
        <w:rPr>
          <w:i/>
          <w:noProof/>
        </w:rPr>
        <w:t>Limnology and Oceanography, 12</w:t>
      </w:r>
      <w:r w:rsidRPr="00622CF5">
        <w:rPr>
          <w:noProof/>
        </w:rPr>
        <w:t xml:space="preserve">(2), 196-206. </w:t>
      </w:r>
      <w:bookmarkEnd w:id="347"/>
    </w:p>
    <w:p w14:paraId="2CA8592E" w14:textId="77777777" w:rsidR="006260A9" w:rsidRPr="00622CF5" w:rsidRDefault="006260A9" w:rsidP="006260A9">
      <w:pPr>
        <w:pStyle w:val="EndNoteBibliography"/>
        <w:spacing w:after="240"/>
        <w:ind w:left="1440" w:hanging="1440"/>
        <w:rPr>
          <w:noProof/>
        </w:rPr>
      </w:pPr>
      <w:bookmarkStart w:id="348" w:name="_ENREF_18"/>
      <w:r w:rsidRPr="00622CF5">
        <w:rPr>
          <w:noProof/>
        </w:rPr>
        <w:t xml:space="preserve">Dugdale, R. C., &amp; Wilkerson, F. P. (1986). The Use of </w:t>
      </w:r>
      <w:r w:rsidRPr="00622CF5">
        <w:rPr>
          <w:noProof/>
          <w:vertAlign w:val="superscript"/>
        </w:rPr>
        <w:t>15</w:t>
      </w:r>
      <w:r w:rsidRPr="00622CF5">
        <w:rPr>
          <w:noProof/>
        </w:rPr>
        <w:t xml:space="preserve">N to Measure Nitrogen Uptake in Eutrophic Oceans - Experimental Considerations. </w:t>
      </w:r>
      <w:r w:rsidRPr="00622CF5">
        <w:rPr>
          <w:i/>
          <w:noProof/>
        </w:rPr>
        <w:t>Limnology and Oceanography, 31</w:t>
      </w:r>
      <w:r w:rsidRPr="00622CF5">
        <w:rPr>
          <w:noProof/>
        </w:rPr>
        <w:t xml:space="preserve">(4), 673-689. </w:t>
      </w:r>
      <w:bookmarkEnd w:id="348"/>
    </w:p>
    <w:p w14:paraId="4448684D" w14:textId="77777777" w:rsidR="006260A9" w:rsidRPr="00622CF5" w:rsidRDefault="006260A9" w:rsidP="006260A9">
      <w:pPr>
        <w:pStyle w:val="EndNoteBibliography"/>
        <w:spacing w:after="240"/>
        <w:ind w:left="1440" w:hanging="1440"/>
        <w:rPr>
          <w:noProof/>
        </w:rPr>
      </w:pPr>
      <w:bookmarkStart w:id="349" w:name="_ENREF_19"/>
      <w:r w:rsidRPr="00622CF5">
        <w:rPr>
          <w:noProof/>
        </w:rPr>
        <w:lastRenderedPageBreak/>
        <w:t xml:space="preserve">Dunne, J. P., Sarmiento, J. L., &amp; Gnanadesikan, A. (2007). A synthesis of global particle export from the surface ocean and cycling through the ocean interior and on the seafloor. </w:t>
      </w:r>
      <w:r w:rsidRPr="00622CF5">
        <w:rPr>
          <w:i/>
          <w:noProof/>
        </w:rPr>
        <w:t>Global Biogeochemical Cycles, 21</w:t>
      </w:r>
      <w:r w:rsidRPr="00622CF5">
        <w:rPr>
          <w:noProof/>
        </w:rPr>
        <w:t xml:space="preserve">(4). </w:t>
      </w:r>
      <w:bookmarkEnd w:id="349"/>
    </w:p>
    <w:p w14:paraId="1D2571BC" w14:textId="77777777" w:rsidR="006260A9" w:rsidRPr="00622CF5" w:rsidRDefault="006260A9" w:rsidP="006260A9">
      <w:pPr>
        <w:pStyle w:val="EndNoteBibliography"/>
        <w:spacing w:after="240"/>
        <w:ind w:left="1440" w:hanging="1440"/>
        <w:rPr>
          <w:noProof/>
        </w:rPr>
      </w:pPr>
      <w:bookmarkStart w:id="350" w:name="_ENREF_20"/>
      <w:r w:rsidRPr="00622CF5">
        <w:rPr>
          <w:noProof/>
        </w:rPr>
        <w:t xml:space="preserve">Eppley, R. W., &amp; Peterson, B. J. (1979). Particulate Organic-Matter Flux and Planktonic New Production in the Deep Ocean. </w:t>
      </w:r>
      <w:r w:rsidRPr="00622CF5">
        <w:rPr>
          <w:i/>
          <w:noProof/>
        </w:rPr>
        <w:t>Nature, 282</w:t>
      </w:r>
      <w:r w:rsidRPr="00622CF5">
        <w:rPr>
          <w:noProof/>
        </w:rPr>
        <w:t xml:space="preserve">(5740), 677-680. </w:t>
      </w:r>
      <w:bookmarkEnd w:id="350"/>
    </w:p>
    <w:p w14:paraId="63AA8EAA" w14:textId="77777777" w:rsidR="006260A9" w:rsidRPr="00622CF5" w:rsidRDefault="006260A9" w:rsidP="006260A9">
      <w:pPr>
        <w:pStyle w:val="EndNoteBibliography"/>
        <w:spacing w:after="240"/>
        <w:ind w:left="1440" w:hanging="1440"/>
        <w:rPr>
          <w:noProof/>
        </w:rPr>
      </w:pPr>
      <w:bookmarkStart w:id="351" w:name="_ENREF_21"/>
      <w:r w:rsidRPr="00622CF5">
        <w:rPr>
          <w:noProof/>
        </w:rPr>
        <w:t xml:space="preserve">Estapa, M. L., Siegel, D. A., Buesseler, K. O., Stanley, R. H. R., Lomas, M. W., &amp; Nelson, N. B. (2015). Decoupling of net community and export production on submesoscales. </w:t>
      </w:r>
      <w:r w:rsidRPr="00622CF5">
        <w:rPr>
          <w:i/>
          <w:noProof/>
        </w:rPr>
        <w:t>Global Biogeochemical Cycles, 29</w:t>
      </w:r>
      <w:r w:rsidRPr="00622CF5">
        <w:rPr>
          <w:noProof/>
        </w:rPr>
        <w:t xml:space="preserve">(8), 1266-1282. </w:t>
      </w:r>
      <w:bookmarkEnd w:id="351"/>
    </w:p>
    <w:p w14:paraId="0BB894DB" w14:textId="77777777" w:rsidR="006260A9" w:rsidRPr="00622CF5" w:rsidRDefault="006260A9" w:rsidP="006260A9">
      <w:pPr>
        <w:pStyle w:val="EndNoteBibliography"/>
        <w:spacing w:after="240"/>
        <w:ind w:left="1440" w:hanging="1440"/>
        <w:rPr>
          <w:noProof/>
        </w:rPr>
      </w:pPr>
      <w:bookmarkStart w:id="352" w:name="_ENREF_22"/>
      <w:r w:rsidRPr="00622CF5">
        <w:rPr>
          <w:noProof/>
        </w:rPr>
        <w:t>Eveleth, R., Cassar, N., Doney, S. C., Munro, D. R., &amp; Sweeney, C. (2017). Biological and physical controls on O</w:t>
      </w:r>
      <w:r w:rsidRPr="00622CF5">
        <w:rPr>
          <w:noProof/>
          <w:vertAlign w:val="subscript"/>
        </w:rPr>
        <w:t>2</w:t>
      </w:r>
      <w:r w:rsidRPr="00622CF5">
        <w:rPr>
          <w:noProof/>
        </w:rPr>
        <w:t>/Ar, Ar and pCO</w:t>
      </w:r>
      <w:r w:rsidRPr="00622CF5">
        <w:rPr>
          <w:noProof/>
          <w:vertAlign w:val="subscript"/>
        </w:rPr>
        <w:t>2</w:t>
      </w:r>
      <w:r w:rsidRPr="00622CF5">
        <w:rPr>
          <w:noProof/>
        </w:rPr>
        <w:t xml:space="preserve"> variability at the Western Antarctic Peninsula and in the Drake Passage. </w:t>
      </w:r>
      <w:r w:rsidRPr="00622CF5">
        <w:rPr>
          <w:i/>
          <w:noProof/>
        </w:rPr>
        <w:t>Deep Sea Research II, 139</w:t>
      </w:r>
      <w:r w:rsidRPr="00622CF5">
        <w:rPr>
          <w:noProof/>
        </w:rPr>
        <w:t xml:space="preserve">, 77-88. </w:t>
      </w:r>
      <w:bookmarkEnd w:id="352"/>
    </w:p>
    <w:p w14:paraId="5790F61E" w14:textId="77777777" w:rsidR="006260A9" w:rsidRPr="00622CF5" w:rsidRDefault="006260A9" w:rsidP="006260A9">
      <w:pPr>
        <w:pStyle w:val="EndNoteBibliography"/>
        <w:spacing w:after="240"/>
        <w:ind w:left="1440" w:hanging="1440"/>
        <w:rPr>
          <w:noProof/>
        </w:rPr>
      </w:pPr>
      <w:bookmarkStart w:id="353" w:name="_ENREF_23"/>
      <w:r w:rsidRPr="00622CF5">
        <w:rPr>
          <w:noProof/>
        </w:rPr>
        <w:t xml:space="preserve">Falkowski, P. G., &amp; Kolber, Z. (1993). </w:t>
      </w:r>
      <w:r w:rsidRPr="00622CF5">
        <w:rPr>
          <w:i/>
          <w:noProof/>
        </w:rPr>
        <w:t>Estimation of Phytoplankton Photosynthesis by Active Fluorescence.</w:t>
      </w:r>
      <w:r w:rsidRPr="00622CF5">
        <w:rPr>
          <w:noProof/>
        </w:rPr>
        <w:t xml:space="preserve"> Paper presented at the Measurement of Primary Production from the Molecular to the Global Scale.</w:t>
      </w:r>
      <w:bookmarkEnd w:id="353"/>
    </w:p>
    <w:p w14:paraId="43B3C83D" w14:textId="77777777" w:rsidR="006260A9" w:rsidRPr="00622CF5" w:rsidRDefault="006260A9" w:rsidP="006260A9">
      <w:pPr>
        <w:pStyle w:val="EndNoteBibliography"/>
        <w:spacing w:after="240"/>
        <w:ind w:left="1440" w:hanging="1440"/>
        <w:rPr>
          <w:noProof/>
        </w:rPr>
      </w:pPr>
      <w:bookmarkStart w:id="354" w:name="_ENREF_24"/>
      <w:r w:rsidRPr="00622CF5">
        <w:rPr>
          <w:noProof/>
        </w:rPr>
        <w:t xml:space="preserve">Goldman, J. A. L., Kranz, S. A., Young, J. N., Tortell, P. D., Stanley, R. H. R., Bender, M. L., &amp; Morel, F. M. M. (2015). Gross and net production during the spring bloom along the Western Antarctic Peninsula. </w:t>
      </w:r>
      <w:r w:rsidRPr="00622CF5">
        <w:rPr>
          <w:i/>
          <w:noProof/>
        </w:rPr>
        <w:t>New Phytologist, 205</w:t>
      </w:r>
      <w:r w:rsidRPr="00622CF5">
        <w:rPr>
          <w:noProof/>
        </w:rPr>
        <w:t xml:space="preserve">(1), 182-191. </w:t>
      </w:r>
      <w:bookmarkEnd w:id="354"/>
    </w:p>
    <w:p w14:paraId="7BCB3C88" w14:textId="77777777" w:rsidR="006260A9" w:rsidRPr="00622CF5" w:rsidRDefault="006260A9" w:rsidP="006260A9">
      <w:pPr>
        <w:pStyle w:val="EndNoteBibliography"/>
        <w:spacing w:after="240"/>
        <w:ind w:left="1440" w:hanging="1440"/>
        <w:rPr>
          <w:noProof/>
        </w:rPr>
      </w:pPr>
      <w:bookmarkStart w:id="355" w:name="_ENREF_25"/>
      <w:r w:rsidRPr="00622CF5">
        <w:rPr>
          <w:noProof/>
        </w:rPr>
        <w:t xml:space="preserve">Gordon, L. I., Jennings, J. C., Ross, A. A., &amp; Krest, J. M. (1992). A suggested Protocol for Continuous Flow Automated Analysis of Seawater Nutrients in the WOCE Hydrographic Program and the Joint Global Ocean Fluxes Study </w:t>
      </w:r>
      <w:r w:rsidRPr="00622CF5">
        <w:rPr>
          <w:i/>
          <w:noProof/>
        </w:rPr>
        <w:t>Grp. Tech Rpt  OSU College of Oceanography Descr. Chem Oc., 92</w:t>
      </w:r>
      <w:r w:rsidRPr="00622CF5">
        <w:rPr>
          <w:noProof/>
        </w:rPr>
        <w:t xml:space="preserve">(1). </w:t>
      </w:r>
      <w:bookmarkEnd w:id="355"/>
    </w:p>
    <w:p w14:paraId="4541638C" w14:textId="77777777" w:rsidR="006260A9" w:rsidRPr="00622CF5" w:rsidRDefault="006260A9" w:rsidP="006260A9">
      <w:pPr>
        <w:pStyle w:val="EndNoteBibliography"/>
        <w:spacing w:after="240"/>
        <w:ind w:left="1440" w:hanging="1440"/>
        <w:rPr>
          <w:noProof/>
        </w:rPr>
      </w:pPr>
      <w:bookmarkStart w:id="356" w:name="_ENREF_26"/>
      <w:r w:rsidRPr="00622CF5">
        <w:rPr>
          <w:noProof/>
        </w:rPr>
        <w:t>Hamme, R. C., Cassar, N., Lance, V. P., Vaillancourt, R. D., Bender, M. L., Strutton, P. G., et al. (2012). Dissolved O</w:t>
      </w:r>
      <w:r w:rsidRPr="00622CF5">
        <w:rPr>
          <w:noProof/>
          <w:vertAlign w:val="subscript"/>
        </w:rPr>
        <w:t>2</w:t>
      </w:r>
      <w:r w:rsidRPr="00622CF5">
        <w:rPr>
          <w:noProof/>
        </w:rPr>
        <w:t xml:space="preserve">/Ar and other methods reveal rapid changes in productivity during a Lagrangian experiment in the Southern Ocean. </w:t>
      </w:r>
      <w:r w:rsidRPr="00622CF5">
        <w:rPr>
          <w:i/>
          <w:noProof/>
        </w:rPr>
        <w:t>Journal of Geophysical Research-Oceans, 117</w:t>
      </w:r>
      <w:r w:rsidRPr="00622CF5">
        <w:rPr>
          <w:noProof/>
        </w:rPr>
        <w:t xml:space="preserve">(C4). </w:t>
      </w:r>
      <w:bookmarkEnd w:id="356"/>
    </w:p>
    <w:p w14:paraId="0816BAE1" w14:textId="77777777" w:rsidR="006260A9" w:rsidRPr="00622CF5" w:rsidRDefault="006260A9" w:rsidP="006260A9">
      <w:pPr>
        <w:pStyle w:val="EndNoteBibliography"/>
        <w:spacing w:after="240"/>
        <w:ind w:left="1440" w:hanging="1440"/>
        <w:rPr>
          <w:noProof/>
        </w:rPr>
      </w:pPr>
      <w:bookmarkStart w:id="357" w:name="_ENREF_27"/>
      <w:r w:rsidRPr="00622CF5">
        <w:rPr>
          <w:noProof/>
        </w:rPr>
        <w:lastRenderedPageBreak/>
        <w:t xml:space="preserve">Harrison, W. G., Platt, T., &amp; Lewis, M. R. (1987). F-Ratio and Its Relationship to Ambient Nitrate Concentration in Coastal Waters. </w:t>
      </w:r>
      <w:r w:rsidRPr="00622CF5">
        <w:rPr>
          <w:i/>
          <w:noProof/>
        </w:rPr>
        <w:t>Journal of Plankton Research, 9</w:t>
      </w:r>
      <w:r w:rsidRPr="00622CF5">
        <w:rPr>
          <w:noProof/>
        </w:rPr>
        <w:t xml:space="preserve">(1), 235-248. </w:t>
      </w:r>
      <w:bookmarkEnd w:id="357"/>
    </w:p>
    <w:p w14:paraId="08507144" w14:textId="77777777" w:rsidR="006260A9" w:rsidRPr="00622CF5" w:rsidRDefault="006260A9" w:rsidP="006260A9">
      <w:pPr>
        <w:pStyle w:val="EndNoteBibliography"/>
        <w:spacing w:after="240"/>
        <w:ind w:left="1440" w:hanging="1440"/>
        <w:rPr>
          <w:noProof/>
        </w:rPr>
      </w:pPr>
      <w:bookmarkStart w:id="358" w:name="_ENREF_28"/>
      <w:r w:rsidRPr="00622CF5">
        <w:rPr>
          <w:noProof/>
        </w:rPr>
        <w:t xml:space="preserve">Hashimoto, S., Horimoto, N., Yamaguchi, Y., Ishimaru, T., &amp; Saino, T. (2005). Relationship between net and gross primary production in the Sagami Bay, Japan. </w:t>
      </w:r>
      <w:r w:rsidRPr="00622CF5">
        <w:rPr>
          <w:i/>
          <w:noProof/>
        </w:rPr>
        <w:t>Limnology and Oceanography, 50</w:t>
      </w:r>
      <w:r w:rsidRPr="00622CF5">
        <w:rPr>
          <w:noProof/>
        </w:rPr>
        <w:t xml:space="preserve">(6), 1830-1835. </w:t>
      </w:r>
      <w:bookmarkEnd w:id="358"/>
    </w:p>
    <w:p w14:paraId="40139FEC" w14:textId="77777777" w:rsidR="006260A9" w:rsidRPr="00622CF5" w:rsidRDefault="006260A9" w:rsidP="006260A9">
      <w:pPr>
        <w:pStyle w:val="EndNoteBibliography"/>
        <w:spacing w:after="240"/>
        <w:ind w:left="1440" w:hanging="1440"/>
        <w:rPr>
          <w:noProof/>
        </w:rPr>
      </w:pPr>
      <w:bookmarkStart w:id="359" w:name="_ENREF_29"/>
      <w:r w:rsidRPr="00622CF5">
        <w:rPr>
          <w:noProof/>
        </w:rPr>
        <w:t xml:space="preserve">Jacox, M. G., Hazen, E. L., Zaba, K. D., Rudnick, D. L., Edwards, C. A., Moore, A. M., &amp; Bograd, S. J. (2016). Impacts of the 2015-2016 El Nino on the California Current System: Early assessment and comparison to past events. </w:t>
      </w:r>
      <w:r w:rsidRPr="00622CF5">
        <w:rPr>
          <w:i/>
          <w:noProof/>
        </w:rPr>
        <w:t>Geophysical Research Letters, 43</w:t>
      </w:r>
      <w:r w:rsidRPr="00622CF5">
        <w:rPr>
          <w:noProof/>
        </w:rPr>
        <w:t xml:space="preserve">(13), 7072-7080. </w:t>
      </w:r>
      <w:bookmarkEnd w:id="359"/>
    </w:p>
    <w:p w14:paraId="2CE7E3DD" w14:textId="77777777" w:rsidR="006260A9" w:rsidRPr="00622CF5" w:rsidRDefault="006260A9" w:rsidP="006260A9">
      <w:pPr>
        <w:pStyle w:val="EndNoteBibliography"/>
        <w:spacing w:after="240"/>
        <w:ind w:left="1440" w:hanging="1440"/>
        <w:rPr>
          <w:noProof/>
        </w:rPr>
      </w:pPr>
      <w:bookmarkStart w:id="360" w:name="_ENREF_30"/>
      <w:r w:rsidRPr="00622CF5">
        <w:rPr>
          <w:noProof/>
        </w:rPr>
        <w:t xml:space="preserve">Kahru, M., Jacox, M. G., Lee, Z., Kudela, R. M., Manzano-Sarabia, M., &amp; Mitchell, B. G. (2015). Optimized multi-satellite merger of primary production estimates in the California Current using inherent optical properties. </w:t>
      </w:r>
      <w:r w:rsidRPr="00622CF5">
        <w:rPr>
          <w:i/>
          <w:noProof/>
        </w:rPr>
        <w:t>Journal of Marine Systems, 147</w:t>
      </w:r>
      <w:r w:rsidRPr="00622CF5">
        <w:rPr>
          <w:noProof/>
        </w:rPr>
        <w:t xml:space="preserve">, 94-102. </w:t>
      </w:r>
      <w:bookmarkEnd w:id="360"/>
    </w:p>
    <w:p w14:paraId="471F1CC2" w14:textId="77777777" w:rsidR="006260A9" w:rsidRPr="00622CF5" w:rsidRDefault="006260A9" w:rsidP="006260A9">
      <w:pPr>
        <w:pStyle w:val="EndNoteBibliography"/>
        <w:spacing w:after="240"/>
        <w:ind w:left="1440" w:hanging="1440"/>
        <w:rPr>
          <w:noProof/>
        </w:rPr>
      </w:pPr>
      <w:bookmarkStart w:id="361" w:name="_ENREF_31"/>
      <w:r w:rsidRPr="00622CF5">
        <w:rPr>
          <w:noProof/>
        </w:rPr>
        <w:t xml:space="preserve">Kanda, J., Itoh, T., Ishikawa, D., &amp; Watanabe, Y. (2003). Environmental control of nitrate uptake in the East China Sea. </w:t>
      </w:r>
      <w:r w:rsidRPr="00622CF5">
        <w:rPr>
          <w:i/>
          <w:noProof/>
        </w:rPr>
        <w:t>Deep-Sea Research II, 50</w:t>
      </w:r>
      <w:r w:rsidRPr="00622CF5">
        <w:rPr>
          <w:noProof/>
        </w:rPr>
        <w:t xml:space="preserve">(2), 403-422. </w:t>
      </w:r>
      <w:bookmarkEnd w:id="361"/>
    </w:p>
    <w:p w14:paraId="640A7D64" w14:textId="77777777" w:rsidR="006260A9" w:rsidRPr="00622CF5" w:rsidRDefault="006260A9" w:rsidP="006260A9">
      <w:pPr>
        <w:pStyle w:val="EndNoteBibliography"/>
        <w:spacing w:after="240"/>
        <w:ind w:left="1440" w:hanging="1440"/>
        <w:rPr>
          <w:noProof/>
        </w:rPr>
      </w:pPr>
      <w:bookmarkStart w:id="362" w:name="_ENREF_32"/>
      <w:r w:rsidRPr="00622CF5">
        <w:rPr>
          <w:noProof/>
        </w:rPr>
        <w:t xml:space="preserve">Kelly, T. B., Davison, P. C., Goericke, R., Landry, M. R., Ohman, M. D., &amp; Stukel, M. R. (2019). The Importance of Mesozooplankton Diel Vertical Migration for Sustaining a Mesopelagic Food Web. </w:t>
      </w:r>
      <w:r w:rsidRPr="00622CF5">
        <w:rPr>
          <w:i/>
          <w:noProof/>
        </w:rPr>
        <w:t>bioRxiv</w:t>
      </w:r>
      <w:r w:rsidRPr="00622CF5">
        <w:rPr>
          <w:noProof/>
        </w:rPr>
        <w:t xml:space="preserve">, 642975. </w:t>
      </w:r>
      <w:bookmarkEnd w:id="362"/>
    </w:p>
    <w:p w14:paraId="6B75BF55" w14:textId="77777777" w:rsidR="006260A9" w:rsidRPr="00622CF5" w:rsidRDefault="006260A9" w:rsidP="006260A9">
      <w:pPr>
        <w:pStyle w:val="EndNoteBibliography"/>
        <w:spacing w:after="240"/>
        <w:ind w:left="1440" w:hanging="1440"/>
        <w:rPr>
          <w:noProof/>
        </w:rPr>
      </w:pPr>
      <w:bookmarkStart w:id="363" w:name="_ENREF_33"/>
      <w:r w:rsidRPr="00622CF5">
        <w:rPr>
          <w:noProof/>
        </w:rPr>
        <w:t xml:space="preserve">Kelly, T. B., Goericke, R., Kahru, M., Song, H., &amp; Stukel, M. R. (2018). CCE II: Spatial and interannual variability in export efficiency and the biological pump in an eastern boundary current upwelling system with substantial lateral advection. </w:t>
      </w:r>
      <w:r w:rsidRPr="00622CF5">
        <w:rPr>
          <w:i/>
          <w:noProof/>
        </w:rPr>
        <w:t>Deep-Sea Research I 140</w:t>
      </w:r>
      <w:r w:rsidRPr="00622CF5">
        <w:rPr>
          <w:noProof/>
        </w:rPr>
        <w:t xml:space="preserve">, 14-25. </w:t>
      </w:r>
      <w:bookmarkEnd w:id="363"/>
    </w:p>
    <w:p w14:paraId="0980FCE5" w14:textId="77777777" w:rsidR="006260A9" w:rsidRPr="00622CF5" w:rsidRDefault="006260A9" w:rsidP="006260A9">
      <w:pPr>
        <w:pStyle w:val="EndNoteBibliography"/>
        <w:spacing w:after="240"/>
        <w:ind w:left="1440" w:hanging="1440"/>
        <w:rPr>
          <w:noProof/>
        </w:rPr>
      </w:pPr>
      <w:bookmarkStart w:id="364" w:name="_ENREF_34"/>
      <w:r w:rsidRPr="00622CF5">
        <w:rPr>
          <w:noProof/>
        </w:rPr>
        <w:t xml:space="preserve">Knauer, G. A., Martin, J. H., &amp; Bruland, K. W. (1979). Fluxes of Particulate Carbon, Nitrogen, and Phosphorus in the Upper Water Column of the Northeast Pacific. </w:t>
      </w:r>
      <w:r w:rsidRPr="00622CF5">
        <w:rPr>
          <w:i/>
          <w:noProof/>
        </w:rPr>
        <w:t>Deep-Sea Research I 26</w:t>
      </w:r>
      <w:r w:rsidRPr="00622CF5">
        <w:rPr>
          <w:noProof/>
        </w:rPr>
        <w:t xml:space="preserve">(1), 97-108. </w:t>
      </w:r>
      <w:bookmarkEnd w:id="364"/>
    </w:p>
    <w:p w14:paraId="416CE21C" w14:textId="77777777" w:rsidR="006260A9" w:rsidRPr="00622CF5" w:rsidRDefault="006260A9" w:rsidP="006260A9">
      <w:pPr>
        <w:pStyle w:val="EndNoteBibliography"/>
        <w:spacing w:after="240"/>
        <w:ind w:left="1440" w:hanging="1440"/>
        <w:rPr>
          <w:noProof/>
        </w:rPr>
      </w:pPr>
      <w:bookmarkStart w:id="365" w:name="_ENREF_35"/>
      <w:r w:rsidRPr="00622CF5">
        <w:rPr>
          <w:noProof/>
        </w:rPr>
        <w:lastRenderedPageBreak/>
        <w:t xml:space="preserve">Kolber, Z., &amp; Falkowski, P. G. (1993). Use of Active Fluorescence to Estimate Phytoplankton Photosynthesis in-Situ. </w:t>
      </w:r>
      <w:r w:rsidRPr="00622CF5">
        <w:rPr>
          <w:i/>
          <w:noProof/>
        </w:rPr>
        <w:t>Limnology and Oceanography, 38</w:t>
      </w:r>
      <w:r w:rsidRPr="00622CF5">
        <w:rPr>
          <w:noProof/>
        </w:rPr>
        <w:t xml:space="preserve">(8), 1646-1665. </w:t>
      </w:r>
      <w:bookmarkEnd w:id="365"/>
    </w:p>
    <w:p w14:paraId="68D43705" w14:textId="77777777" w:rsidR="006260A9" w:rsidRPr="00622CF5" w:rsidRDefault="006260A9" w:rsidP="006260A9">
      <w:pPr>
        <w:pStyle w:val="EndNoteBibliography"/>
        <w:spacing w:after="240"/>
        <w:ind w:left="1440" w:hanging="1440"/>
        <w:rPr>
          <w:noProof/>
        </w:rPr>
      </w:pPr>
      <w:bookmarkStart w:id="366" w:name="_ENREF_36"/>
      <w:r w:rsidRPr="00622CF5">
        <w:rPr>
          <w:noProof/>
        </w:rPr>
        <w:t xml:space="preserve">Kolber, Z. S., Barber, R. T., Coale, K. H., Fitzwater, S. E., Greene, R. M., Johnson, K. S., et al. (1994). Iron Limitation of Phytoplankton Photosynthesis in the Equatorial Pacific-Ocean. </w:t>
      </w:r>
      <w:r w:rsidRPr="00622CF5">
        <w:rPr>
          <w:i/>
          <w:noProof/>
        </w:rPr>
        <w:t>Nature, 371</w:t>
      </w:r>
      <w:r w:rsidRPr="00622CF5">
        <w:rPr>
          <w:noProof/>
        </w:rPr>
        <w:t xml:space="preserve">(6493), 145-149. </w:t>
      </w:r>
      <w:bookmarkEnd w:id="366"/>
    </w:p>
    <w:p w14:paraId="0C85C5BB" w14:textId="77777777" w:rsidR="006260A9" w:rsidRPr="00622CF5" w:rsidRDefault="006260A9" w:rsidP="006260A9">
      <w:pPr>
        <w:pStyle w:val="EndNoteBibliography"/>
        <w:spacing w:after="240"/>
        <w:ind w:left="1440" w:hanging="1440"/>
        <w:rPr>
          <w:noProof/>
        </w:rPr>
      </w:pPr>
      <w:bookmarkStart w:id="367" w:name="_ENREF_37"/>
      <w:r w:rsidRPr="00622CF5">
        <w:rPr>
          <w:noProof/>
        </w:rPr>
        <w:t>Kranz, S. A., Levitan, O., Richter, K.-U., Prasil, O., Berman-Frank, I., &amp; Rost, B. (2010). Combined effects of CO</w:t>
      </w:r>
      <w:r w:rsidRPr="00622CF5">
        <w:rPr>
          <w:noProof/>
          <w:vertAlign w:val="subscript"/>
        </w:rPr>
        <w:t>2</w:t>
      </w:r>
      <w:r w:rsidRPr="00622CF5">
        <w:rPr>
          <w:noProof/>
        </w:rPr>
        <w:t xml:space="preserve"> and light on the N</w:t>
      </w:r>
      <w:r w:rsidRPr="00622CF5">
        <w:rPr>
          <w:noProof/>
          <w:vertAlign w:val="subscript"/>
        </w:rPr>
        <w:t>2</w:t>
      </w:r>
      <w:r w:rsidRPr="00622CF5">
        <w:rPr>
          <w:noProof/>
        </w:rPr>
        <w:t xml:space="preserve">-fixing cyanobacterium </w:t>
      </w:r>
      <w:r w:rsidRPr="00622CF5">
        <w:rPr>
          <w:i/>
          <w:noProof/>
        </w:rPr>
        <w:t xml:space="preserve">Trichodesmium </w:t>
      </w:r>
      <w:r w:rsidRPr="00622CF5">
        <w:rPr>
          <w:noProof/>
        </w:rPr>
        <w:t xml:space="preserve">IMS101: Physiological responses. </w:t>
      </w:r>
      <w:r w:rsidRPr="00622CF5">
        <w:rPr>
          <w:i/>
          <w:noProof/>
        </w:rPr>
        <w:t>Plant Physiology 154</w:t>
      </w:r>
      <w:r w:rsidRPr="00622CF5">
        <w:rPr>
          <w:noProof/>
        </w:rPr>
        <w:t xml:space="preserve">(1), 334-345. </w:t>
      </w:r>
      <w:bookmarkEnd w:id="367"/>
    </w:p>
    <w:p w14:paraId="7A1C97DB" w14:textId="77777777" w:rsidR="006260A9" w:rsidRPr="00622CF5" w:rsidRDefault="006260A9" w:rsidP="006260A9">
      <w:pPr>
        <w:pStyle w:val="EndNoteBibliography"/>
        <w:spacing w:after="240"/>
        <w:ind w:left="1440" w:hanging="1440"/>
        <w:rPr>
          <w:noProof/>
        </w:rPr>
      </w:pPr>
      <w:bookmarkStart w:id="368" w:name="_ENREF_38"/>
      <w:r w:rsidRPr="00622CF5">
        <w:rPr>
          <w:noProof/>
        </w:rPr>
        <w:t xml:space="preserve">Kudela, R. M., Banas, N. S., Barth, J. A., Frame, E. R., Jay, D. A., Largier, J. L., et al. (2008). New Insights into the Controls and Mechanisms of Plankton Productivity in Coastal Upwelling Waters of the Northern California Current System. </w:t>
      </w:r>
      <w:r w:rsidRPr="00622CF5">
        <w:rPr>
          <w:i/>
          <w:noProof/>
        </w:rPr>
        <w:t>Oceanography, 21</w:t>
      </w:r>
      <w:r w:rsidRPr="00622CF5">
        <w:rPr>
          <w:noProof/>
        </w:rPr>
        <w:t xml:space="preserve">(4), 46-59. </w:t>
      </w:r>
      <w:bookmarkEnd w:id="368"/>
    </w:p>
    <w:p w14:paraId="09D60FE1" w14:textId="77777777" w:rsidR="006260A9" w:rsidRPr="00622CF5" w:rsidRDefault="006260A9" w:rsidP="006260A9">
      <w:pPr>
        <w:pStyle w:val="EndNoteBibliography"/>
        <w:spacing w:after="240"/>
        <w:ind w:left="1440" w:hanging="1440"/>
        <w:rPr>
          <w:noProof/>
        </w:rPr>
      </w:pPr>
      <w:bookmarkStart w:id="369" w:name="_ENREF_39"/>
      <w:r w:rsidRPr="00622CF5">
        <w:rPr>
          <w:noProof/>
        </w:rPr>
        <w:t xml:space="preserve">Kumar, N., Anderson, R. F., Mortlock, R. A., Froelich, P. N., Kubik, P., Dittrichhannen, B., &amp; Suter, M. (1995). Increased Biological Productivity and Export Production in the Glacial Southern-Ocean. </w:t>
      </w:r>
      <w:r w:rsidRPr="00622CF5">
        <w:rPr>
          <w:i/>
          <w:noProof/>
        </w:rPr>
        <w:t>Nature, 378</w:t>
      </w:r>
      <w:r w:rsidRPr="00622CF5">
        <w:rPr>
          <w:noProof/>
        </w:rPr>
        <w:t xml:space="preserve">(6558), 675-680. </w:t>
      </w:r>
      <w:bookmarkEnd w:id="369"/>
    </w:p>
    <w:p w14:paraId="2DF67755" w14:textId="77777777" w:rsidR="006260A9" w:rsidRPr="00622CF5" w:rsidRDefault="006260A9" w:rsidP="006260A9">
      <w:pPr>
        <w:pStyle w:val="EndNoteBibliography"/>
        <w:spacing w:after="240"/>
        <w:ind w:left="1440" w:hanging="1440"/>
        <w:rPr>
          <w:noProof/>
        </w:rPr>
      </w:pPr>
      <w:bookmarkStart w:id="370" w:name="_ENREF_40"/>
      <w:r w:rsidRPr="00622CF5">
        <w:rPr>
          <w:noProof/>
        </w:rPr>
        <w:t xml:space="preserve">Landry, M. R., Brown, S. L., Rii, Y. M., Selph, K. E., Bidigare, R. R., Yang, E. J., &amp; Simmons, M. P. (2008). Depth-stratified phytoplankton dynamics in Cyclone Opal, a subtropical mesoscale eddy. </w:t>
      </w:r>
      <w:r w:rsidRPr="00622CF5">
        <w:rPr>
          <w:i/>
          <w:noProof/>
        </w:rPr>
        <w:t>Deep-Sea Research II, 55</w:t>
      </w:r>
      <w:r w:rsidRPr="00622CF5">
        <w:rPr>
          <w:noProof/>
        </w:rPr>
        <w:t xml:space="preserve">(10-13), 1348-1359. </w:t>
      </w:r>
      <w:bookmarkEnd w:id="370"/>
    </w:p>
    <w:p w14:paraId="51C50F91" w14:textId="77777777" w:rsidR="006260A9" w:rsidRPr="00622CF5" w:rsidRDefault="006260A9" w:rsidP="006260A9">
      <w:pPr>
        <w:pStyle w:val="EndNoteBibliography"/>
        <w:spacing w:after="240"/>
        <w:ind w:left="1440" w:hanging="1440"/>
        <w:rPr>
          <w:noProof/>
        </w:rPr>
      </w:pPr>
      <w:bookmarkStart w:id="371" w:name="_ENREF_41"/>
      <w:r w:rsidRPr="00622CF5">
        <w:rPr>
          <w:noProof/>
        </w:rPr>
        <w:t xml:space="preserve">Landry, M. R., Constantinou, J., Latasa, M., Brown, S. L., Bidigare, R. R., &amp; Ondrusek, M. E. (2000). Biological response to iron fertilization in the eastern equatorial Pacific (IronEx II). III. Dynamics of phytoplankton growth and microzooplankton grazing. </w:t>
      </w:r>
      <w:r w:rsidRPr="00622CF5">
        <w:rPr>
          <w:i/>
          <w:noProof/>
        </w:rPr>
        <w:t>Marine Ecology Progress Series, 201</w:t>
      </w:r>
      <w:r w:rsidRPr="00622CF5">
        <w:rPr>
          <w:noProof/>
        </w:rPr>
        <w:t xml:space="preserve">, 57-72. </w:t>
      </w:r>
      <w:bookmarkEnd w:id="371"/>
    </w:p>
    <w:p w14:paraId="7AFB1309" w14:textId="77777777" w:rsidR="006260A9" w:rsidRPr="00622CF5" w:rsidRDefault="006260A9" w:rsidP="006260A9">
      <w:pPr>
        <w:pStyle w:val="EndNoteBibliography"/>
        <w:spacing w:after="240"/>
        <w:ind w:left="1440" w:hanging="1440"/>
        <w:rPr>
          <w:noProof/>
        </w:rPr>
      </w:pPr>
      <w:bookmarkStart w:id="372" w:name="_ENREF_42"/>
      <w:r w:rsidRPr="00622CF5">
        <w:rPr>
          <w:noProof/>
        </w:rPr>
        <w:t xml:space="preserve">Landry, M. R., &amp; Hassett, R. P. (1982). Estimating the Grazing Impact of Marine Micro-Zooplankton. </w:t>
      </w:r>
      <w:r w:rsidRPr="00622CF5">
        <w:rPr>
          <w:i/>
          <w:noProof/>
        </w:rPr>
        <w:t>Marine Biology, 67</w:t>
      </w:r>
      <w:r w:rsidRPr="00622CF5">
        <w:rPr>
          <w:noProof/>
        </w:rPr>
        <w:t xml:space="preserve">(3), 283-288. </w:t>
      </w:r>
      <w:bookmarkEnd w:id="372"/>
    </w:p>
    <w:p w14:paraId="05B8D785" w14:textId="77777777" w:rsidR="006260A9" w:rsidRPr="00622CF5" w:rsidRDefault="006260A9" w:rsidP="006260A9">
      <w:pPr>
        <w:pStyle w:val="EndNoteBibliography"/>
        <w:spacing w:after="240"/>
        <w:ind w:left="1440" w:hanging="1440"/>
        <w:rPr>
          <w:noProof/>
        </w:rPr>
      </w:pPr>
      <w:bookmarkStart w:id="373" w:name="_ENREF_43"/>
      <w:r w:rsidRPr="00622CF5">
        <w:rPr>
          <w:noProof/>
        </w:rPr>
        <w:t xml:space="preserve">Landry, M. R., Ohman, M. D., Goericke, R., Stukel, M. R., Barbeau, K. A., Bundy, R., &amp; Kahru, M. (2012). Pelagic community responses to a deep-water front in the California </w:t>
      </w:r>
      <w:r w:rsidRPr="00622CF5">
        <w:rPr>
          <w:noProof/>
        </w:rPr>
        <w:lastRenderedPageBreak/>
        <w:t xml:space="preserve">Current Ecosystem: overview of the A-Front Study. </w:t>
      </w:r>
      <w:r w:rsidRPr="00622CF5">
        <w:rPr>
          <w:i/>
          <w:noProof/>
        </w:rPr>
        <w:t>Journal of Plankton Research, 34</w:t>
      </w:r>
      <w:r w:rsidRPr="00622CF5">
        <w:rPr>
          <w:noProof/>
        </w:rPr>
        <w:t xml:space="preserve">(9), 739-748. </w:t>
      </w:r>
      <w:bookmarkEnd w:id="373"/>
    </w:p>
    <w:p w14:paraId="75263C24" w14:textId="77777777" w:rsidR="006260A9" w:rsidRPr="00622CF5" w:rsidRDefault="006260A9" w:rsidP="006260A9">
      <w:pPr>
        <w:pStyle w:val="EndNoteBibliography"/>
        <w:spacing w:after="240"/>
        <w:ind w:left="1440" w:hanging="1440"/>
        <w:rPr>
          <w:noProof/>
        </w:rPr>
      </w:pPr>
      <w:bookmarkStart w:id="374" w:name="_ENREF_44"/>
      <w:r w:rsidRPr="00622CF5">
        <w:rPr>
          <w:noProof/>
        </w:rPr>
        <w:t xml:space="preserve">Landry, M. R., Selph, K. E., Decima, M., Gutierrez-Rodriguez, A., Stukel, M. R., Taylor, A. G., &amp; Pasulka, A. L. (2016). Phytoplankton production and grazing balances in the Costa Rica Dome. </w:t>
      </w:r>
      <w:r w:rsidRPr="00622CF5">
        <w:rPr>
          <w:i/>
          <w:noProof/>
        </w:rPr>
        <w:t>Journal of Plankton Research, 38</w:t>
      </w:r>
      <w:r w:rsidRPr="00622CF5">
        <w:rPr>
          <w:noProof/>
        </w:rPr>
        <w:t xml:space="preserve">(2), 366-379. </w:t>
      </w:r>
      <w:bookmarkEnd w:id="374"/>
    </w:p>
    <w:p w14:paraId="082AA1BD" w14:textId="77777777" w:rsidR="006260A9" w:rsidRPr="00622CF5" w:rsidRDefault="006260A9" w:rsidP="006260A9">
      <w:pPr>
        <w:pStyle w:val="EndNoteBibliography"/>
        <w:spacing w:after="240"/>
        <w:ind w:left="1440" w:hanging="1440"/>
        <w:rPr>
          <w:noProof/>
        </w:rPr>
      </w:pPr>
      <w:bookmarkStart w:id="375" w:name="_ENREF_45"/>
      <w:r w:rsidRPr="00622CF5">
        <w:rPr>
          <w:noProof/>
        </w:rPr>
        <w:t xml:space="preserve">Landry, M. R., Selph, K. E., Taylor, A. G., Decima, M., Balch, W. M., &amp; Bidigare, R. R. (2011a). Phytoplankton growth, grazing and production balances in the HNLC equatorial Pacific. </w:t>
      </w:r>
      <w:r w:rsidRPr="00622CF5">
        <w:rPr>
          <w:i/>
          <w:noProof/>
        </w:rPr>
        <w:t>Deep-Sea Research II, 58</w:t>
      </w:r>
      <w:r w:rsidRPr="00622CF5">
        <w:rPr>
          <w:noProof/>
        </w:rPr>
        <w:t xml:space="preserve">(3-4), 524-535. </w:t>
      </w:r>
      <w:bookmarkEnd w:id="375"/>
    </w:p>
    <w:p w14:paraId="7C8E65F3" w14:textId="77777777" w:rsidR="006260A9" w:rsidRPr="00622CF5" w:rsidRDefault="006260A9" w:rsidP="006260A9">
      <w:pPr>
        <w:pStyle w:val="EndNoteBibliography"/>
        <w:spacing w:after="240"/>
        <w:ind w:left="1440" w:hanging="1440"/>
        <w:rPr>
          <w:noProof/>
        </w:rPr>
      </w:pPr>
      <w:bookmarkStart w:id="376" w:name="_ENREF_46"/>
      <w:r w:rsidRPr="00622CF5">
        <w:rPr>
          <w:noProof/>
        </w:rPr>
        <w:t xml:space="preserve">Landry, M. R., Selph, K. E., &amp; Yang, E. J. (2011b). Decoupled phytoplankton growth and microzooplankton grazing in the deep euphotic zone of the eastern equatorial Pacific. </w:t>
      </w:r>
      <w:r w:rsidRPr="00622CF5">
        <w:rPr>
          <w:i/>
          <w:noProof/>
        </w:rPr>
        <w:t>Marine Ecology Progress Series, 421</w:t>
      </w:r>
      <w:r w:rsidRPr="00622CF5">
        <w:rPr>
          <w:noProof/>
        </w:rPr>
        <w:t xml:space="preserve">, 13-24. </w:t>
      </w:r>
      <w:bookmarkEnd w:id="376"/>
    </w:p>
    <w:p w14:paraId="318D0431" w14:textId="77777777" w:rsidR="006260A9" w:rsidRPr="00622CF5" w:rsidRDefault="006260A9" w:rsidP="006260A9">
      <w:pPr>
        <w:pStyle w:val="EndNoteBibliography"/>
        <w:spacing w:after="240"/>
        <w:ind w:left="1440" w:hanging="1440"/>
        <w:rPr>
          <w:noProof/>
        </w:rPr>
      </w:pPr>
      <w:bookmarkStart w:id="377" w:name="_ENREF_47"/>
      <w:r w:rsidRPr="00622CF5">
        <w:rPr>
          <w:noProof/>
        </w:rPr>
        <w:t xml:space="preserve">Lawrenz, E., Silsbe, G., Capuzzo, E., Ylostalo, P., Forster, R. M., Simis, S. G. H., et al. (2013). Predicting the Electron Requirement for Carbon Fixation in Seas and Oceans. </w:t>
      </w:r>
      <w:r w:rsidRPr="00622CF5">
        <w:rPr>
          <w:i/>
          <w:noProof/>
        </w:rPr>
        <w:t>PLoS ONE, 8</w:t>
      </w:r>
      <w:r w:rsidRPr="00622CF5">
        <w:rPr>
          <w:noProof/>
        </w:rPr>
        <w:t xml:space="preserve">(3). </w:t>
      </w:r>
      <w:bookmarkEnd w:id="377"/>
    </w:p>
    <w:p w14:paraId="4D956A0D" w14:textId="77777777" w:rsidR="006260A9" w:rsidRPr="00622CF5" w:rsidRDefault="006260A9" w:rsidP="006260A9">
      <w:pPr>
        <w:pStyle w:val="EndNoteBibliography"/>
        <w:spacing w:after="240"/>
        <w:ind w:left="1440" w:hanging="1440"/>
        <w:rPr>
          <w:noProof/>
        </w:rPr>
      </w:pPr>
      <w:bookmarkStart w:id="378" w:name="_ENREF_48"/>
      <w:r w:rsidRPr="00622CF5">
        <w:rPr>
          <w:noProof/>
        </w:rPr>
        <w:t xml:space="preserve">Laws, E. A., Landry, M. R., Barber, R. T., Campbell, L., Dickson, M. L., &amp; Marra, J. (2000). Carbon cycling in primary production bottle incubations: inferences from grazing experiments and photosynthetic studies using (14)C and (18)O in the Arabian Sea. </w:t>
      </w:r>
      <w:r w:rsidRPr="00622CF5">
        <w:rPr>
          <w:i/>
          <w:noProof/>
        </w:rPr>
        <w:t>Deep-Sea Research II, 47</w:t>
      </w:r>
      <w:r w:rsidRPr="00622CF5">
        <w:rPr>
          <w:noProof/>
        </w:rPr>
        <w:t xml:space="preserve">(7-8), 1339-1352. </w:t>
      </w:r>
      <w:bookmarkEnd w:id="378"/>
    </w:p>
    <w:p w14:paraId="0F8B7027" w14:textId="77777777" w:rsidR="006260A9" w:rsidRPr="00622CF5" w:rsidRDefault="006260A9" w:rsidP="006260A9">
      <w:pPr>
        <w:pStyle w:val="EndNoteBibliography"/>
        <w:spacing w:after="240"/>
        <w:ind w:left="1440" w:hanging="1440"/>
        <w:rPr>
          <w:noProof/>
        </w:rPr>
      </w:pPr>
      <w:bookmarkStart w:id="379" w:name="_ENREF_49"/>
      <w:r w:rsidRPr="00622CF5">
        <w:rPr>
          <w:noProof/>
        </w:rPr>
        <w:t xml:space="preserve">Li, Q. P., Franks, P. J. S., Landry, M. R., Goericke, R., &amp; Taylor, A. G. (2010). Modeling phytoplankton growth rates and chlorophyll to carbon ratios in California coastal and pelagic ecosystems. </w:t>
      </w:r>
      <w:r w:rsidRPr="00622CF5">
        <w:rPr>
          <w:i/>
          <w:noProof/>
        </w:rPr>
        <w:t>Journal of Geophysical Research-Biogeosciences, 115</w:t>
      </w:r>
      <w:r w:rsidRPr="00622CF5">
        <w:rPr>
          <w:noProof/>
        </w:rPr>
        <w:t xml:space="preserve">. </w:t>
      </w:r>
      <w:bookmarkEnd w:id="379"/>
    </w:p>
    <w:p w14:paraId="1120E366" w14:textId="77777777" w:rsidR="006260A9" w:rsidRPr="00622CF5" w:rsidRDefault="006260A9" w:rsidP="006260A9">
      <w:pPr>
        <w:pStyle w:val="EndNoteBibliography"/>
        <w:spacing w:after="240"/>
        <w:ind w:left="1440" w:hanging="1440"/>
        <w:rPr>
          <w:noProof/>
        </w:rPr>
      </w:pPr>
      <w:bookmarkStart w:id="380" w:name="_ENREF_50"/>
      <w:r w:rsidRPr="00622CF5">
        <w:rPr>
          <w:noProof/>
        </w:rPr>
        <w:t xml:space="preserve">Li, Z. C., &amp; Cassar, N. (2017). A mechanistic model of an upper bound on oceanic carbon export as a function of mixed layer depth and temperature. </w:t>
      </w:r>
      <w:r w:rsidRPr="00622CF5">
        <w:rPr>
          <w:i/>
          <w:noProof/>
        </w:rPr>
        <w:t>Biogeosciences, 14</w:t>
      </w:r>
      <w:r w:rsidRPr="00622CF5">
        <w:rPr>
          <w:noProof/>
        </w:rPr>
        <w:t xml:space="preserve">(22), 5015-5027. </w:t>
      </w:r>
      <w:bookmarkEnd w:id="380"/>
    </w:p>
    <w:p w14:paraId="33DD916A" w14:textId="77777777" w:rsidR="006260A9" w:rsidRPr="00622CF5" w:rsidRDefault="006260A9" w:rsidP="006260A9">
      <w:pPr>
        <w:pStyle w:val="EndNoteBibliography"/>
        <w:spacing w:after="240"/>
        <w:ind w:left="1440" w:hanging="1440"/>
        <w:rPr>
          <w:noProof/>
        </w:rPr>
      </w:pPr>
      <w:bookmarkStart w:id="381" w:name="_ENREF_51"/>
      <w:r w:rsidRPr="00622CF5">
        <w:rPr>
          <w:noProof/>
        </w:rPr>
        <w:t xml:space="preserve">Lipschultz, F. (2001). A time-series assessment of the nitrogen cycle at BATS. </w:t>
      </w:r>
      <w:r w:rsidRPr="00622CF5">
        <w:rPr>
          <w:i/>
          <w:noProof/>
        </w:rPr>
        <w:t>Deep-Sea Research II, 48</w:t>
      </w:r>
      <w:r w:rsidRPr="00622CF5">
        <w:rPr>
          <w:noProof/>
        </w:rPr>
        <w:t xml:space="preserve">(8-9), 1897-1924. </w:t>
      </w:r>
      <w:bookmarkEnd w:id="381"/>
    </w:p>
    <w:p w14:paraId="2206B674" w14:textId="77777777" w:rsidR="006260A9" w:rsidRPr="00622CF5" w:rsidRDefault="006260A9" w:rsidP="006260A9">
      <w:pPr>
        <w:pStyle w:val="EndNoteBibliography"/>
        <w:spacing w:after="240"/>
        <w:ind w:left="1440" w:hanging="1440"/>
        <w:rPr>
          <w:noProof/>
        </w:rPr>
      </w:pPr>
      <w:bookmarkStart w:id="382" w:name="_ENREF_52"/>
      <w:r w:rsidRPr="00622CF5">
        <w:rPr>
          <w:noProof/>
        </w:rPr>
        <w:lastRenderedPageBreak/>
        <w:t xml:space="preserve">Lomas, M. W., Bates, N. R., Johnson, R. J., Knap, A. H., Steinberg, D. K., &amp; Carlson, C. A. (2013). Two decades and counting: 24-years of sustained open ocean biogeochemical measurements in the Sargasso Sea. </w:t>
      </w:r>
      <w:r w:rsidRPr="00622CF5">
        <w:rPr>
          <w:i/>
          <w:noProof/>
        </w:rPr>
        <w:t>Deep-Sea Research II, 93</w:t>
      </w:r>
      <w:r w:rsidRPr="00622CF5">
        <w:rPr>
          <w:noProof/>
        </w:rPr>
        <w:t xml:space="preserve">, 16-32. </w:t>
      </w:r>
      <w:bookmarkEnd w:id="382"/>
    </w:p>
    <w:p w14:paraId="577AE169" w14:textId="77777777" w:rsidR="006260A9" w:rsidRPr="00622CF5" w:rsidRDefault="006260A9" w:rsidP="006260A9">
      <w:pPr>
        <w:pStyle w:val="EndNoteBibliography"/>
        <w:spacing w:after="240"/>
        <w:ind w:left="1440" w:hanging="1440"/>
        <w:rPr>
          <w:noProof/>
        </w:rPr>
      </w:pPr>
      <w:bookmarkStart w:id="383" w:name="_ENREF_53"/>
      <w:r w:rsidRPr="00622CF5">
        <w:rPr>
          <w:noProof/>
        </w:rPr>
        <w:t xml:space="preserve">Longhurst, A., Sathyendranath, S., Platt, T., &amp; Caverhill, C. (1995). An Estimate of Global Primary Production in the Ocean from Satellite Radiometer Data. </w:t>
      </w:r>
      <w:r w:rsidRPr="00622CF5">
        <w:rPr>
          <w:i/>
          <w:noProof/>
        </w:rPr>
        <w:t>Journal of Plankton Research, 17</w:t>
      </w:r>
      <w:r w:rsidRPr="00622CF5">
        <w:rPr>
          <w:noProof/>
        </w:rPr>
        <w:t xml:space="preserve">(6), 1245-1271. </w:t>
      </w:r>
      <w:bookmarkEnd w:id="383"/>
    </w:p>
    <w:p w14:paraId="296D1108" w14:textId="77777777" w:rsidR="006260A9" w:rsidRPr="00622CF5" w:rsidRDefault="006260A9" w:rsidP="006260A9">
      <w:pPr>
        <w:pStyle w:val="EndNoteBibliography"/>
        <w:spacing w:after="240"/>
        <w:ind w:left="1440" w:hanging="1440"/>
        <w:rPr>
          <w:noProof/>
        </w:rPr>
      </w:pPr>
      <w:bookmarkStart w:id="384" w:name="_ENREF_54"/>
      <w:r w:rsidRPr="00622CF5">
        <w:rPr>
          <w:noProof/>
        </w:rPr>
        <w:t xml:space="preserve">López-Sandoval, D. C., Rodríguez-Ramos, T., Cermeño, P., Sobrino, C., &amp; Marañón, E. (2014). Photosynthesis and respiration in marine phytoplankton: Relationship with cell size, taxonomic affiliation, and growth phase. </w:t>
      </w:r>
      <w:r w:rsidRPr="00622CF5">
        <w:rPr>
          <w:i/>
          <w:noProof/>
        </w:rPr>
        <w:t>Journal of Experimental Marine Biology and Ecology, 457</w:t>
      </w:r>
      <w:r w:rsidRPr="00622CF5">
        <w:rPr>
          <w:noProof/>
        </w:rPr>
        <w:t xml:space="preserve">, 151-159. </w:t>
      </w:r>
      <w:bookmarkEnd w:id="384"/>
    </w:p>
    <w:p w14:paraId="38AC5B44" w14:textId="77777777" w:rsidR="006260A9" w:rsidRPr="00622CF5" w:rsidRDefault="006260A9" w:rsidP="006260A9">
      <w:pPr>
        <w:pStyle w:val="EndNoteBibliography"/>
        <w:spacing w:after="240"/>
        <w:ind w:left="1440" w:hanging="1440"/>
        <w:rPr>
          <w:noProof/>
        </w:rPr>
      </w:pPr>
      <w:bookmarkStart w:id="385" w:name="_ENREF_55"/>
      <w:r w:rsidRPr="00622CF5">
        <w:rPr>
          <w:noProof/>
        </w:rPr>
        <w:t xml:space="preserve">Luz, B., &amp; Barkan, E. (2005). The isotopic ratios </w:t>
      </w:r>
      <w:r w:rsidRPr="00622CF5">
        <w:rPr>
          <w:noProof/>
          <w:vertAlign w:val="superscript"/>
        </w:rPr>
        <w:t>17</w:t>
      </w:r>
      <w:r w:rsidRPr="00622CF5">
        <w:rPr>
          <w:noProof/>
        </w:rPr>
        <w:t>O/</w:t>
      </w:r>
      <w:r w:rsidRPr="00622CF5">
        <w:rPr>
          <w:noProof/>
          <w:vertAlign w:val="superscript"/>
        </w:rPr>
        <w:t>16</w:t>
      </w:r>
      <w:r w:rsidRPr="00622CF5">
        <w:rPr>
          <w:noProof/>
        </w:rPr>
        <w:t xml:space="preserve">O and </w:t>
      </w:r>
      <w:r w:rsidRPr="00622CF5">
        <w:rPr>
          <w:noProof/>
          <w:vertAlign w:val="superscript"/>
        </w:rPr>
        <w:t>18</w:t>
      </w:r>
      <w:r w:rsidRPr="00622CF5">
        <w:rPr>
          <w:noProof/>
        </w:rPr>
        <w:t>O/</w:t>
      </w:r>
      <w:r w:rsidRPr="00622CF5">
        <w:rPr>
          <w:noProof/>
          <w:vertAlign w:val="superscript"/>
        </w:rPr>
        <w:t>16</w:t>
      </w:r>
      <w:r w:rsidRPr="00622CF5">
        <w:rPr>
          <w:noProof/>
        </w:rPr>
        <w:t xml:space="preserve">O in molecular oxygen and their significance in biogeochemistry. </w:t>
      </w:r>
      <w:r w:rsidRPr="00622CF5">
        <w:rPr>
          <w:i/>
          <w:noProof/>
        </w:rPr>
        <w:t>Geochimica et Cosmochimica Acta, 69</w:t>
      </w:r>
      <w:r w:rsidRPr="00622CF5">
        <w:rPr>
          <w:noProof/>
        </w:rPr>
        <w:t xml:space="preserve">(5), 1099-1110. </w:t>
      </w:r>
      <w:bookmarkEnd w:id="385"/>
    </w:p>
    <w:p w14:paraId="026790B2" w14:textId="77777777" w:rsidR="006260A9" w:rsidRPr="00622CF5" w:rsidRDefault="006260A9" w:rsidP="006260A9">
      <w:pPr>
        <w:pStyle w:val="EndNoteBibliography"/>
        <w:ind w:left="1440" w:hanging="1440"/>
        <w:rPr>
          <w:noProof/>
        </w:rPr>
      </w:pPr>
      <w:bookmarkStart w:id="386" w:name="_ENREF_56"/>
      <w:r w:rsidRPr="00622CF5">
        <w:rPr>
          <w:noProof/>
        </w:rPr>
        <w:t xml:space="preserve">Marra, J. (2009). Net and gross productivity: Weighing in with 14C. </w:t>
      </w:r>
      <w:r w:rsidRPr="00622CF5">
        <w:rPr>
          <w:i/>
          <w:noProof/>
        </w:rPr>
        <w:t>Aquatic Microbial Ecology 56</w:t>
      </w:r>
      <w:r w:rsidRPr="00622CF5">
        <w:rPr>
          <w:noProof/>
        </w:rPr>
        <w:t>(2), 123-131</w:t>
      </w:r>
    </w:p>
    <w:p w14:paraId="1AE6B3BE" w14:textId="77777777" w:rsidR="006260A9" w:rsidRPr="00622CF5" w:rsidRDefault="006260A9" w:rsidP="006260A9">
      <w:pPr>
        <w:pStyle w:val="EndNoteBibliography"/>
        <w:spacing w:after="240"/>
        <w:ind w:left="1440" w:hanging="1440"/>
        <w:rPr>
          <w:noProof/>
        </w:rPr>
      </w:pPr>
      <w:r w:rsidRPr="00622CF5">
        <w:rPr>
          <w:noProof/>
        </w:rPr>
        <w:t xml:space="preserve">. </w:t>
      </w:r>
      <w:bookmarkEnd w:id="386"/>
    </w:p>
    <w:p w14:paraId="4E153FC4" w14:textId="77777777" w:rsidR="006260A9" w:rsidRPr="00622CF5" w:rsidRDefault="006260A9" w:rsidP="006260A9">
      <w:pPr>
        <w:pStyle w:val="EndNoteBibliography"/>
        <w:spacing w:after="240"/>
        <w:ind w:left="1440" w:hanging="1440"/>
        <w:rPr>
          <w:noProof/>
        </w:rPr>
      </w:pPr>
      <w:bookmarkStart w:id="387" w:name="_ENREF_57"/>
      <w:r w:rsidRPr="00622CF5">
        <w:rPr>
          <w:noProof/>
        </w:rPr>
        <w:t xml:space="preserve">Michaels, A. F., &amp; Silver, M. W. (1988). Primary Production, Sinking Fluxes and the Microbial Food Web. </w:t>
      </w:r>
      <w:r w:rsidRPr="00622CF5">
        <w:rPr>
          <w:i/>
          <w:noProof/>
        </w:rPr>
        <w:t>Deep-Sea Research I 35</w:t>
      </w:r>
      <w:r w:rsidRPr="00622CF5">
        <w:rPr>
          <w:noProof/>
        </w:rPr>
        <w:t xml:space="preserve">(4), 473-490. </w:t>
      </w:r>
      <w:bookmarkEnd w:id="387"/>
    </w:p>
    <w:p w14:paraId="721A4454" w14:textId="77777777" w:rsidR="006260A9" w:rsidRPr="00622CF5" w:rsidRDefault="006260A9" w:rsidP="006260A9">
      <w:pPr>
        <w:pStyle w:val="EndNoteBibliography"/>
        <w:spacing w:after="240"/>
        <w:ind w:left="1440" w:hanging="1440"/>
        <w:rPr>
          <w:noProof/>
        </w:rPr>
      </w:pPr>
      <w:bookmarkStart w:id="388" w:name="_ENREF_58"/>
      <w:r w:rsidRPr="00622CF5">
        <w:rPr>
          <w:noProof/>
        </w:rPr>
        <w:t xml:space="preserve">Moore, C. M., Suggett, D. J., Hickman, A. E., Kim, Y. N., Tweddle, J. F., Sharples, J., et al. (2006). Phytoplankton photoacclimation and photoadaptation in response to environmental gradients in a shelf sea. </w:t>
      </w:r>
      <w:r w:rsidRPr="00622CF5">
        <w:rPr>
          <w:i/>
          <w:noProof/>
        </w:rPr>
        <w:t>Limnology and Oceanography, 51</w:t>
      </w:r>
      <w:r w:rsidRPr="00622CF5">
        <w:rPr>
          <w:noProof/>
        </w:rPr>
        <w:t xml:space="preserve">(2), 936-949. </w:t>
      </w:r>
      <w:bookmarkEnd w:id="388"/>
    </w:p>
    <w:p w14:paraId="1AFA4563" w14:textId="77777777" w:rsidR="006260A9" w:rsidRPr="00622CF5" w:rsidRDefault="006260A9" w:rsidP="006260A9">
      <w:pPr>
        <w:pStyle w:val="EndNoteBibliography"/>
        <w:spacing w:after="240"/>
        <w:ind w:left="1440" w:hanging="1440"/>
        <w:rPr>
          <w:noProof/>
        </w:rPr>
      </w:pPr>
      <w:bookmarkStart w:id="389" w:name="_ENREF_59"/>
      <w:r w:rsidRPr="00622CF5">
        <w:rPr>
          <w:noProof/>
        </w:rPr>
        <w:t xml:space="preserve">Morrow, R. M., Ohman, M. D., Goericke, R., Kelly, T. B., Stephens, B. M., &amp; Stukel, M. R. (2018). CCE V: Primary production, mesozooplankton grazing, and the biological pump in the California Current Ecosystem: Variability and response to El Nino. </w:t>
      </w:r>
      <w:r w:rsidRPr="00622CF5">
        <w:rPr>
          <w:i/>
          <w:noProof/>
        </w:rPr>
        <w:t>Deep-Sea Research I 140</w:t>
      </w:r>
      <w:r w:rsidRPr="00622CF5">
        <w:rPr>
          <w:noProof/>
        </w:rPr>
        <w:t xml:space="preserve">, 52-62. </w:t>
      </w:r>
      <w:bookmarkEnd w:id="389"/>
    </w:p>
    <w:p w14:paraId="7561EFC1" w14:textId="77777777" w:rsidR="006260A9" w:rsidRPr="00622CF5" w:rsidRDefault="006260A9" w:rsidP="006260A9">
      <w:pPr>
        <w:pStyle w:val="EndNoteBibliography"/>
        <w:spacing w:after="240"/>
        <w:ind w:left="1440" w:hanging="1440"/>
        <w:rPr>
          <w:noProof/>
        </w:rPr>
      </w:pPr>
      <w:bookmarkStart w:id="390" w:name="_ENREF_60"/>
      <w:r w:rsidRPr="00622CF5">
        <w:rPr>
          <w:noProof/>
        </w:rPr>
        <w:lastRenderedPageBreak/>
        <w:t xml:space="preserve">Muller-Karger, F. E., Varela, R., Thunell, R., Luerssen, R., Hu, C. M., &amp; Walsh, J. J. (2005). The importance of continental margins in the global carbon cycle. </w:t>
      </w:r>
      <w:r w:rsidRPr="00622CF5">
        <w:rPr>
          <w:i/>
          <w:noProof/>
        </w:rPr>
        <w:t>Geophysical Research Letters, 32</w:t>
      </w:r>
      <w:r w:rsidRPr="00622CF5">
        <w:rPr>
          <w:noProof/>
        </w:rPr>
        <w:t xml:space="preserve">(1). </w:t>
      </w:r>
      <w:bookmarkEnd w:id="390"/>
    </w:p>
    <w:p w14:paraId="19E574F9" w14:textId="77777777" w:rsidR="006260A9" w:rsidRPr="00622CF5" w:rsidRDefault="006260A9" w:rsidP="006260A9">
      <w:pPr>
        <w:pStyle w:val="EndNoteBibliography"/>
        <w:spacing w:after="240"/>
        <w:ind w:left="1440" w:hanging="1440"/>
        <w:rPr>
          <w:noProof/>
        </w:rPr>
      </w:pPr>
      <w:bookmarkStart w:id="391" w:name="_ENREF_61"/>
      <w:r w:rsidRPr="00622CF5">
        <w:rPr>
          <w:noProof/>
        </w:rPr>
        <w:t>Munro, D. R., Quay, P. D., Juranek, L. W., &amp; Goericke, R. (2013). Biological production rates off the Southern California coast estimated from triple O</w:t>
      </w:r>
      <w:r w:rsidRPr="00622CF5">
        <w:rPr>
          <w:noProof/>
          <w:vertAlign w:val="subscript"/>
        </w:rPr>
        <w:t>2</w:t>
      </w:r>
      <w:r w:rsidRPr="00622CF5">
        <w:rPr>
          <w:noProof/>
        </w:rPr>
        <w:t xml:space="preserve"> isotopes and O</w:t>
      </w:r>
      <w:r w:rsidRPr="00622CF5">
        <w:rPr>
          <w:noProof/>
          <w:vertAlign w:val="subscript"/>
        </w:rPr>
        <w:t>2</w:t>
      </w:r>
      <w:r w:rsidRPr="00622CF5">
        <w:rPr>
          <w:noProof/>
        </w:rPr>
        <w:t xml:space="preserve"> : Ar gas ratios. </w:t>
      </w:r>
      <w:r w:rsidRPr="00622CF5">
        <w:rPr>
          <w:i/>
          <w:noProof/>
        </w:rPr>
        <w:t>Limnology and Oceanography, 58</w:t>
      </w:r>
      <w:r w:rsidRPr="00622CF5">
        <w:rPr>
          <w:noProof/>
        </w:rPr>
        <w:t xml:space="preserve">(4), 1312-1328. </w:t>
      </w:r>
      <w:bookmarkEnd w:id="391"/>
    </w:p>
    <w:p w14:paraId="341AA526" w14:textId="77777777" w:rsidR="006260A9" w:rsidRPr="00622CF5" w:rsidRDefault="006260A9" w:rsidP="006260A9">
      <w:pPr>
        <w:pStyle w:val="EndNoteBibliography"/>
        <w:spacing w:after="240"/>
        <w:ind w:left="1440" w:hanging="1440"/>
        <w:rPr>
          <w:noProof/>
        </w:rPr>
      </w:pPr>
      <w:bookmarkStart w:id="392" w:name="_ENREF_62"/>
      <w:r w:rsidRPr="00622CF5">
        <w:rPr>
          <w:noProof/>
        </w:rPr>
        <w:t xml:space="preserve">Myklestad, S. M. (2000). </w:t>
      </w:r>
      <w:r w:rsidRPr="00622CF5">
        <w:rPr>
          <w:i/>
          <w:noProof/>
        </w:rPr>
        <w:t>The Handbook of Environmental Chemistry</w:t>
      </w:r>
      <w:r w:rsidRPr="00622CF5">
        <w:rPr>
          <w:noProof/>
        </w:rPr>
        <w:t xml:space="preserve"> (Vol. Vol. 5D ): Springer.</w:t>
      </w:r>
      <w:bookmarkEnd w:id="392"/>
    </w:p>
    <w:p w14:paraId="37C18CF2" w14:textId="77777777" w:rsidR="006260A9" w:rsidRPr="00622CF5" w:rsidRDefault="006260A9" w:rsidP="006260A9">
      <w:pPr>
        <w:pStyle w:val="EndNoteBibliography"/>
        <w:spacing w:after="240"/>
        <w:ind w:left="1440" w:hanging="1440"/>
        <w:rPr>
          <w:noProof/>
        </w:rPr>
      </w:pPr>
      <w:bookmarkStart w:id="393" w:name="_ENREF_63"/>
      <w:r w:rsidRPr="00622CF5">
        <w:rPr>
          <w:noProof/>
        </w:rPr>
        <w:t xml:space="preserve">Nagai, T., Gruber, N., Frenzel, H., Lachkar, Z., McWilliams, J. C., &amp; Plattner, G. K. (2015). Dominant role of eddies and filaments in the offshore transport of carbon and nutrients in the California Current System. </w:t>
      </w:r>
      <w:r w:rsidRPr="00622CF5">
        <w:rPr>
          <w:i/>
          <w:noProof/>
        </w:rPr>
        <w:t>Journal of Geophysical Research-Oceans, 120</w:t>
      </w:r>
      <w:r w:rsidRPr="00622CF5">
        <w:rPr>
          <w:noProof/>
        </w:rPr>
        <w:t xml:space="preserve">(8), 5318-5341. </w:t>
      </w:r>
      <w:bookmarkEnd w:id="393"/>
    </w:p>
    <w:p w14:paraId="7509F504" w14:textId="77777777" w:rsidR="006260A9" w:rsidRPr="00622CF5" w:rsidRDefault="006260A9" w:rsidP="006260A9">
      <w:pPr>
        <w:pStyle w:val="EndNoteBibliography"/>
        <w:spacing w:after="240"/>
        <w:ind w:left="1440" w:hanging="1440"/>
        <w:rPr>
          <w:noProof/>
        </w:rPr>
      </w:pPr>
      <w:bookmarkStart w:id="394" w:name="_ENREF_64"/>
      <w:r w:rsidRPr="00622CF5">
        <w:rPr>
          <w:noProof/>
        </w:rPr>
        <w:t xml:space="preserve">Nickels, C. F., &amp; Ohman, M. D. (2018). CCEIII: Persistent functional relationships between copepod egg production rates and food concentration through anomalously warm conditions in the California Current Ecosystem. </w:t>
      </w:r>
      <w:r w:rsidRPr="00622CF5">
        <w:rPr>
          <w:i/>
          <w:noProof/>
        </w:rPr>
        <w:t>Deep-Sea Research I 140</w:t>
      </w:r>
      <w:r w:rsidRPr="00622CF5">
        <w:rPr>
          <w:noProof/>
        </w:rPr>
        <w:t xml:space="preserve">, 26-35. </w:t>
      </w:r>
      <w:bookmarkEnd w:id="394"/>
    </w:p>
    <w:p w14:paraId="09E7E2A8" w14:textId="77777777" w:rsidR="006260A9" w:rsidRPr="00622CF5" w:rsidRDefault="006260A9" w:rsidP="006260A9">
      <w:pPr>
        <w:pStyle w:val="EndNoteBibliography"/>
        <w:spacing w:after="240"/>
        <w:ind w:left="1440" w:hanging="1440"/>
        <w:rPr>
          <w:noProof/>
        </w:rPr>
      </w:pPr>
      <w:bookmarkStart w:id="395" w:name="_ENREF_65"/>
      <w:r w:rsidRPr="00622CF5">
        <w:rPr>
          <w:noProof/>
        </w:rPr>
        <w:t xml:space="preserve">O'Reilly, J. E., Maritorena, S., Mitchell, B. G., Siegel, D. A., Carder, K. L., Garver, S. A., et al. (1998). Ocean color chlorophyll algorithms for SeaWiFS. </w:t>
      </w:r>
      <w:r w:rsidRPr="00622CF5">
        <w:rPr>
          <w:i/>
          <w:noProof/>
        </w:rPr>
        <w:t>Journal of Geophysical Research-Oceans, 103</w:t>
      </w:r>
      <w:r w:rsidRPr="00622CF5">
        <w:rPr>
          <w:noProof/>
        </w:rPr>
        <w:t xml:space="preserve">(C11), 24937-24953. </w:t>
      </w:r>
      <w:bookmarkEnd w:id="395"/>
    </w:p>
    <w:p w14:paraId="2F312DB0" w14:textId="77777777" w:rsidR="006260A9" w:rsidRPr="00622CF5" w:rsidRDefault="006260A9" w:rsidP="006260A9">
      <w:pPr>
        <w:pStyle w:val="EndNoteBibliography"/>
        <w:spacing w:after="240"/>
        <w:ind w:left="1440" w:hanging="1440"/>
        <w:rPr>
          <w:noProof/>
        </w:rPr>
      </w:pPr>
      <w:bookmarkStart w:id="396" w:name="_ENREF_66"/>
      <w:r w:rsidRPr="00622CF5">
        <w:rPr>
          <w:noProof/>
        </w:rPr>
        <w:t xml:space="preserve">Ohman, M. D., Powell, J. R., Picheral, M., &amp; Jensen, D. W. (2012). Mesozooplankton and particulate matter responses to a deep-water frontal system in the southern California Current System. </w:t>
      </w:r>
      <w:r w:rsidRPr="00622CF5">
        <w:rPr>
          <w:i/>
          <w:noProof/>
        </w:rPr>
        <w:t>Journal of Plankton Research, 34</w:t>
      </w:r>
      <w:r w:rsidRPr="00622CF5">
        <w:rPr>
          <w:noProof/>
        </w:rPr>
        <w:t xml:space="preserve">(9), 815-827. </w:t>
      </w:r>
      <w:bookmarkEnd w:id="396"/>
    </w:p>
    <w:p w14:paraId="60D6FAD1" w14:textId="77777777" w:rsidR="006260A9" w:rsidRPr="00622CF5" w:rsidRDefault="006260A9" w:rsidP="006260A9">
      <w:pPr>
        <w:pStyle w:val="EndNoteBibliography"/>
        <w:spacing w:after="240"/>
        <w:ind w:left="1440" w:hanging="1440"/>
        <w:rPr>
          <w:noProof/>
        </w:rPr>
      </w:pPr>
      <w:bookmarkStart w:id="397" w:name="_ENREF_67"/>
      <w:r w:rsidRPr="00622CF5">
        <w:rPr>
          <w:noProof/>
        </w:rPr>
        <w:t xml:space="preserve">Omand, M. M., D'Asaro, E. A., Lee, C. M., Perry, M. J., Briggs, N., Cetinic, I., &amp; Mahadevan, A. (2015). Eddy-driven subduction exports particulate organic carbon from the spring bloom. </w:t>
      </w:r>
      <w:r w:rsidRPr="00622CF5">
        <w:rPr>
          <w:i/>
          <w:noProof/>
        </w:rPr>
        <w:t>Science, 348</w:t>
      </w:r>
      <w:r w:rsidRPr="00622CF5">
        <w:rPr>
          <w:noProof/>
        </w:rPr>
        <w:t xml:space="preserve">(6231), 222-225. </w:t>
      </w:r>
      <w:bookmarkEnd w:id="397"/>
    </w:p>
    <w:p w14:paraId="306B4A3C" w14:textId="77777777" w:rsidR="006260A9" w:rsidRPr="00622CF5" w:rsidRDefault="006260A9" w:rsidP="006260A9">
      <w:pPr>
        <w:pStyle w:val="EndNoteBibliography"/>
        <w:spacing w:after="240"/>
        <w:ind w:left="1440" w:hanging="1440"/>
        <w:rPr>
          <w:noProof/>
        </w:rPr>
      </w:pPr>
      <w:bookmarkStart w:id="398" w:name="_ENREF_68"/>
      <w:r w:rsidRPr="00622CF5">
        <w:rPr>
          <w:noProof/>
        </w:rPr>
        <w:t xml:space="preserve">Oxborough, K., Moore, C. M., Suggett, D. J., Lawson, T., Chan, H. G., &amp; Geider, R. J. (2012). Direct estimation of functional PSII reaction center concentration and PSII electron flux on a volume basis: a new approach to the analysis of Fast Repetition </w:t>
      </w:r>
      <w:r w:rsidRPr="00622CF5">
        <w:rPr>
          <w:noProof/>
        </w:rPr>
        <w:lastRenderedPageBreak/>
        <w:t xml:space="preserve">Rate fluorometry (FRRf) data. </w:t>
      </w:r>
      <w:r w:rsidRPr="00622CF5">
        <w:rPr>
          <w:i/>
          <w:noProof/>
        </w:rPr>
        <w:t>Limnology and Oceanography-Methods, 10</w:t>
      </w:r>
      <w:r w:rsidRPr="00622CF5">
        <w:rPr>
          <w:noProof/>
        </w:rPr>
        <w:t xml:space="preserve">, 142-154. </w:t>
      </w:r>
      <w:bookmarkEnd w:id="398"/>
    </w:p>
    <w:p w14:paraId="70527C25" w14:textId="77777777" w:rsidR="006260A9" w:rsidRPr="00622CF5" w:rsidRDefault="006260A9" w:rsidP="006260A9">
      <w:pPr>
        <w:pStyle w:val="EndNoteBibliography"/>
        <w:spacing w:after="240"/>
        <w:ind w:left="1440" w:hanging="1440"/>
        <w:rPr>
          <w:noProof/>
        </w:rPr>
      </w:pPr>
      <w:bookmarkStart w:id="399" w:name="_ENREF_69"/>
      <w:r w:rsidRPr="00622CF5">
        <w:rPr>
          <w:noProof/>
        </w:rPr>
        <w:t xml:space="preserve">Painter, S. C., Sanders, R., Poulton, A. J., Woodward, E. M. S., Lucas, M., &amp; Chamberlain, K. (2007). Nitrate uptake at photic zone depths is not important for export in the subtropical ocean. </w:t>
      </w:r>
      <w:r w:rsidRPr="00622CF5">
        <w:rPr>
          <w:i/>
          <w:noProof/>
        </w:rPr>
        <w:t>Global Biogeochemical Cycles, 21</w:t>
      </w:r>
      <w:r w:rsidRPr="00622CF5">
        <w:rPr>
          <w:noProof/>
        </w:rPr>
        <w:t xml:space="preserve">(4). </w:t>
      </w:r>
      <w:bookmarkEnd w:id="399"/>
    </w:p>
    <w:p w14:paraId="3D632DBB" w14:textId="77777777" w:rsidR="006260A9" w:rsidRPr="00622CF5" w:rsidRDefault="006260A9" w:rsidP="006260A9">
      <w:pPr>
        <w:pStyle w:val="EndNoteBibliography"/>
        <w:spacing w:after="240"/>
        <w:ind w:left="1440" w:hanging="1440"/>
        <w:rPr>
          <w:noProof/>
        </w:rPr>
      </w:pPr>
      <w:bookmarkStart w:id="400" w:name="_ENREF_70"/>
      <w:r w:rsidRPr="00622CF5">
        <w:rPr>
          <w:noProof/>
        </w:rPr>
        <w:t xml:space="preserve">Pan, X. J., Mannino, A., Marshall, H. G., Filippino, K. C., &amp; Mulholland, M. R. (2011). Remote sensing of phytoplankton community composition along the northeast coast of the United States. </w:t>
      </w:r>
      <w:r w:rsidRPr="00622CF5">
        <w:rPr>
          <w:i/>
          <w:noProof/>
        </w:rPr>
        <w:t>Remote Sensing of Environment, 115</w:t>
      </w:r>
      <w:r w:rsidRPr="00622CF5">
        <w:rPr>
          <w:noProof/>
        </w:rPr>
        <w:t xml:space="preserve">(12), 3731-3747. </w:t>
      </w:r>
      <w:bookmarkEnd w:id="400"/>
    </w:p>
    <w:p w14:paraId="07C79A85" w14:textId="77777777" w:rsidR="006260A9" w:rsidRPr="00622CF5" w:rsidRDefault="006260A9" w:rsidP="006260A9">
      <w:pPr>
        <w:pStyle w:val="EndNoteBibliography"/>
        <w:spacing w:after="240"/>
        <w:ind w:left="1440" w:hanging="1440"/>
        <w:rPr>
          <w:noProof/>
        </w:rPr>
      </w:pPr>
      <w:bookmarkStart w:id="401" w:name="_ENREF_71"/>
      <w:r w:rsidRPr="00622CF5">
        <w:rPr>
          <w:noProof/>
        </w:rPr>
        <w:t>Peterson, B. J. (1980). Aquatic Primary Productivity and the C</w:t>
      </w:r>
      <w:r w:rsidRPr="00622CF5">
        <w:rPr>
          <w:noProof/>
          <w:vertAlign w:val="subscript"/>
        </w:rPr>
        <w:t>14</w:t>
      </w:r>
      <w:r w:rsidRPr="00622CF5">
        <w:rPr>
          <w:noProof/>
        </w:rPr>
        <w:t>-CO</w:t>
      </w:r>
      <w:r w:rsidRPr="00622CF5">
        <w:rPr>
          <w:noProof/>
          <w:vertAlign w:val="subscript"/>
        </w:rPr>
        <w:t>2</w:t>
      </w:r>
      <w:r w:rsidRPr="00622CF5">
        <w:rPr>
          <w:noProof/>
        </w:rPr>
        <w:t xml:space="preserve"> Method - a History of the Productivity Problem. </w:t>
      </w:r>
      <w:r w:rsidRPr="00622CF5">
        <w:rPr>
          <w:i/>
          <w:noProof/>
        </w:rPr>
        <w:t>Annual Review of Ecology and Systematics, 11</w:t>
      </w:r>
      <w:r w:rsidRPr="00622CF5">
        <w:rPr>
          <w:noProof/>
        </w:rPr>
        <w:t xml:space="preserve">, 359-385. </w:t>
      </w:r>
      <w:bookmarkEnd w:id="401"/>
    </w:p>
    <w:p w14:paraId="6E785A52" w14:textId="77777777" w:rsidR="006260A9" w:rsidRPr="00622CF5" w:rsidRDefault="006260A9" w:rsidP="006260A9">
      <w:pPr>
        <w:pStyle w:val="EndNoteBibliography"/>
        <w:spacing w:after="240"/>
        <w:ind w:left="1440" w:hanging="1440"/>
        <w:rPr>
          <w:noProof/>
        </w:rPr>
      </w:pPr>
      <w:bookmarkStart w:id="402" w:name="_ENREF_72"/>
      <w:r w:rsidRPr="00622CF5">
        <w:rPr>
          <w:noProof/>
        </w:rPr>
        <w:t xml:space="preserve">Platt, T., Gallegos, C. L., &amp; Harrison, W. G. (1980). Photoinhibition of Photosynthesis in Natural Assemblages of Marine-Phytoplankton. </w:t>
      </w:r>
      <w:r w:rsidRPr="00622CF5">
        <w:rPr>
          <w:i/>
          <w:noProof/>
        </w:rPr>
        <w:t>Journal of Marine Research, 38</w:t>
      </w:r>
      <w:r w:rsidRPr="00622CF5">
        <w:rPr>
          <w:noProof/>
        </w:rPr>
        <w:t xml:space="preserve">(4), 687-701. </w:t>
      </w:r>
      <w:bookmarkEnd w:id="402"/>
    </w:p>
    <w:p w14:paraId="145C4493" w14:textId="77777777" w:rsidR="006260A9" w:rsidRPr="00622CF5" w:rsidRDefault="006260A9" w:rsidP="006260A9">
      <w:pPr>
        <w:pStyle w:val="EndNoteBibliography"/>
        <w:spacing w:after="240"/>
        <w:ind w:left="1440" w:hanging="1440"/>
        <w:rPr>
          <w:noProof/>
        </w:rPr>
      </w:pPr>
      <w:bookmarkStart w:id="403" w:name="_ENREF_73"/>
      <w:r w:rsidRPr="00622CF5">
        <w:rPr>
          <w:noProof/>
        </w:rPr>
        <w:t xml:space="preserve">Plattner, G. K., Gruber, N., Frenzel, H., &amp; McWilliams, J. C. (2005). Decoupling marine export production from new production. </w:t>
      </w:r>
      <w:r w:rsidRPr="00622CF5">
        <w:rPr>
          <w:i/>
          <w:noProof/>
        </w:rPr>
        <w:t>Geophysical Research Letters, 32</w:t>
      </w:r>
      <w:r w:rsidRPr="00622CF5">
        <w:rPr>
          <w:noProof/>
        </w:rPr>
        <w:t xml:space="preserve">(11). </w:t>
      </w:r>
      <w:bookmarkEnd w:id="403"/>
    </w:p>
    <w:p w14:paraId="122A2399" w14:textId="77777777" w:rsidR="006260A9" w:rsidRPr="00622CF5" w:rsidRDefault="006260A9" w:rsidP="006260A9">
      <w:pPr>
        <w:pStyle w:val="EndNoteBibliography"/>
        <w:spacing w:after="240"/>
        <w:ind w:left="1440" w:hanging="1440"/>
        <w:rPr>
          <w:noProof/>
        </w:rPr>
      </w:pPr>
      <w:bookmarkStart w:id="404" w:name="_ENREF_74"/>
      <w:r w:rsidRPr="00622CF5">
        <w:rPr>
          <w:noProof/>
        </w:rPr>
        <w:t xml:space="preserve">Quay, P. D., Peacock, C., Bjorkman, K., &amp; Karl, D. M. (2010). Measuring primary production rates in the ocean: Enigmatic results between incubation and non-incubation methods at Station ALOHA. </w:t>
      </w:r>
      <w:r w:rsidRPr="00622CF5">
        <w:rPr>
          <w:i/>
          <w:noProof/>
        </w:rPr>
        <w:t>Global Biogeochemical Cycles, 24</w:t>
      </w:r>
      <w:r w:rsidRPr="00622CF5">
        <w:rPr>
          <w:noProof/>
        </w:rPr>
        <w:t xml:space="preserve">. </w:t>
      </w:r>
      <w:bookmarkEnd w:id="404"/>
    </w:p>
    <w:p w14:paraId="6F07EFD0" w14:textId="77777777" w:rsidR="006260A9" w:rsidRPr="00622CF5" w:rsidRDefault="006260A9" w:rsidP="006260A9">
      <w:pPr>
        <w:pStyle w:val="EndNoteBibliography"/>
        <w:spacing w:after="240"/>
        <w:ind w:left="1440" w:hanging="1440"/>
        <w:rPr>
          <w:noProof/>
        </w:rPr>
      </w:pPr>
      <w:bookmarkStart w:id="405" w:name="_ENREF_75"/>
      <w:r w:rsidRPr="00622CF5">
        <w:rPr>
          <w:noProof/>
        </w:rPr>
        <w:t xml:space="preserve">Reuer, M. K., Barnett, B. A., Bender, M. L., Falkowski, P. G., &amp; Hendricks, M. B. (2007). New estimates of Southern Ocean biological production rates from O-2/Ar ratios and the triple isotope composition of O-2. </w:t>
      </w:r>
      <w:r w:rsidRPr="00622CF5">
        <w:rPr>
          <w:i/>
          <w:noProof/>
        </w:rPr>
        <w:t>Deep-Sea Research I 54</w:t>
      </w:r>
      <w:r w:rsidRPr="00622CF5">
        <w:rPr>
          <w:noProof/>
        </w:rPr>
        <w:t xml:space="preserve">(6), 951-974. </w:t>
      </w:r>
      <w:bookmarkEnd w:id="405"/>
    </w:p>
    <w:p w14:paraId="4779383D" w14:textId="77777777" w:rsidR="006260A9" w:rsidRPr="00622CF5" w:rsidRDefault="006260A9" w:rsidP="006260A9">
      <w:pPr>
        <w:pStyle w:val="EndNoteBibliography"/>
        <w:spacing w:after="240"/>
        <w:ind w:left="1440" w:hanging="1440"/>
        <w:rPr>
          <w:noProof/>
        </w:rPr>
      </w:pPr>
      <w:bookmarkStart w:id="406" w:name="_ENREF_76"/>
      <w:r w:rsidRPr="00622CF5">
        <w:rPr>
          <w:noProof/>
        </w:rPr>
        <w:t xml:space="preserve">Robinson, C., Tilstone, G. H., Rees, A. P., Smyth, T. J., Fishwick, J. R., Tarran, G. A., et al. (2009). Comparison of in vitro and in situ plankton production determinations. </w:t>
      </w:r>
      <w:r w:rsidRPr="00622CF5">
        <w:rPr>
          <w:i/>
          <w:noProof/>
        </w:rPr>
        <w:t>Aquatic Microbial Ecology, 54</w:t>
      </w:r>
      <w:r w:rsidRPr="00622CF5">
        <w:rPr>
          <w:noProof/>
        </w:rPr>
        <w:t xml:space="preserve">(1), 13-34. </w:t>
      </w:r>
      <w:bookmarkEnd w:id="406"/>
    </w:p>
    <w:p w14:paraId="4F472C86" w14:textId="77777777" w:rsidR="006260A9" w:rsidRPr="00622CF5" w:rsidRDefault="006260A9" w:rsidP="006260A9">
      <w:pPr>
        <w:pStyle w:val="EndNoteBibliography"/>
        <w:spacing w:after="240"/>
        <w:ind w:left="1440" w:hanging="1440"/>
        <w:rPr>
          <w:noProof/>
        </w:rPr>
      </w:pPr>
      <w:bookmarkStart w:id="407" w:name="_ENREF_77"/>
      <w:r w:rsidRPr="00622CF5">
        <w:rPr>
          <w:noProof/>
        </w:rPr>
        <w:t xml:space="preserve">Saba, V. S., Friedrichs, M. A. M., Antoine, D., Armstrong, R. A., Asanuma, I., Behrenfeld, M. J., et al. (2011). An evaluation of ocean color model estimates of marine primary </w:t>
      </w:r>
      <w:r w:rsidRPr="00622CF5">
        <w:rPr>
          <w:noProof/>
        </w:rPr>
        <w:lastRenderedPageBreak/>
        <w:t xml:space="preserve">productivity in coastal and pelagic regions across the globe. </w:t>
      </w:r>
      <w:r w:rsidRPr="00622CF5">
        <w:rPr>
          <w:i/>
          <w:noProof/>
        </w:rPr>
        <w:t>Biogeosciences, 8</w:t>
      </w:r>
      <w:r w:rsidRPr="00622CF5">
        <w:rPr>
          <w:noProof/>
        </w:rPr>
        <w:t xml:space="preserve">(2), 489-503. </w:t>
      </w:r>
      <w:bookmarkEnd w:id="407"/>
    </w:p>
    <w:p w14:paraId="766CF1A2" w14:textId="77777777" w:rsidR="006260A9" w:rsidRPr="00622CF5" w:rsidRDefault="006260A9" w:rsidP="006260A9">
      <w:pPr>
        <w:pStyle w:val="EndNoteBibliography"/>
        <w:spacing w:after="240"/>
        <w:ind w:left="1440" w:hanging="1440"/>
        <w:rPr>
          <w:noProof/>
        </w:rPr>
      </w:pPr>
      <w:bookmarkStart w:id="408" w:name="_ENREF_78"/>
      <w:r w:rsidRPr="00622CF5">
        <w:rPr>
          <w:noProof/>
        </w:rPr>
        <w:t xml:space="preserve">Sambrotto, R. N. (2001). Nitrogen production in the northern Arabian Sea during the Spring Intermonsoon and Southwest Monsoon seasons. </w:t>
      </w:r>
      <w:r w:rsidRPr="00622CF5">
        <w:rPr>
          <w:i/>
          <w:noProof/>
        </w:rPr>
        <w:t>Deep-Sea Research II, 48</w:t>
      </w:r>
      <w:r w:rsidRPr="00622CF5">
        <w:rPr>
          <w:noProof/>
        </w:rPr>
        <w:t xml:space="preserve">(6-7), 1173-1198. </w:t>
      </w:r>
      <w:bookmarkEnd w:id="408"/>
    </w:p>
    <w:p w14:paraId="6EC5C664" w14:textId="77777777" w:rsidR="006260A9" w:rsidRPr="00622CF5" w:rsidRDefault="006260A9" w:rsidP="006260A9">
      <w:pPr>
        <w:pStyle w:val="EndNoteBibliography"/>
        <w:spacing w:after="240"/>
        <w:ind w:left="1440" w:hanging="1440"/>
        <w:rPr>
          <w:noProof/>
        </w:rPr>
      </w:pPr>
      <w:bookmarkStart w:id="409" w:name="_ENREF_79"/>
      <w:r w:rsidRPr="00622CF5">
        <w:rPr>
          <w:noProof/>
        </w:rPr>
        <w:t xml:space="preserve">Santoro, A. E., Sakamoto, C. M., Smith, J. M., Plant, J. N., Gehman, A. L., Worden, A. Z., et al. (2013). Measurements of nitrite production in and around the primary nitrite maximum in the central California Current. </w:t>
      </w:r>
      <w:r w:rsidRPr="00622CF5">
        <w:rPr>
          <w:i/>
          <w:noProof/>
        </w:rPr>
        <w:t>Biogeosciences, 10</w:t>
      </w:r>
      <w:r w:rsidRPr="00622CF5">
        <w:rPr>
          <w:noProof/>
        </w:rPr>
        <w:t xml:space="preserve">(11), 7395-7410. </w:t>
      </w:r>
      <w:bookmarkEnd w:id="409"/>
    </w:p>
    <w:p w14:paraId="5642B3C4" w14:textId="77777777" w:rsidR="006260A9" w:rsidRPr="00622CF5" w:rsidRDefault="006260A9" w:rsidP="006260A9">
      <w:pPr>
        <w:pStyle w:val="EndNoteBibliography"/>
        <w:spacing w:after="240"/>
        <w:ind w:left="1440" w:hanging="1440"/>
        <w:rPr>
          <w:noProof/>
        </w:rPr>
      </w:pPr>
      <w:bookmarkStart w:id="410" w:name="_ENREF_80"/>
      <w:r w:rsidRPr="00622CF5">
        <w:rPr>
          <w:noProof/>
        </w:rPr>
        <w:t xml:space="preserve">Schuback, N., Hoppe, C. J. M., Tremblay, J. E., Maldonado, M. T., &amp; Tortell, P. D. (2018). Primary productivity and the coupling of photosynthetic electron transport and carbon fixation in the Arctic Ocean (vol 62, pg 898, 2017). </w:t>
      </w:r>
      <w:r w:rsidRPr="00622CF5">
        <w:rPr>
          <w:i/>
          <w:noProof/>
        </w:rPr>
        <w:t>Limnology and Oceanography, 63</w:t>
      </w:r>
      <w:r w:rsidRPr="00622CF5">
        <w:rPr>
          <w:noProof/>
        </w:rPr>
        <w:t xml:space="preserve">(3), 1444-1444. </w:t>
      </w:r>
      <w:bookmarkEnd w:id="410"/>
    </w:p>
    <w:p w14:paraId="371B12BC" w14:textId="77777777" w:rsidR="006260A9" w:rsidRPr="00622CF5" w:rsidRDefault="006260A9" w:rsidP="006260A9">
      <w:pPr>
        <w:pStyle w:val="EndNoteBibliography"/>
        <w:spacing w:after="240"/>
        <w:ind w:left="1440" w:hanging="1440"/>
        <w:rPr>
          <w:noProof/>
        </w:rPr>
      </w:pPr>
      <w:bookmarkStart w:id="411" w:name="_ENREF_81"/>
      <w:r w:rsidRPr="00622CF5">
        <w:rPr>
          <w:noProof/>
        </w:rPr>
        <w:t xml:space="preserve">Schuback, N., &amp; Tortell, P. D. (2019). Diurnal regulation of photosynthetic light absorption, electron transport and carbon fixation in two contrasting oceanic environments. </w:t>
      </w:r>
      <w:r w:rsidRPr="00622CF5">
        <w:rPr>
          <w:i/>
          <w:noProof/>
        </w:rPr>
        <w:t>Biogeosciences, 16</w:t>
      </w:r>
      <w:r w:rsidRPr="00622CF5">
        <w:rPr>
          <w:noProof/>
        </w:rPr>
        <w:t xml:space="preserve">(7), 1381-1399. </w:t>
      </w:r>
      <w:bookmarkEnd w:id="411"/>
    </w:p>
    <w:p w14:paraId="55194166" w14:textId="77777777" w:rsidR="006260A9" w:rsidRPr="00622CF5" w:rsidRDefault="006260A9" w:rsidP="006260A9">
      <w:pPr>
        <w:pStyle w:val="EndNoteBibliography"/>
        <w:spacing w:after="240"/>
        <w:ind w:left="1440" w:hanging="1440"/>
        <w:rPr>
          <w:noProof/>
        </w:rPr>
      </w:pPr>
      <w:bookmarkStart w:id="412" w:name="_ENREF_82"/>
      <w:r w:rsidRPr="00622CF5">
        <w:rPr>
          <w:noProof/>
        </w:rPr>
        <w:t xml:space="preserve">Steemann Nielsen, E. (1952). he Use of Radio-active Carbon (C14) for Measuring Organic Production in the Sea. </w:t>
      </w:r>
      <w:r w:rsidRPr="00622CF5">
        <w:rPr>
          <w:i/>
          <w:noProof/>
        </w:rPr>
        <w:t>ICES Journal of Marine Science, 18</w:t>
      </w:r>
      <w:r w:rsidRPr="00622CF5">
        <w:rPr>
          <w:noProof/>
        </w:rPr>
        <w:t xml:space="preserve">(2), 117-140. </w:t>
      </w:r>
      <w:bookmarkEnd w:id="412"/>
    </w:p>
    <w:p w14:paraId="751F6DDE" w14:textId="77777777" w:rsidR="006260A9" w:rsidRPr="00622CF5" w:rsidRDefault="006260A9" w:rsidP="006260A9">
      <w:pPr>
        <w:pStyle w:val="EndNoteBibliography"/>
        <w:spacing w:after="240"/>
        <w:ind w:left="1440" w:hanging="1440"/>
        <w:rPr>
          <w:noProof/>
        </w:rPr>
      </w:pPr>
      <w:bookmarkStart w:id="413" w:name="_ENREF_83"/>
      <w:r w:rsidRPr="00622CF5">
        <w:rPr>
          <w:noProof/>
        </w:rPr>
        <w:t xml:space="preserve">Steinberg, D. K., Carlson, C. A., Bates, N. R., Goldthwait, S. A., Madin, L. P., &amp; Michaels, A. F. (2000). Zooplankton vertical migration and the active transport of dissolved organic and inorganic carbon in the Sargasso Sea. </w:t>
      </w:r>
      <w:r w:rsidRPr="00622CF5">
        <w:rPr>
          <w:i/>
          <w:noProof/>
        </w:rPr>
        <w:t>Deep-Sea Research I 47</w:t>
      </w:r>
      <w:r w:rsidRPr="00622CF5">
        <w:rPr>
          <w:noProof/>
        </w:rPr>
        <w:t xml:space="preserve">(1), 137-158. </w:t>
      </w:r>
      <w:bookmarkEnd w:id="413"/>
    </w:p>
    <w:p w14:paraId="51A4CF1F" w14:textId="77777777" w:rsidR="006260A9" w:rsidRPr="00622CF5" w:rsidRDefault="006260A9" w:rsidP="006260A9">
      <w:pPr>
        <w:pStyle w:val="EndNoteBibliography"/>
        <w:spacing w:after="240"/>
        <w:ind w:left="1440" w:hanging="1440"/>
        <w:rPr>
          <w:noProof/>
        </w:rPr>
      </w:pPr>
      <w:bookmarkStart w:id="414" w:name="_ENREF_84"/>
      <w:r w:rsidRPr="00622CF5">
        <w:rPr>
          <w:noProof/>
        </w:rPr>
        <w:t xml:space="preserve">Stock, C., &amp; Dunne, J. (2010). Controls on the ratio of mesozooplankton production to primary production in marine ecosystems. </w:t>
      </w:r>
      <w:r w:rsidRPr="00622CF5">
        <w:rPr>
          <w:i/>
          <w:noProof/>
        </w:rPr>
        <w:t>Deep-Sea Research I, 57</w:t>
      </w:r>
      <w:r w:rsidRPr="00622CF5">
        <w:rPr>
          <w:noProof/>
        </w:rPr>
        <w:t xml:space="preserve">(1), 95-112. </w:t>
      </w:r>
      <w:bookmarkEnd w:id="414"/>
    </w:p>
    <w:p w14:paraId="3CC5C4F7" w14:textId="77777777" w:rsidR="006260A9" w:rsidRPr="00622CF5" w:rsidRDefault="006260A9" w:rsidP="006260A9">
      <w:pPr>
        <w:pStyle w:val="EndNoteBibliography"/>
        <w:spacing w:after="240"/>
        <w:ind w:left="1440" w:hanging="1440"/>
        <w:rPr>
          <w:noProof/>
        </w:rPr>
      </w:pPr>
      <w:bookmarkStart w:id="415" w:name="_ENREF_85"/>
      <w:r w:rsidRPr="00622CF5">
        <w:rPr>
          <w:noProof/>
        </w:rPr>
        <w:t xml:space="preserve">Strickland, J. D., &amp; Parsons, T. R. (1972). A practical handbook of seawater analysis, second ed. </w:t>
      </w:r>
      <w:r w:rsidRPr="00622CF5">
        <w:rPr>
          <w:i/>
          <w:noProof/>
        </w:rPr>
        <w:t>Bulletin of the Fisheries Research Board of Canada, 167</w:t>
      </w:r>
      <w:r w:rsidRPr="00622CF5">
        <w:rPr>
          <w:noProof/>
        </w:rPr>
        <w:t xml:space="preserve">. </w:t>
      </w:r>
      <w:bookmarkEnd w:id="415"/>
    </w:p>
    <w:p w14:paraId="3C2E2BD2" w14:textId="77777777" w:rsidR="006260A9" w:rsidRPr="00622CF5" w:rsidRDefault="006260A9" w:rsidP="006260A9">
      <w:pPr>
        <w:pStyle w:val="EndNoteBibliography"/>
        <w:spacing w:after="240"/>
        <w:ind w:left="1440" w:hanging="1440"/>
        <w:rPr>
          <w:noProof/>
        </w:rPr>
      </w:pPr>
      <w:bookmarkStart w:id="416" w:name="_ENREF_86"/>
      <w:r w:rsidRPr="00622CF5">
        <w:rPr>
          <w:noProof/>
        </w:rPr>
        <w:lastRenderedPageBreak/>
        <w:t xml:space="preserve">Stukel, M. R., Asher, E., Couto, N., Schofield, O., Strebel, S., Tortell, P., &amp; Ducklow, H. W. (2015a). The imbalance of new and export production in the western Antarctic Peninsula, a potentially "leaky" ecosystem. </w:t>
      </w:r>
      <w:r w:rsidRPr="00622CF5">
        <w:rPr>
          <w:i/>
          <w:noProof/>
        </w:rPr>
        <w:t>Global Biogeochemical Cycles, 29</w:t>
      </w:r>
      <w:r w:rsidRPr="00622CF5">
        <w:rPr>
          <w:noProof/>
        </w:rPr>
        <w:t xml:space="preserve">(9), 1400-1420. </w:t>
      </w:r>
      <w:bookmarkEnd w:id="416"/>
    </w:p>
    <w:p w14:paraId="623E4E4A" w14:textId="77777777" w:rsidR="006260A9" w:rsidRPr="00622CF5" w:rsidRDefault="006260A9" w:rsidP="006260A9">
      <w:pPr>
        <w:pStyle w:val="EndNoteBibliography"/>
        <w:spacing w:after="240"/>
        <w:ind w:left="1440" w:hanging="1440"/>
        <w:rPr>
          <w:noProof/>
        </w:rPr>
      </w:pPr>
      <w:bookmarkStart w:id="417" w:name="_ENREF_87"/>
      <w:r w:rsidRPr="00622CF5">
        <w:rPr>
          <w:noProof/>
        </w:rPr>
        <w:t xml:space="preserve">Stukel, M. R., Benitez-Nelson, C. R., Decima, M., Taylor, A. G., Buchwald, C., &amp; Landry, M. R. (2016). The biological pump in the Costa Rica Dome: an open-ocean upwelling system with high new production and low export. </w:t>
      </w:r>
      <w:r w:rsidRPr="00622CF5">
        <w:rPr>
          <w:i/>
          <w:noProof/>
        </w:rPr>
        <w:t>Journal of Plankton Research, 38</w:t>
      </w:r>
      <w:r w:rsidRPr="00622CF5">
        <w:rPr>
          <w:noProof/>
        </w:rPr>
        <w:t xml:space="preserve">(2), 348-365. </w:t>
      </w:r>
      <w:bookmarkEnd w:id="417"/>
    </w:p>
    <w:p w14:paraId="0E3F0F75" w14:textId="77777777" w:rsidR="006260A9" w:rsidRPr="00622CF5" w:rsidRDefault="006260A9" w:rsidP="006260A9">
      <w:pPr>
        <w:pStyle w:val="EndNoteBibliography"/>
        <w:spacing w:after="240"/>
        <w:ind w:left="1440" w:hanging="1440"/>
        <w:rPr>
          <w:noProof/>
        </w:rPr>
      </w:pPr>
      <w:bookmarkStart w:id="418" w:name="_ENREF_88"/>
      <w:r w:rsidRPr="00622CF5">
        <w:rPr>
          <w:noProof/>
        </w:rPr>
        <w:t xml:space="preserve">Stukel, M. R., Goericke, R., &amp; Landry, M. R. (2019a). Predicting primary production in the southern California Current Ecosystem from chlorophyll, nutrient concentrations, and irradiance. </w:t>
      </w:r>
      <w:r w:rsidRPr="00622CF5">
        <w:rPr>
          <w:i/>
          <w:noProof/>
        </w:rPr>
        <w:t>bioRxiv</w:t>
      </w:r>
      <w:r w:rsidRPr="00622CF5">
        <w:rPr>
          <w:noProof/>
        </w:rPr>
        <w:t xml:space="preserve">, 590240. </w:t>
      </w:r>
      <w:bookmarkEnd w:id="418"/>
    </w:p>
    <w:p w14:paraId="7689C974" w14:textId="77777777" w:rsidR="006260A9" w:rsidRPr="00622CF5" w:rsidRDefault="006260A9" w:rsidP="006260A9">
      <w:pPr>
        <w:pStyle w:val="EndNoteBibliography"/>
        <w:spacing w:after="240"/>
        <w:ind w:left="1440" w:hanging="1440"/>
        <w:rPr>
          <w:noProof/>
        </w:rPr>
      </w:pPr>
      <w:bookmarkStart w:id="419" w:name="_ENREF_89"/>
      <w:r w:rsidRPr="00622CF5">
        <w:rPr>
          <w:noProof/>
        </w:rPr>
        <w:t xml:space="preserve">Stukel, M. R., Kahru, M., Benitez-Nelson, C. R., Decima, M., Goericke, R., Landry, M. R., &amp; Ohman, M. D. (2015b). Using Lagrangian-based process studies to test satellite algorithms of vertical carbon flux in the eastern North Pacific Ocean. </w:t>
      </w:r>
      <w:r w:rsidRPr="00622CF5">
        <w:rPr>
          <w:i/>
          <w:noProof/>
        </w:rPr>
        <w:t>Journal of Geophysical Research-Oceans, 120</w:t>
      </w:r>
      <w:r w:rsidRPr="00622CF5">
        <w:rPr>
          <w:noProof/>
        </w:rPr>
        <w:t xml:space="preserve">(11), 7208-7222. </w:t>
      </w:r>
      <w:bookmarkEnd w:id="419"/>
    </w:p>
    <w:p w14:paraId="6309B05F" w14:textId="77777777" w:rsidR="006260A9" w:rsidRPr="00622CF5" w:rsidRDefault="006260A9" w:rsidP="006260A9">
      <w:pPr>
        <w:pStyle w:val="EndNoteBibliography"/>
        <w:spacing w:after="240"/>
        <w:ind w:left="1440" w:hanging="1440"/>
        <w:rPr>
          <w:noProof/>
        </w:rPr>
      </w:pPr>
      <w:bookmarkStart w:id="420" w:name="_ENREF_90"/>
      <w:r w:rsidRPr="00622CF5">
        <w:rPr>
          <w:noProof/>
        </w:rPr>
        <w:t xml:space="preserve">Stukel, M. R., Kelly, T. B., Aluwihare, L. I., Barbeau, K. A., Goericke, R., Krause, J. W., et al. (2019b). The Carbon:(234)Thorium ratios of sinking particles in the California current ecosystem 1: relationships with plankton ecosystem dynamics. </w:t>
      </w:r>
      <w:r w:rsidRPr="00622CF5">
        <w:rPr>
          <w:i/>
          <w:noProof/>
        </w:rPr>
        <w:t>Marine chemistry, 212</w:t>
      </w:r>
      <w:r w:rsidRPr="00622CF5">
        <w:rPr>
          <w:noProof/>
        </w:rPr>
        <w:t xml:space="preserve">, 1-15. </w:t>
      </w:r>
      <w:bookmarkEnd w:id="420"/>
    </w:p>
    <w:p w14:paraId="3074E42E" w14:textId="77777777" w:rsidR="006260A9" w:rsidRPr="00622CF5" w:rsidRDefault="006260A9" w:rsidP="006260A9">
      <w:pPr>
        <w:pStyle w:val="EndNoteBibliography"/>
        <w:spacing w:after="240"/>
        <w:ind w:left="1440" w:hanging="1440"/>
        <w:rPr>
          <w:noProof/>
        </w:rPr>
      </w:pPr>
      <w:bookmarkStart w:id="421" w:name="_ENREF_91"/>
      <w:r w:rsidRPr="00622CF5">
        <w:rPr>
          <w:noProof/>
        </w:rPr>
        <w:t xml:space="preserve">Stukel, M. R., Landry, M. R., Ohman, M. D., Goericke, R., Samo, T., &amp; Benitez-Nelson, C. R. (2012). Do inverse ecosystem models accurately reconstruct plankton trophic flows? Comparing two solution methods using field data from the California Current. </w:t>
      </w:r>
      <w:r w:rsidRPr="00622CF5">
        <w:rPr>
          <w:i/>
          <w:noProof/>
        </w:rPr>
        <w:t>Journal of Marine Systems, 91</w:t>
      </w:r>
      <w:r w:rsidRPr="00622CF5">
        <w:rPr>
          <w:noProof/>
        </w:rPr>
        <w:t xml:space="preserve">(1), 20-33. </w:t>
      </w:r>
      <w:bookmarkEnd w:id="421"/>
    </w:p>
    <w:p w14:paraId="2FC604A5" w14:textId="77777777" w:rsidR="006260A9" w:rsidRPr="00622CF5" w:rsidRDefault="006260A9" w:rsidP="006260A9">
      <w:pPr>
        <w:pStyle w:val="EndNoteBibliography"/>
        <w:spacing w:after="240"/>
        <w:ind w:left="1440" w:hanging="1440"/>
        <w:rPr>
          <w:noProof/>
        </w:rPr>
      </w:pPr>
      <w:bookmarkStart w:id="422" w:name="_ENREF_92"/>
      <w:r w:rsidRPr="00622CF5">
        <w:rPr>
          <w:noProof/>
        </w:rPr>
        <w:t xml:space="preserve">Stukel, M. R., Ohman, M. D., Benitez-Nelson, C. R., &amp; Landry, M. R. (2013). Contributions of mesozooplankton to vertical carbon export in a coastal upwelling system. </w:t>
      </w:r>
      <w:r w:rsidRPr="00622CF5">
        <w:rPr>
          <w:i/>
          <w:noProof/>
        </w:rPr>
        <w:t>Marine Ecology Progress Series, 491</w:t>
      </w:r>
      <w:r w:rsidRPr="00622CF5">
        <w:rPr>
          <w:noProof/>
        </w:rPr>
        <w:t xml:space="preserve">, 47-+. </w:t>
      </w:r>
      <w:bookmarkEnd w:id="422"/>
    </w:p>
    <w:p w14:paraId="6F17DA3E" w14:textId="77777777" w:rsidR="006260A9" w:rsidRPr="00622CF5" w:rsidRDefault="006260A9" w:rsidP="006260A9">
      <w:pPr>
        <w:pStyle w:val="EndNoteBibliography"/>
        <w:spacing w:after="240"/>
        <w:ind w:left="1440" w:hanging="1440"/>
        <w:rPr>
          <w:noProof/>
        </w:rPr>
      </w:pPr>
      <w:bookmarkStart w:id="423" w:name="_ENREF_93"/>
      <w:r w:rsidRPr="00622CF5">
        <w:rPr>
          <w:noProof/>
        </w:rPr>
        <w:lastRenderedPageBreak/>
        <w:t xml:space="preserve">Stukel, M. R., Song, H., Goericke, R., &amp; Miller, A. J. (2018). The role of subduction and gravitational sinking in particle export, carbon sequestration, and the remineralization length scale in the California Current Ecosystem. </w:t>
      </w:r>
      <w:r w:rsidRPr="00622CF5">
        <w:rPr>
          <w:i/>
          <w:noProof/>
        </w:rPr>
        <w:t>Limnology and Oceanography, 63</w:t>
      </w:r>
      <w:r w:rsidRPr="00622CF5">
        <w:rPr>
          <w:noProof/>
        </w:rPr>
        <w:t xml:space="preserve">(1), 363-383. </w:t>
      </w:r>
      <w:bookmarkEnd w:id="423"/>
    </w:p>
    <w:p w14:paraId="727CE651" w14:textId="77777777" w:rsidR="006260A9" w:rsidRPr="00622CF5" w:rsidRDefault="006260A9" w:rsidP="006260A9">
      <w:pPr>
        <w:pStyle w:val="EndNoteBibliography"/>
        <w:spacing w:after="240"/>
        <w:ind w:left="1440" w:hanging="1440"/>
        <w:rPr>
          <w:noProof/>
        </w:rPr>
      </w:pPr>
      <w:bookmarkStart w:id="424" w:name="_ENREF_94"/>
      <w:r w:rsidRPr="00622CF5">
        <w:rPr>
          <w:noProof/>
        </w:rPr>
        <w:t xml:space="preserve">Suggett, D., Kraay, G., Holligan, P., Davey, M., Aiken, J., &amp; Geider, R. (2001). Assessment of photosynthesis in a spring cyanobacterial bloom by use of a fast repetition rate fluorometer. </w:t>
      </w:r>
      <w:r w:rsidRPr="00622CF5">
        <w:rPr>
          <w:i/>
          <w:noProof/>
        </w:rPr>
        <w:t>Limnology and Oceanography, 46</w:t>
      </w:r>
      <w:r w:rsidRPr="00622CF5">
        <w:rPr>
          <w:noProof/>
        </w:rPr>
        <w:t xml:space="preserve">(4), 802-810. </w:t>
      </w:r>
      <w:bookmarkEnd w:id="424"/>
    </w:p>
    <w:p w14:paraId="390C9D9F" w14:textId="77777777" w:rsidR="006260A9" w:rsidRPr="00622CF5" w:rsidRDefault="006260A9" w:rsidP="006260A9">
      <w:pPr>
        <w:pStyle w:val="EndNoteBibliography"/>
        <w:spacing w:after="240"/>
        <w:ind w:left="1440" w:hanging="1440"/>
        <w:rPr>
          <w:noProof/>
        </w:rPr>
      </w:pPr>
      <w:bookmarkStart w:id="425" w:name="_ENREF_95"/>
      <w:r w:rsidRPr="00622CF5">
        <w:rPr>
          <w:noProof/>
        </w:rPr>
        <w:t xml:space="preserve">Teeter, L., Hamme, R. C., Ianson, D., &amp; Bianucci, L. (2018). Accurate Estimation of Net Community Production From O-2/Ar Measurements. </w:t>
      </w:r>
      <w:r w:rsidRPr="00622CF5">
        <w:rPr>
          <w:i/>
          <w:noProof/>
        </w:rPr>
        <w:t>Global Biogeochemical Cycles, 32</w:t>
      </w:r>
      <w:r w:rsidRPr="00622CF5">
        <w:rPr>
          <w:noProof/>
        </w:rPr>
        <w:t xml:space="preserve">(8), 1163-1181. </w:t>
      </w:r>
      <w:bookmarkEnd w:id="425"/>
    </w:p>
    <w:p w14:paraId="618C0FD1" w14:textId="77777777" w:rsidR="006260A9" w:rsidRPr="00622CF5" w:rsidRDefault="006260A9" w:rsidP="006260A9">
      <w:pPr>
        <w:pStyle w:val="EndNoteBibliography"/>
        <w:spacing w:after="240"/>
        <w:ind w:left="1440" w:hanging="1440"/>
        <w:rPr>
          <w:noProof/>
        </w:rPr>
      </w:pPr>
      <w:bookmarkStart w:id="426" w:name="_ENREF_96"/>
      <w:r w:rsidRPr="00622CF5">
        <w:rPr>
          <w:noProof/>
        </w:rPr>
        <w:t xml:space="preserve">Teira, E., José Pazó, M., Serret, P., &amp; Fernández, E. (2001). Dissolved organic carbon production by microbial populations in the Atlantic Ocean. </w:t>
      </w:r>
      <w:r w:rsidRPr="00622CF5">
        <w:rPr>
          <w:i/>
          <w:noProof/>
        </w:rPr>
        <w:t>Limnology and Oceanography, 46</w:t>
      </w:r>
      <w:r w:rsidRPr="00622CF5">
        <w:rPr>
          <w:noProof/>
        </w:rPr>
        <w:t xml:space="preserve">(6), 1370-1377. </w:t>
      </w:r>
      <w:bookmarkEnd w:id="426"/>
    </w:p>
    <w:p w14:paraId="0075CDE5" w14:textId="77777777" w:rsidR="006260A9" w:rsidRPr="00622CF5" w:rsidRDefault="006260A9" w:rsidP="006260A9">
      <w:pPr>
        <w:pStyle w:val="EndNoteBibliography"/>
        <w:spacing w:after="240"/>
        <w:ind w:left="1440" w:hanging="1440"/>
        <w:rPr>
          <w:noProof/>
        </w:rPr>
      </w:pPr>
      <w:bookmarkStart w:id="427" w:name="_ENREF_97"/>
      <w:r w:rsidRPr="00622CF5">
        <w:rPr>
          <w:noProof/>
        </w:rPr>
        <w:t xml:space="preserve">Thunell, R., Benitez-Nelson, C., Varela, R., Astor, Y., &amp; Muller-Karger, F. (2007). Particulate organic carbon fluxes along upwelling-dominated continental margins: Rates and mechanisms. </w:t>
      </w:r>
      <w:r w:rsidRPr="00622CF5">
        <w:rPr>
          <w:i/>
          <w:noProof/>
        </w:rPr>
        <w:t>Global Biogeochemical Cycles, 21</w:t>
      </w:r>
      <w:r w:rsidRPr="00622CF5">
        <w:rPr>
          <w:noProof/>
        </w:rPr>
        <w:t xml:space="preserve">(1). </w:t>
      </w:r>
      <w:bookmarkEnd w:id="427"/>
    </w:p>
    <w:p w14:paraId="0108BF1B" w14:textId="77777777" w:rsidR="006260A9" w:rsidRPr="00622CF5" w:rsidRDefault="006260A9" w:rsidP="006260A9">
      <w:pPr>
        <w:pStyle w:val="EndNoteBibliography"/>
        <w:spacing w:after="240"/>
        <w:ind w:left="1440" w:hanging="1440"/>
        <w:rPr>
          <w:noProof/>
        </w:rPr>
      </w:pPr>
      <w:bookmarkStart w:id="428" w:name="_ENREF_98"/>
      <w:r w:rsidRPr="00622CF5">
        <w:rPr>
          <w:noProof/>
        </w:rPr>
        <w:t>Tortell, P. D., Asher, E. C., Ducklow, H. W., Goldman, J. A. L., Dacey, J. W. H., Grzymski, J. J., et al. (2014). Metabolic balance of coastal Antarctic waters revealed by autonomous pCO</w:t>
      </w:r>
      <w:r w:rsidRPr="00622CF5">
        <w:rPr>
          <w:noProof/>
          <w:vertAlign w:val="subscript"/>
        </w:rPr>
        <w:t>2</w:t>
      </w:r>
      <w:r w:rsidRPr="00622CF5">
        <w:rPr>
          <w:noProof/>
        </w:rPr>
        <w:t xml:space="preserve"> and Delta O</w:t>
      </w:r>
      <w:r w:rsidRPr="00622CF5">
        <w:rPr>
          <w:noProof/>
          <w:vertAlign w:val="subscript"/>
        </w:rPr>
        <w:t>2</w:t>
      </w:r>
      <w:r w:rsidRPr="00622CF5">
        <w:rPr>
          <w:noProof/>
        </w:rPr>
        <w:t xml:space="preserve">/Ar measurements. </w:t>
      </w:r>
      <w:r w:rsidRPr="00622CF5">
        <w:rPr>
          <w:i/>
          <w:noProof/>
        </w:rPr>
        <w:t>Geophysical Research Letters, 41</w:t>
      </w:r>
      <w:r w:rsidRPr="00622CF5">
        <w:rPr>
          <w:noProof/>
        </w:rPr>
        <w:t xml:space="preserve">(19), 6803-6810. </w:t>
      </w:r>
      <w:bookmarkEnd w:id="428"/>
    </w:p>
    <w:p w14:paraId="6F0037CE" w14:textId="77777777" w:rsidR="006260A9" w:rsidRPr="00622CF5" w:rsidRDefault="006260A9" w:rsidP="006260A9">
      <w:pPr>
        <w:pStyle w:val="EndNoteBibliography"/>
        <w:spacing w:after="240"/>
        <w:ind w:left="1440" w:hanging="1440"/>
        <w:rPr>
          <w:noProof/>
        </w:rPr>
      </w:pPr>
      <w:bookmarkStart w:id="429" w:name="_ENREF_99"/>
      <w:r w:rsidRPr="00622CF5">
        <w:rPr>
          <w:noProof/>
        </w:rPr>
        <w:t xml:space="preserve">Uitz, J., Stramski, D., Reynolds, R. A., &amp; Dubranna, J. (2015). Assessing phytoplankton community composition from hyperspectral measurements of phytoplankton absorption coefficient and remote-sensing reflectance in open-ocean environments. </w:t>
      </w:r>
      <w:r w:rsidRPr="00622CF5">
        <w:rPr>
          <w:i/>
          <w:noProof/>
        </w:rPr>
        <w:t>Remote Sensing of Environment, 171</w:t>
      </w:r>
      <w:r w:rsidRPr="00622CF5">
        <w:rPr>
          <w:noProof/>
        </w:rPr>
        <w:t xml:space="preserve">, 58-74. </w:t>
      </w:r>
      <w:bookmarkEnd w:id="429"/>
    </w:p>
    <w:p w14:paraId="54DF7519" w14:textId="77777777" w:rsidR="006260A9" w:rsidRPr="00622CF5" w:rsidRDefault="006260A9" w:rsidP="006260A9">
      <w:pPr>
        <w:pStyle w:val="EndNoteBibliography"/>
        <w:spacing w:after="240"/>
        <w:ind w:left="1440" w:hanging="1440"/>
        <w:rPr>
          <w:noProof/>
        </w:rPr>
      </w:pPr>
      <w:bookmarkStart w:id="430" w:name="_ENREF_100"/>
      <w:r w:rsidRPr="00622CF5">
        <w:rPr>
          <w:noProof/>
        </w:rPr>
        <w:t xml:space="preserve">Wang, S., Kranz, S. A., Kelly, T. B., Song, H., R., S. M., &amp; N., C. (submitted). Lagrangian studies of net community production: The effect of diel and multi-day non-steady </w:t>
      </w:r>
      <w:r w:rsidRPr="00622CF5">
        <w:rPr>
          <w:noProof/>
        </w:rPr>
        <w:lastRenderedPageBreak/>
        <w:t xml:space="preserve">state factors and vertical fluxes on O2/Ar in a dynamic upwelling region. </w:t>
      </w:r>
      <w:r w:rsidRPr="00622CF5">
        <w:rPr>
          <w:i/>
          <w:noProof/>
        </w:rPr>
        <w:t>JGR-Oceans</w:t>
      </w:r>
      <w:r w:rsidRPr="00622CF5">
        <w:rPr>
          <w:noProof/>
        </w:rPr>
        <w:t xml:space="preserve">. </w:t>
      </w:r>
      <w:bookmarkEnd w:id="430"/>
    </w:p>
    <w:p w14:paraId="4FF15504" w14:textId="77777777" w:rsidR="006260A9" w:rsidRPr="00622CF5" w:rsidRDefault="006260A9" w:rsidP="006260A9">
      <w:pPr>
        <w:pStyle w:val="EndNoteBibliography"/>
        <w:ind w:left="1440" w:hanging="1440"/>
        <w:rPr>
          <w:noProof/>
        </w:rPr>
      </w:pPr>
      <w:bookmarkStart w:id="431" w:name="_ENREF_101"/>
      <w:r w:rsidRPr="00622CF5">
        <w:rPr>
          <w:noProof/>
        </w:rPr>
        <w:t xml:space="preserve">Yool, A., Martin, A. P., Fernandez, C., &amp; Clark, D. R. (2007). The significance of nitrification for oceanic new production. </w:t>
      </w:r>
      <w:r w:rsidRPr="00622CF5">
        <w:rPr>
          <w:i/>
          <w:noProof/>
        </w:rPr>
        <w:t>Nature, 447</w:t>
      </w:r>
      <w:r w:rsidRPr="00622CF5">
        <w:rPr>
          <w:noProof/>
        </w:rPr>
        <w:t xml:space="preserve">(7147), 999-1002. </w:t>
      </w:r>
      <w:bookmarkEnd w:id="431"/>
    </w:p>
    <w:p w14:paraId="1DB7EE65" w14:textId="1B9C22D7" w:rsidR="00F530E3" w:rsidRPr="00622CF5" w:rsidRDefault="00D41DFB" w:rsidP="007A653A">
      <w:pPr>
        <w:spacing w:line="360" w:lineRule="auto"/>
        <w:ind w:left="450" w:hanging="450"/>
      </w:pPr>
      <w:r w:rsidRPr="00622CF5">
        <w:fldChar w:fldCharType="end"/>
      </w:r>
    </w:p>
    <w:p w14:paraId="34414905" w14:textId="77777777" w:rsidR="00617DAB" w:rsidRPr="00622CF5" w:rsidRDefault="00617DAB" w:rsidP="007A653A">
      <w:pPr>
        <w:spacing w:line="360" w:lineRule="auto"/>
        <w:ind w:left="450" w:hanging="450"/>
      </w:pPr>
    </w:p>
    <w:p w14:paraId="18AE6BA2" w14:textId="77777777" w:rsidR="00283E1E" w:rsidRPr="005B05F7" w:rsidRDefault="00283E1E" w:rsidP="00283E1E">
      <w:pPr>
        <w:spacing w:before="120" w:line="360" w:lineRule="auto"/>
        <w:ind w:firstLine="360"/>
        <w:outlineLvl w:val="0"/>
        <w:rPr>
          <w:b/>
          <w:u w:val="single"/>
        </w:rPr>
      </w:pPr>
      <w:r w:rsidRPr="005B05F7">
        <w:rPr>
          <w:b/>
          <w:u w:val="single"/>
        </w:rPr>
        <w:fldChar w:fldCharType="begin"/>
      </w:r>
      <w:r w:rsidRPr="005B05F7">
        <w:rPr>
          <w:b/>
          <w:u w:val="single"/>
        </w:rPr>
        <w:instrText xml:space="preserve"> INCLUDEPICTURE "D:\\var\\folders\\gz\\rh8gvsy97w5bpm0mv1dd41s40000gn\\T\\com.microsoft.Word\\WebArchiveCopyPasteTempFiles\\page12image2356489824" \* MERGEFORMAT </w:instrText>
      </w:r>
      <w:r w:rsidRPr="005B05F7">
        <w:rPr>
          <w:b/>
          <w:u w:val="single"/>
        </w:rPr>
        <w:fldChar w:fldCharType="end"/>
      </w:r>
      <w:r w:rsidRPr="005B05F7">
        <w:rPr>
          <w:b/>
          <w:u w:val="single"/>
        </w:rPr>
        <w:br w:type="page"/>
      </w:r>
    </w:p>
    <w:p w14:paraId="1FE127ED" w14:textId="7008C838" w:rsidR="00FF29E3" w:rsidRPr="00622CF5" w:rsidRDefault="00FF29E3" w:rsidP="00FF29E3">
      <w:pPr>
        <w:spacing w:line="360" w:lineRule="auto"/>
        <w:jc w:val="both"/>
        <w:rPr>
          <w:rFonts w:eastAsiaTheme="minorEastAsia"/>
          <w:i/>
          <w:sz w:val="22"/>
        </w:rPr>
      </w:pPr>
      <w:r w:rsidRPr="00622CF5">
        <w:rPr>
          <w:rFonts w:eastAsiaTheme="minorEastAsia"/>
          <w:i/>
          <w:sz w:val="22"/>
        </w:rPr>
        <w:lastRenderedPageBreak/>
        <w:t xml:space="preserve">Table 1: </w:t>
      </w:r>
      <w:r w:rsidR="00D15AE6" w:rsidRPr="00622CF5">
        <w:rPr>
          <w:rFonts w:eastAsiaTheme="minorEastAsia"/>
          <w:i/>
          <w:sz w:val="22"/>
        </w:rPr>
        <w:t>Production</w:t>
      </w:r>
      <w:r w:rsidR="00C60FB4" w:rsidRPr="00622CF5">
        <w:rPr>
          <w:rFonts w:eastAsiaTheme="minorEastAsia"/>
          <w:i/>
          <w:sz w:val="22"/>
        </w:rPr>
        <w:t xml:space="preserve"> metrics </w:t>
      </w:r>
      <w:r w:rsidR="0087237C" w:rsidRPr="00622CF5">
        <w:rPr>
          <w:rFonts w:eastAsiaTheme="minorEastAsia"/>
          <w:i/>
          <w:sz w:val="22"/>
        </w:rPr>
        <w:t>for</w:t>
      </w:r>
      <w:r w:rsidR="00EF5D42" w:rsidRPr="00622CF5">
        <w:rPr>
          <w:rFonts w:eastAsiaTheme="minorEastAsia"/>
          <w:i/>
          <w:sz w:val="22"/>
        </w:rPr>
        <w:t xml:space="preserve"> CCL-LTER Process cruises</w:t>
      </w:r>
      <w:r w:rsidR="0087237C" w:rsidRPr="00622CF5">
        <w:rPr>
          <w:rFonts w:eastAsiaTheme="minorEastAsia"/>
          <w:i/>
          <w:sz w:val="22"/>
        </w:rPr>
        <w:t xml:space="preserve"> </w:t>
      </w:r>
      <w:r w:rsidR="00C60FB4" w:rsidRPr="00622CF5">
        <w:rPr>
          <w:rFonts w:eastAsiaTheme="minorEastAsia"/>
          <w:i/>
          <w:sz w:val="22"/>
        </w:rPr>
        <w:t xml:space="preserve">P1604 and P1706. Values represent average </w:t>
      </w:r>
      <w:r w:rsidR="00BA1B49" w:rsidRPr="00622CF5">
        <w:rPr>
          <w:rFonts w:eastAsiaTheme="minorEastAsia"/>
          <w:i/>
          <w:sz w:val="22"/>
        </w:rPr>
        <w:t>rates in mmol C m</w:t>
      </w:r>
      <w:r w:rsidR="00BA1B49" w:rsidRPr="00622CF5">
        <w:rPr>
          <w:rFonts w:eastAsiaTheme="minorEastAsia"/>
          <w:i/>
          <w:sz w:val="22"/>
          <w:vertAlign w:val="superscript"/>
        </w:rPr>
        <w:t>-2</w:t>
      </w:r>
      <w:r w:rsidR="00BA1B49" w:rsidRPr="00622CF5">
        <w:rPr>
          <w:rFonts w:eastAsiaTheme="minorEastAsia"/>
          <w:i/>
          <w:sz w:val="22"/>
        </w:rPr>
        <w:t xml:space="preserve"> d</w:t>
      </w:r>
      <w:r w:rsidR="00BA1B49" w:rsidRPr="00622CF5">
        <w:rPr>
          <w:rFonts w:eastAsiaTheme="minorEastAsia"/>
          <w:i/>
          <w:sz w:val="22"/>
          <w:vertAlign w:val="superscript"/>
        </w:rPr>
        <w:t xml:space="preserve">-1 </w:t>
      </w:r>
      <w:r w:rsidR="00BA1B49" w:rsidRPr="00622CF5">
        <w:rPr>
          <w:rFonts w:eastAsiaTheme="minorEastAsia"/>
          <w:i/>
          <w:sz w:val="22"/>
        </w:rPr>
        <w:t xml:space="preserve">integrated over the mixed layer depth. </w:t>
      </w:r>
      <w:r w:rsidRPr="00622CF5">
        <w:rPr>
          <w:rFonts w:eastAsiaTheme="minorEastAsia"/>
          <w:i/>
          <w:sz w:val="22"/>
        </w:rPr>
        <w:t xml:space="preserve"> </w:t>
      </w:r>
      <w:r w:rsidR="00EF5D42" w:rsidRPr="00622CF5">
        <w:rPr>
          <w:rFonts w:eastAsiaTheme="minorEastAsia"/>
          <w:i/>
          <w:sz w:val="22"/>
        </w:rPr>
        <w:t>E</w:t>
      </w:r>
      <w:r w:rsidRPr="00622CF5">
        <w:rPr>
          <w:rFonts w:eastAsiaTheme="minorEastAsia"/>
          <w:i/>
          <w:sz w:val="22"/>
        </w:rPr>
        <w:t>rror</w:t>
      </w:r>
      <w:r w:rsidR="00EF5D42" w:rsidRPr="00622CF5">
        <w:rPr>
          <w:rFonts w:eastAsiaTheme="minorEastAsia"/>
          <w:i/>
          <w:sz w:val="22"/>
        </w:rPr>
        <w:t>s are</w:t>
      </w:r>
      <w:r w:rsidRPr="00622CF5">
        <w:rPr>
          <w:rFonts w:eastAsiaTheme="minorEastAsia"/>
          <w:i/>
          <w:sz w:val="22"/>
        </w:rPr>
        <w:t xml:space="preserve"> </w:t>
      </w:r>
      <w:r w:rsidR="00F369AF" w:rsidRPr="00622CF5">
        <w:rPr>
          <w:rFonts w:eastAsiaTheme="minorEastAsia"/>
          <w:i/>
          <w:sz w:val="22"/>
        </w:rPr>
        <w:t>standard error</w:t>
      </w:r>
      <w:r w:rsidR="00EF5D42" w:rsidRPr="00622CF5">
        <w:rPr>
          <w:rFonts w:eastAsiaTheme="minorEastAsia"/>
          <w:i/>
          <w:sz w:val="22"/>
        </w:rPr>
        <w:t>s</w:t>
      </w:r>
      <w:r w:rsidR="00F369AF" w:rsidRPr="00622CF5">
        <w:rPr>
          <w:rFonts w:eastAsiaTheme="minorEastAsia"/>
          <w:i/>
          <w:sz w:val="22"/>
        </w:rPr>
        <w:t xml:space="preserve"> of the mean (SOM)</w:t>
      </w:r>
      <w:r w:rsidRPr="00622CF5">
        <w:rPr>
          <w:rFonts w:eastAsiaTheme="minorEastAsia"/>
          <w:i/>
          <w:sz w:val="22"/>
        </w:rPr>
        <w:t>.</w:t>
      </w:r>
      <w:r w:rsidR="0076112B" w:rsidRPr="00622CF5">
        <w:rPr>
          <w:rFonts w:eastAsiaTheme="minorEastAsia"/>
          <w:i/>
          <w:sz w:val="22"/>
        </w:rPr>
        <w:t xml:space="preserve"> </w:t>
      </w:r>
      <w:r w:rsidR="007262FA" w:rsidRPr="00622CF5">
        <w:rPr>
          <w:rFonts w:eastAsiaTheme="minorEastAsia"/>
          <w:i/>
          <w:sz w:val="22"/>
        </w:rPr>
        <w:t>ND indicates that no measurements were made. X indicates that data were not reliable as indicated in the text.</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
        <w:gridCol w:w="782"/>
        <w:gridCol w:w="967"/>
        <w:gridCol w:w="810"/>
        <w:gridCol w:w="990"/>
        <w:gridCol w:w="810"/>
        <w:gridCol w:w="810"/>
        <w:gridCol w:w="810"/>
        <w:gridCol w:w="810"/>
        <w:gridCol w:w="810"/>
        <w:gridCol w:w="810"/>
      </w:tblGrid>
      <w:tr w:rsidR="0076112B" w:rsidRPr="00622CF5" w14:paraId="6091AAA8" w14:textId="77777777" w:rsidTr="00EF5D42">
        <w:trPr>
          <w:trHeight w:val="320"/>
        </w:trPr>
        <w:tc>
          <w:tcPr>
            <w:tcW w:w="928" w:type="dxa"/>
            <w:shd w:val="clear" w:color="auto" w:fill="auto"/>
            <w:noWrap/>
            <w:vAlign w:val="bottom"/>
            <w:hideMark/>
          </w:tcPr>
          <w:p w14:paraId="1BC5754F" w14:textId="77777777" w:rsidR="0076112B" w:rsidRPr="00622CF5" w:rsidRDefault="0076112B" w:rsidP="0076112B">
            <w:pPr>
              <w:rPr>
                <w:sz w:val="16"/>
                <w:szCs w:val="16"/>
              </w:rPr>
            </w:pPr>
          </w:p>
        </w:tc>
        <w:tc>
          <w:tcPr>
            <w:tcW w:w="782" w:type="dxa"/>
            <w:shd w:val="clear" w:color="auto" w:fill="auto"/>
            <w:noWrap/>
            <w:vAlign w:val="bottom"/>
            <w:hideMark/>
          </w:tcPr>
          <w:p w14:paraId="013212BF" w14:textId="77777777" w:rsidR="0076112B" w:rsidRPr="00622CF5" w:rsidRDefault="0076112B" w:rsidP="0076112B">
            <w:pPr>
              <w:rPr>
                <w:color w:val="000000"/>
                <w:sz w:val="16"/>
                <w:szCs w:val="16"/>
              </w:rPr>
            </w:pPr>
            <w:r w:rsidRPr="00622CF5">
              <w:rPr>
                <w:color w:val="000000"/>
                <w:sz w:val="16"/>
                <w:szCs w:val="16"/>
              </w:rPr>
              <w:t xml:space="preserve">NCP </w:t>
            </w:r>
          </w:p>
          <w:p w14:paraId="7905E1F4" w14:textId="77777777" w:rsidR="0076112B" w:rsidRPr="00622CF5" w:rsidRDefault="0076112B" w:rsidP="0076112B">
            <w:pPr>
              <w:rPr>
                <w:color w:val="000000"/>
                <w:sz w:val="16"/>
                <w:szCs w:val="16"/>
              </w:rPr>
            </w:pPr>
            <w:r w:rsidRPr="00622CF5">
              <w:rPr>
                <w:color w:val="000000"/>
                <w:sz w:val="16"/>
                <w:szCs w:val="16"/>
              </w:rPr>
              <w:t>Prior</w:t>
            </w:r>
          </w:p>
        </w:tc>
        <w:tc>
          <w:tcPr>
            <w:tcW w:w="967" w:type="dxa"/>
            <w:shd w:val="clear" w:color="auto" w:fill="auto"/>
            <w:noWrap/>
            <w:vAlign w:val="bottom"/>
            <w:hideMark/>
          </w:tcPr>
          <w:p w14:paraId="71BA5329" w14:textId="77777777" w:rsidR="0076112B" w:rsidRPr="00622CF5" w:rsidRDefault="0076112B" w:rsidP="0076112B">
            <w:pPr>
              <w:rPr>
                <w:color w:val="000000"/>
                <w:sz w:val="16"/>
                <w:szCs w:val="16"/>
              </w:rPr>
            </w:pPr>
            <w:r w:rsidRPr="00622CF5">
              <w:rPr>
                <w:color w:val="000000"/>
                <w:sz w:val="16"/>
                <w:szCs w:val="16"/>
              </w:rPr>
              <w:t xml:space="preserve">NCP </w:t>
            </w:r>
          </w:p>
          <w:p w14:paraId="14154B80" w14:textId="60C7C3D5" w:rsidR="0076112B" w:rsidRPr="00622CF5" w:rsidRDefault="00F369AF" w:rsidP="0076112B">
            <w:pPr>
              <w:rPr>
                <w:color w:val="000000"/>
                <w:sz w:val="16"/>
                <w:szCs w:val="16"/>
              </w:rPr>
            </w:pPr>
            <w:r w:rsidRPr="00622CF5">
              <w:rPr>
                <w:color w:val="000000"/>
                <w:sz w:val="16"/>
                <w:szCs w:val="16"/>
              </w:rPr>
              <w:t>inst</w:t>
            </w:r>
            <w:r w:rsidR="0076112B" w:rsidRPr="00622CF5">
              <w:rPr>
                <w:color w:val="000000"/>
                <w:sz w:val="16"/>
                <w:szCs w:val="16"/>
              </w:rPr>
              <w:t xml:space="preserve"> </w:t>
            </w:r>
          </w:p>
        </w:tc>
        <w:tc>
          <w:tcPr>
            <w:tcW w:w="810" w:type="dxa"/>
            <w:shd w:val="clear" w:color="auto" w:fill="auto"/>
            <w:noWrap/>
            <w:vAlign w:val="bottom"/>
            <w:hideMark/>
          </w:tcPr>
          <w:p w14:paraId="0FFE2DDE" w14:textId="77777777" w:rsidR="0076112B" w:rsidRPr="00622CF5" w:rsidRDefault="0076112B" w:rsidP="0076112B">
            <w:pPr>
              <w:rPr>
                <w:color w:val="000000"/>
                <w:sz w:val="16"/>
                <w:szCs w:val="16"/>
              </w:rPr>
            </w:pPr>
            <w:r w:rsidRPr="00622CF5">
              <w:rPr>
                <w:rFonts w:eastAsiaTheme="minorEastAsia"/>
                <w:sz w:val="16"/>
                <w:szCs w:val="16"/>
              </w:rPr>
              <w:t>NPP</w:t>
            </w:r>
            <w:r w:rsidRPr="00622CF5">
              <w:rPr>
                <w:rFonts w:eastAsiaTheme="minorEastAsia"/>
                <w:sz w:val="16"/>
                <w:szCs w:val="16"/>
                <w:vertAlign w:val="subscript"/>
              </w:rPr>
              <w:t>14C</w:t>
            </w:r>
          </w:p>
        </w:tc>
        <w:tc>
          <w:tcPr>
            <w:tcW w:w="990" w:type="dxa"/>
            <w:shd w:val="clear" w:color="auto" w:fill="auto"/>
            <w:noWrap/>
            <w:vAlign w:val="bottom"/>
          </w:tcPr>
          <w:p w14:paraId="25325240" w14:textId="77777777" w:rsidR="0076112B" w:rsidRPr="00622CF5" w:rsidRDefault="0076112B" w:rsidP="0076112B">
            <w:pPr>
              <w:rPr>
                <w:color w:val="000000"/>
                <w:sz w:val="16"/>
                <w:szCs w:val="16"/>
                <w:vertAlign w:val="subscript"/>
              </w:rPr>
            </w:pPr>
            <w:r w:rsidRPr="00622CF5">
              <w:rPr>
                <w:color w:val="000000"/>
                <w:sz w:val="16"/>
                <w:szCs w:val="16"/>
              </w:rPr>
              <w:t xml:space="preserve">NPP </w:t>
            </w:r>
            <w:r w:rsidRPr="00622CF5">
              <w:rPr>
                <w:color w:val="000000"/>
                <w:sz w:val="16"/>
                <w:szCs w:val="16"/>
                <w:vertAlign w:val="subscript"/>
              </w:rPr>
              <w:t>G/G</w:t>
            </w:r>
          </w:p>
        </w:tc>
        <w:tc>
          <w:tcPr>
            <w:tcW w:w="810" w:type="dxa"/>
            <w:shd w:val="clear" w:color="auto" w:fill="auto"/>
            <w:noWrap/>
            <w:vAlign w:val="bottom"/>
            <w:hideMark/>
          </w:tcPr>
          <w:p w14:paraId="168A285C" w14:textId="77777777" w:rsidR="0076112B" w:rsidRPr="00622CF5" w:rsidRDefault="0076112B" w:rsidP="0076112B">
            <w:pPr>
              <w:rPr>
                <w:color w:val="000000"/>
                <w:sz w:val="16"/>
                <w:szCs w:val="16"/>
              </w:rPr>
            </w:pPr>
            <w:r w:rsidRPr="00622CF5">
              <w:rPr>
                <w:color w:val="000000"/>
                <w:sz w:val="16"/>
                <w:szCs w:val="16"/>
              </w:rPr>
              <w:t>NP</w:t>
            </w:r>
          </w:p>
        </w:tc>
        <w:tc>
          <w:tcPr>
            <w:tcW w:w="810" w:type="dxa"/>
            <w:vAlign w:val="bottom"/>
          </w:tcPr>
          <w:p w14:paraId="4D3B135C" w14:textId="77777777" w:rsidR="0076112B" w:rsidRPr="00622CF5" w:rsidRDefault="0076112B" w:rsidP="0076112B">
            <w:pPr>
              <w:rPr>
                <w:color w:val="000000"/>
                <w:sz w:val="16"/>
                <w:szCs w:val="16"/>
              </w:rPr>
            </w:pPr>
            <w:r w:rsidRPr="00622CF5">
              <w:rPr>
                <w:color w:val="000000"/>
                <w:sz w:val="16"/>
                <w:szCs w:val="16"/>
              </w:rPr>
              <w:t xml:space="preserve">Export </w:t>
            </w:r>
            <w:r w:rsidR="00C95FB9" w:rsidRPr="00622CF5">
              <w:rPr>
                <w:color w:val="000000"/>
                <w:sz w:val="16"/>
                <w:szCs w:val="16"/>
              </w:rPr>
              <w:t>flux</w:t>
            </w:r>
          </w:p>
        </w:tc>
        <w:tc>
          <w:tcPr>
            <w:tcW w:w="810" w:type="dxa"/>
            <w:vAlign w:val="bottom"/>
          </w:tcPr>
          <w:p w14:paraId="6E628444" w14:textId="77777777" w:rsidR="0076112B" w:rsidRPr="00622CF5" w:rsidRDefault="0076112B" w:rsidP="0076112B">
            <w:pPr>
              <w:rPr>
                <w:sz w:val="16"/>
                <w:szCs w:val="16"/>
              </w:rPr>
            </w:pPr>
            <w:r w:rsidRPr="00622CF5">
              <w:rPr>
                <w:color w:val="000000"/>
                <w:sz w:val="16"/>
                <w:szCs w:val="16"/>
              </w:rPr>
              <w:t>f-ratio</w:t>
            </w:r>
          </w:p>
        </w:tc>
        <w:tc>
          <w:tcPr>
            <w:tcW w:w="810" w:type="dxa"/>
            <w:vAlign w:val="bottom"/>
          </w:tcPr>
          <w:p w14:paraId="5479085B" w14:textId="77777777" w:rsidR="0076112B" w:rsidRPr="00622CF5" w:rsidRDefault="0076112B" w:rsidP="0076112B">
            <w:pPr>
              <w:rPr>
                <w:color w:val="000000"/>
                <w:sz w:val="16"/>
                <w:szCs w:val="16"/>
              </w:rPr>
            </w:pPr>
            <w:r w:rsidRPr="00622CF5">
              <w:rPr>
                <w:color w:val="000000"/>
                <w:sz w:val="16"/>
                <w:szCs w:val="16"/>
              </w:rPr>
              <w:t xml:space="preserve">GPP (FRRF) </w:t>
            </w:r>
          </w:p>
        </w:tc>
        <w:tc>
          <w:tcPr>
            <w:tcW w:w="810" w:type="dxa"/>
            <w:vAlign w:val="bottom"/>
          </w:tcPr>
          <w:p w14:paraId="42427B60" w14:textId="77777777" w:rsidR="0076112B" w:rsidRPr="00622CF5" w:rsidRDefault="0076112B" w:rsidP="0076112B">
            <w:pPr>
              <w:rPr>
                <w:color w:val="000000"/>
                <w:sz w:val="16"/>
                <w:szCs w:val="16"/>
              </w:rPr>
            </w:pPr>
            <w:r w:rsidRPr="00622CF5">
              <w:rPr>
                <w:color w:val="000000"/>
                <w:sz w:val="16"/>
                <w:szCs w:val="16"/>
              </w:rPr>
              <w:t xml:space="preserve">GPP-EIMS </w:t>
            </w:r>
          </w:p>
        </w:tc>
        <w:tc>
          <w:tcPr>
            <w:tcW w:w="810" w:type="dxa"/>
            <w:vAlign w:val="bottom"/>
          </w:tcPr>
          <w:p w14:paraId="0B83F66F" w14:textId="77777777" w:rsidR="0076112B" w:rsidRPr="00622CF5" w:rsidRDefault="0076112B" w:rsidP="0076112B">
            <w:pPr>
              <w:rPr>
                <w:color w:val="000000"/>
                <w:sz w:val="16"/>
                <w:szCs w:val="16"/>
              </w:rPr>
            </w:pPr>
            <w:r w:rsidRPr="00622CF5">
              <w:rPr>
                <w:color w:val="000000"/>
                <w:sz w:val="16"/>
                <w:szCs w:val="16"/>
              </w:rPr>
              <w:t xml:space="preserve">Respiration (EIMS) </w:t>
            </w:r>
          </w:p>
        </w:tc>
      </w:tr>
      <w:tr w:rsidR="0076112B" w:rsidRPr="00622CF5" w14:paraId="535D9B2B" w14:textId="77777777" w:rsidTr="0076112B">
        <w:trPr>
          <w:trHeight w:val="320"/>
        </w:trPr>
        <w:tc>
          <w:tcPr>
            <w:tcW w:w="9337" w:type="dxa"/>
            <w:gridSpan w:val="11"/>
            <w:shd w:val="pct15" w:color="auto" w:fill="auto"/>
            <w:noWrap/>
            <w:vAlign w:val="bottom"/>
            <w:hideMark/>
          </w:tcPr>
          <w:p w14:paraId="4F4CE0EC" w14:textId="77777777" w:rsidR="0076112B" w:rsidRPr="00622CF5" w:rsidRDefault="0076112B" w:rsidP="0076112B">
            <w:pPr>
              <w:jc w:val="center"/>
              <w:rPr>
                <w:color w:val="000000"/>
                <w:sz w:val="16"/>
                <w:szCs w:val="16"/>
              </w:rPr>
            </w:pPr>
            <w:r w:rsidRPr="00622CF5">
              <w:rPr>
                <w:color w:val="000000"/>
                <w:sz w:val="16"/>
                <w:szCs w:val="16"/>
              </w:rPr>
              <w:t>P1604</w:t>
            </w:r>
          </w:p>
        </w:tc>
      </w:tr>
      <w:tr w:rsidR="0076112B" w:rsidRPr="00622CF5" w14:paraId="3510DDC8" w14:textId="77777777" w:rsidTr="00EF5D42">
        <w:trPr>
          <w:trHeight w:val="320"/>
        </w:trPr>
        <w:tc>
          <w:tcPr>
            <w:tcW w:w="928" w:type="dxa"/>
            <w:shd w:val="clear" w:color="auto" w:fill="auto"/>
            <w:noWrap/>
            <w:vAlign w:val="bottom"/>
            <w:hideMark/>
          </w:tcPr>
          <w:p w14:paraId="4916ADDE" w14:textId="77777777" w:rsidR="0076112B" w:rsidRPr="00622CF5" w:rsidRDefault="0076112B" w:rsidP="0076112B">
            <w:pPr>
              <w:rPr>
                <w:color w:val="000000"/>
                <w:sz w:val="16"/>
                <w:szCs w:val="16"/>
              </w:rPr>
            </w:pPr>
            <w:r w:rsidRPr="00622CF5">
              <w:rPr>
                <w:color w:val="000000"/>
                <w:sz w:val="16"/>
                <w:szCs w:val="16"/>
              </w:rPr>
              <w:t>Cycle 2</w:t>
            </w:r>
          </w:p>
        </w:tc>
        <w:tc>
          <w:tcPr>
            <w:tcW w:w="782" w:type="dxa"/>
            <w:shd w:val="clear" w:color="auto" w:fill="auto"/>
            <w:noWrap/>
            <w:vAlign w:val="bottom"/>
            <w:hideMark/>
          </w:tcPr>
          <w:p w14:paraId="0618F10C" w14:textId="77777777" w:rsidR="0076112B" w:rsidRPr="00622CF5" w:rsidRDefault="0076112B" w:rsidP="0076112B">
            <w:pPr>
              <w:jc w:val="right"/>
              <w:rPr>
                <w:color w:val="000000"/>
                <w:sz w:val="16"/>
                <w:szCs w:val="16"/>
              </w:rPr>
            </w:pPr>
            <w:r w:rsidRPr="00622CF5">
              <w:rPr>
                <w:color w:val="000000"/>
                <w:sz w:val="16"/>
                <w:szCs w:val="16"/>
              </w:rPr>
              <w:t xml:space="preserve">5.51 </w:t>
            </w:r>
            <w:r w:rsidRPr="00622CF5">
              <w:rPr>
                <w:color w:val="000000"/>
                <w:sz w:val="16"/>
                <w:szCs w:val="16"/>
              </w:rPr>
              <w:sym w:font="Symbol" w:char="F0B1"/>
            </w:r>
            <w:r w:rsidRPr="00622CF5">
              <w:rPr>
                <w:color w:val="000000"/>
                <w:sz w:val="16"/>
                <w:szCs w:val="16"/>
              </w:rPr>
              <w:t xml:space="preserve"> 0.25</w:t>
            </w:r>
          </w:p>
        </w:tc>
        <w:tc>
          <w:tcPr>
            <w:tcW w:w="967" w:type="dxa"/>
            <w:shd w:val="clear" w:color="auto" w:fill="auto"/>
            <w:noWrap/>
            <w:vAlign w:val="bottom"/>
            <w:hideMark/>
          </w:tcPr>
          <w:p w14:paraId="05E41335" w14:textId="77777777" w:rsidR="0076112B" w:rsidRPr="00622CF5" w:rsidRDefault="0076112B" w:rsidP="0076112B">
            <w:pPr>
              <w:jc w:val="right"/>
              <w:rPr>
                <w:color w:val="000000"/>
                <w:sz w:val="16"/>
                <w:szCs w:val="16"/>
              </w:rPr>
            </w:pPr>
            <w:r w:rsidRPr="00622CF5">
              <w:rPr>
                <w:color w:val="000000"/>
                <w:sz w:val="16"/>
                <w:szCs w:val="16"/>
              </w:rPr>
              <w:t xml:space="preserve">6.02 </w:t>
            </w:r>
            <w:r w:rsidRPr="00622CF5">
              <w:rPr>
                <w:color w:val="000000"/>
                <w:sz w:val="16"/>
                <w:szCs w:val="16"/>
              </w:rPr>
              <w:sym w:font="Symbol" w:char="F0B1"/>
            </w:r>
            <w:r w:rsidRPr="00622CF5">
              <w:rPr>
                <w:color w:val="000000"/>
                <w:sz w:val="16"/>
                <w:szCs w:val="16"/>
              </w:rPr>
              <w:t xml:space="preserve"> -0.13</w:t>
            </w:r>
          </w:p>
        </w:tc>
        <w:tc>
          <w:tcPr>
            <w:tcW w:w="810" w:type="dxa"/>
            <w:shd w:val="clear" w:color="auto" w:fill="auto"/>
            <w:noWrap/>
            <w:vAlign w:val="bottom"/>
            <w:hideMark/>
          </w:tcPr>
          <w:p w14:paraId="19C1946D" w14:textId="2AEE38EF" w:rsidR="0076112B" w:rsidRPr="00622CF5" w:rsidRDefault="0076112B" w:rsidP="0076112B">
            <w:pPr>
              <w:jc w:val="right"/>
              <w:rPr>
                <w:color w:val="000000"/>
                <w:sz w:val="16"/>
                <w:szCs w:val="16"/>
              </w:rPr>
            </w:pPr>
            <w:r w:rsidRPr="00622CF5">
              <w:rPr>
                <w:color w:val="000000"/>
                <w:sz w:val="16"/>
                <w:szCs w:val="16"/>
              </w:rPr>
              <w:t>17.</w:t>
            </w:r>
            <w:r w:rsidR="00EF5D42" w:rsidRPr="00622CF5">
              <w:rPr>
                <w:color w:val="000000"/>
                <w:sz w:val="16"/>
                <w:szCs w:val="16"/>
              </w:rPr>
              <w:t>7</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4.</w:t>
            </w:r>
            <w:r w:rsidR="00EF5D42" w:rsidRPr="00622CF5">
              <w:rPr>
                <w:color w:val="000000"/>
                <w:sz w:val="16"/>
                <w:szCs w:val="16"/>
              </w:rPr>
              <w:t>5</w:t>
            </w:r>
          </w:p>
        </w:tc>
        <w:tc>
          <w:tcPr>
            <w:tcW w:w="990" w:type="dxa"/>
            <w:shd w:val="clear" w:color="auto" w:fill="auto"/>
            <w:noWrap/>
            <w:vAlign w:val="bottom"/>
            <w:hideMark/>
          </w:tcPr>
          <w:p w14:paraId="3267C79B" w14:textId="77777777" w:rsidR="0076112B" w:rsidRPr="00622CF5" w:rsidRDefault="0076112B" w:rsidP="0076112B">
            <w:pPr>
              <w:jc w:val="right"/>
              <w:rPr>
                <w:color w:val="000000"/>
                <w:sz w:val="16"/>
                <w:szCs w:val="16"/>
              </w:rPr>
            </w:pPr>
            <w:r w:rsidRPr="00622CF5">
              <w:rPr>
                <w:color w:val="000000"/>
                <w:sz w:val="16"/>
                <w:szCs w:val="16"/>
              </w:rPr>
              <w:t xml:space="preserve">35.0 </w:t>
            </w:r>
            <w:r w:rsidRPr="00622CF5">
              <w:rPr>
                <w:color w:val="000000"/>
                <w:sz w:val="16"/>
                <w:szCs w:val="16"/>
              </w:rPr>
              <w:sym w:font="Symbol" w:char="F0B1"/>
            </w:r>
            <w:r w:rsidRPr="00622CF5">
              <w:rPr>
                <w:color w:val="000000"/>
                <w:sz w:val="16"/>
                <w:szCs w:val="16"/>
              </w:rPr>
              <w:t xml:space="preserve"> 5.8 </w:t>
            </w:r>
          </w:p>
        </w:tc>
        <w:tc>
          <w:tcPr>
            <w:tcW w:w="810" w:type="dxa"/>
            <w:shd w:val="clear" w:color="auto" w:fill="auto"/>
            <w:noWrap/>
            <w:vAlign w:val="bottom"/>
          </w:tcPr>
          <w:p w14:paraId="52614D04" w14:textId="11160992" w:rsidR="0076112B" w:rsidRPr="00622CF5" w:rsidRDefault="0076112B" w:rsidP="0076112B">
            <w:pPr>
              <w:jc w:val="right"/>
              <w:rPr>
                <w:color w:val="000000"/>
                <w:sz w:val="16"/>
                <w:szCs w:val="16"/>
              </w:rPr>
            </w:pPr>
            <w:r w:rsidRPr="00622CF5">
              <w:rPr>
                <w:color w:val="000000"/>
                <w:sz w:val="16"/>
                <w:szCs w:val="16"/>
              </w:rPr>
              <w:t xml:space="preserve">10.6 </w:t>
            </w:r>
            <w:r w:rsidRPr="00622CF5">
              <w:rPr>
                <w:color w:val="000000"/>
                <w:sz w:val="16"/>
                <w:szCs w:val="16"/>
              </w:rPr>
              <w:sym w:font="Symbol" w:char="F0B1"/>
            </w:r>
            <w:r w:rsidRPr="00622CF5">
              <w:rPr>
                <w:color w:val="000000"/>
                <w:sz w:val="16"/>
                <w:szCs w:val="16"/>
              </w:rPr>
              <w:t xml:space="preserve"> 2.</w:t>
            </w:r>
            <w:r w:rsidR="00EF5D42" w:rsidRPr="00622CF5">
              <w:rPr>
                <w:color w:val="000000"/>
                <w:sz w:val="16"/>
                <w:szCs w:val="16"/>
              </w:rPr>
              <w:t>7</w:t>
            </w:r>
          </w:p>
        </w:tc>
        <w:tc>
          <w:tcPr>
            <w:tcW w:w="810" w:type="dxa"/>
            <w:vAlign w:val="bottom"/>
          </w:tcPr>
          <w:p w14:paraId="79D465C5" w14:textId="77777777" w:rsidR="0076112B" w:rsidRPr="00622CF5" w:rsidRDefault="00C95FB9" w:rsidP="0076112B">
            <w:pPr>
              <w:rPr>
                <w:color w:val="000000"/>
                <w:sz w:val="16"/>
                <w:szCs w:val="16"/>
              </w:rPr>
            </w:pPr>
            <w:r w:rsidRPr="00622CF5">
              <w:rPr>
                <w:color w:val="000000"/>
                <w:sz w:val="16"/>
                <w:szCs w:val="16"/>
              </w:rPr>
              <w:t>3.4</w:t>
            </w:r>
          </w:p>
        </w:tc>
        <w:tc>
          <w:tcPr>
            <w:tcW w:w="810" w:type="dxa"/>
            <w:vAlign w:val="bottom"/>
          </w:tcPr>
          <w:p w14:paraId="6451362B" w14:textId="77777777" w:rsidR="0076112B" w:rsidRPr="00622CF5" w:rsidRDefault="0076112B" w:rsidP="0076112B">
            <w:pPr>
              <w:rPr>
                <w:sz w:val="16"/>
                <w:szCs w:val="16"/>
              </w:rPr>
            </w:pPr>
            <w:r w:rsidRPr="00622CF5">
              <w:rPr>
                <w:color w:val="000000"/>
                <w:sz w:val="16"/>
                <w:szCs w:val="16"/>
              </w:rPr>
              <w:t xml:space="preserve">0.55 </w:t>
            </w:r>
            <w:r w:rsidRPr="00622CF5">
              <w:rPr>
                <w:color w:val="000000"/>
                <w:sz w:val="16"/>
                <w:szCs w:val="16"/>
              </w:rPr>
              <w:sym w:font="Symbol" w:char="F0B1"/>
            </w:r>
            <w:r w:rsidRPr="00622CF5">
              <w:rPr>
                <w:color w:val="000000"/>
                <w:sz w:val="16"/>
                <w:szCs w:val="16"/>
              </w:rPr>
              <w:t xml:space="preserve"> 0.06</w:t>
            </w:r>
          </w:p>
        </w:tc>
        <w:tc>
          <w:tcPr>
            <w:tcW w:w="810" w:type="dxa"/>
            <w:vAlign w:val="bottom"/>
          </w:tcPr>
          <w:p w14:paraId="1A97F65A" w14:textId="4EFD2F2D"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52D28F4B" w14:textId="77777777" w:rsidR="0076112B" w:rsidRPr="00622CF5" w:rsidRDefault="0076112B" w:rsidP="0076112B">
            <w:pPr>
              <w:rPr>
                <w:color w:val="000000"/>
                <w:sz w:val="16"/>
                <w:szCs w:val="16"/>
              </w:rPr>
            </w:pPr>
            <w:r w:rsidRPr="00622CF5">
              <w:rPr>
                <w:color w:val="000000"/>
                <w:sz w:val="16"/>
                <w:szCs w:val="16"/>
              </w:rPr>
              <w:t xml:space="preserve">42.25 </w:t>
            </w:r>
            <w:r w:rsidRPr="00622CF5">
              <w:rPr>
                <w:color w:val="000000"/>
                <w:sz w:val="16"/>
                <w:szCs w:val="16"/>
              </w:rPr>
              <w:sym w:font="Symbol" w:char="F0B1"/>
            </w:r>
            <w:r w:rsidRPr="00622CF5">
              <w:rPr>
                <w:color w:val="000000"/>
                <w:sz w:val="16"/>
                <w:szCs w:val="16"/>
              </w:rPr>
              <w:t xml:space="preserve"> 9.3</w:t>
            </w:r>
          </w:p>
        </w:tc>
        <w:tc>
          <w:tcPr>
            <w:tcW w:w="810" w:type="dxa"/>
            <w:vAlign w:val="bottom"/>
          </w:tcPr>
          <w:p w14:paraId="72D01DB7" w14:textId="318CDF7C" w:rsidR="0076112B" w:rsidRPr="00622CF5" w:rsidRDefault="0076112B" w:rsidP="0076112B">
            <w:pPr>
              <w:rPr>
                <w:color w:val="000000"/>
                <w:sz w:val="16"/>
                <w:szCs w:val="16"/>
              </w:rPr>
            </w:pPr>
            <w:r w:rsidRPr="00622CF5">
              <w:rPr>
                <w:color w:val="000000"/>
                <w:sz w:val="16"/>
                <w:szCs w:val="16"/>
              </w:rPr>
              <w:t xml:space="preserve">57.25 </w:t>
            </w:r>
            <w:r w:rsidRPr="00622CF5">
              <w:rPr>
                <w:color w:val="000000"/>
                <w:sz w:val="16"/>
                <w:szCs w:val="16"/>
              </w:rPr>
              <w:sym w:font="Symbol" w:char="F0B1"/>
            </w:r>
            <w:r w:rsidRPr="00622CF5">
              <w:rPr>
                <w:color w:val="000000"/>
                <w:sz w:val="16"/>
                <w:szCs w:val="16"/>
              </w:rPr>
              <w:t xml:space="preserve"> </w:t>
            </w:r>
            <w:r w:rsidR="006D08AE" w:rsidRPr="00622CF5">
              <w:rPr>
                <w:color w:val="000000"/>
                <w:sz w:val="16"/>
                <w:szCs w:val="16"/>
              </w:rPr>
              <w:t>3</w:t>
            </w:r>
          </w:p>
        </w:tc>
      </w:tr>
      <w:tr w:rsidR="0076112B" w:rsidRPr="00622CF5" w14:paraId="4B93A07B" w14:textId="77777777" w:rsidTr="00EF5D42">
        <w:trPr>
          <w:trHeight w:val="320"/>
        </w:trPr>
        <w:tc>
          <w:tcPr>
            <w:tcW w:w="928" w:type="dxa"/>
            <w:shd w:val="clear" w:color="auto" w:fill="auto"/>
            <w:noWrap/>
            <w:vAlign w:val="bottom"/>
            <w:hideMark/>
          </w:tcPr>
          <w:p w14:paraId="63191580" w14:textId="77777777" w:rsidR="0076112B" w:rsidRPr="00622CF5" w:rsidRDefault="0076112B" w:rsidP="0076112B">
            <w:pPr>
              <w:rPr>
                <w:color w:val="000000"/>
                <w:sz w:val="16"/>
                <w:szCs w:val="16"/>
              </w:rPr>
            </w:pPr>
            <w:r w:rsidRPr="00622CF5">
              <w:rPr>
                <w:color w:val="000000"/>
                <w:sz w:val="16"/>
                <w:szCs w:val="16"/>
              </w:rPr>
              <w:t>Cycle_3</w:t>
            </w:r>
          </w:p>
        </w:tc>
        <w:tc>
          <w:tcPr>
            <w:tcW w:w="782" w:type="dxa"/>
            <w:shd w:val="clear" w:color="auto" w:fill="auto"/>
            <w:noWrap/>
            <w:vAlign w:val="bottom"/>
            <w:hideMark/>
          </w:tcPr>
          <w:p w14:paraId="545AB327" w14:textId="77777777" w:rsidR="0076112B" w:rsidRPr="00622CF5" w:rsidRDefault="0076112B" w:rsidP="0076112B">
            <w:pPr>
              <w:jc w:val="right"/>
              <w:rPr>
                <w:color w:val="000000"/>
                <w:sz w:val="16"/>
                <w:szCs w:val="16"/>
              </w:rPr>
            </w:pPr>
            <w:r w:rsidRPr="00622CF5">
              <w:rPr>
                <w:color w:val="000000"/>
                <w:sz w:val="16"/>
                <w:szCs w:val="16"/>
              </w:rPr>
              <w:t xml:space="preserve">-0.59 </w:t>
            </w:r>
            <w:r w:rsidRPr="00622CF5">
              <w:rPr>
                <w:color w:val="000000"/>
                <w:sz w:val="16"/>
                <w:szCs w:val="16"/>
              </w:rPr>
              <w:sym w:font="Symbol" w:char="F0B1"/>
            </w:r>
            <w:r w:rsidRPr="00622CF5">
              <w:rPr>
                <w:color w:val="000000"/>
                <w:sz w:val="16"/>
                <w:szCs w:val="16"/>
              </w:rPr>
              <w:t xml:space="preserve"> 5.61</w:t>
            </w:r>
          </w:p>
        </w:tc>
        <w:tc>
          <w:tcPr>
            <w:tcW w:w="967" w:type="dxa"/>
            <w:shd w:val="clear" w:color="auto" w:fill="auto"/>
            <w:noWrap/>
            <w:vAlign w:val="bottom"/>
            <w:hideMark/>
          </w:tcPr>
          <w:p w14:paraId="3697CF56" w14:textId="77777777" w:rsidR="0076112B" w:rsidRPr="00622CF5" w:rsidRDefault="0076112B" w:rsidP="0076112B">
            <w:pPr>
              <w:jc w:val="center"/>
              <w:rPr>
                <w:color w:val="000000"/>
                <w:sz w:val="16"/>
                <w:szCs w:val="16"/>
              </w:rPr>
            </w:pPr>
            <w:r w:rsidRPr="00622CF5">
              <w:rPr>
                <w:color w:val="000000"/>
                <w:sz w:val="16"/>
                <w:szCs w:val="16"/>
              </w:rPr>
              <w:t xml:space="preserve">-0.13 </w:t>
            </w:r>
            <w:r w:rsidRPr="00622CF5">
              <w:rPr>
                <w:color w:val="000000"/>
                <w:sz w:val="16"/>
                <w:szCs w:val="16"/>
              </w:rPr>
              <w:sym w:font="Symbol" w:char="F0B1"/>
            </w:r>
            <w:r w:rsidRPr="00622CF5">
              <w:rPr>
                <w:color w:val="000000"/>
                <w:sz w:val="16"/>
                <w:szCs w:val="16"/>
              </w:rPr>
              <w:t xml:space="preserve"> 1.18</w:t>
            </w:r>
          </w:p>
        </w:tc>
        <w:tc>
          <w:tcPr>
            <w:tcW w:w="810" w:type="dxa"/>
            <w:shd w:val="clear" w:color="auto" w:fill="auto"/>
            <w:noWrap/>
            <w:vAlign w:val="bottom"/>
            <w:hideMark/>
          </w:tcPr>
          <w:p w14:paraId="78F9ECDB" w14:textId="010D1270" w:rsidR="0076112B" w:rsidRPr="00622CF5" w:rsidRDefault="0076112B" w:rsidP="0076112B">
            <w:pPr>
              <w:jc w:val="right"/>
              <w:rPr>
                <w:color w:val="000000"/>
                <w:sz w:val="16"/>
                <w:szCs w:val="16"/>
              </w:rPr>
            </w:pPr>
            <w:r w:rsidRPr="00622CF5">
              <w:rPr>
                <w:color w:val="000000"/>
                <w:sz w:val="16"/>
                <w:szCs w:val="16"/>
              </w:rPr>
              <w:t>48.</w:t>
            </w:r>
            <w:r w:rsidR="00EF5D42" w:rsidRPr="00622CF5">
              <w:rPr>
                <w:color w:val="000000"/>
                <w:sz w:val="16"/>
                <w:szCs w:val="16"/>
              </w:rPr>
              <w:t>4</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8.</w:t>
            </w:r>
            <w:r w:rsidR="00EF5D42" w:rsidRPr="00622CF5">
              <w:rPr>
                <w:color w:val="000000"/>
                <w:sz w:val="16"/>
                <w:szCs w:val="16"/>
              </w:rPr>
              <w:t>4</w:t>
            </w:r>
          </w:p>
        </w:tc>
        <w:tc>
          <w:tcPr>
            <w:tcW w:w="990" w:type="dxa"/>
            <w:shd w:val="clear" w:color="auto" w:fill="auto"/>
            <w:noWrap/>
            <w:vAlign w:val="bottom"/>
            <w:hideMark/>
          </w:tcPr>
          <w:p w14:paraId="27008CDD" w14:textId="77777777" w:rsidR="0076112B" w:rsidRPr="00622CF5" w:rsidRDefault="0076112B" w:rsidP="0076112B">
            <w:pPr>
              <w:jc w:val="right"/>
              <w:rPr>
                <w:color w:val="000000"/>
                <w:sz w:val="16"/>
                <w:szCs w:val="16"/>
              </w:rPr>
            </w:pPr>
            <w:r w:rsidRPr="00622CF5">
              <w:rPr>
                <w:color w:val="000000"/>
                <w:sz w:val="16"/>
                <w:szCs w:val="16"/>
              </w:rPr>
              <w:t xml:space="preserve">61.9 </w:t>
            </w:r>
            <w:r w:rsidRPr="00622CF5">
              <w:rPr>
                <w:color w:val="000000"/>
                <w:sz w:val="16"/>
                <w:szCs w:val="16"/>
              </w:rPr>
              <w:sym w:font="Symbol" w:char="F0B1"/>
            </w:r>
            <w:r w:rsidRPr="00622CF5">
              <w:rPr>
                <w:color w:val="000000"/>
                <w:sz w:val="16"/>
                <w:szCs w:val="16"/>
              </w:rPr>
              <w:t xml:space="preserve"> 7.8</w:t>
            </w:r>
          </w:p>
        </w:tc>
        <w:tc>
          <w:tcPr>
            <w:tcW w:w="810" w:type="dxa"/>
            <w:shd w:val="clear" w:color="auto" w:fill="auto"/>
            <w:noWrap/>
            <w:vAlign w:val="bottom"/>
          </w:tcPr>
          <w:p w14:paraId="5B28C523" w14:textId="3A45E762" w:rsidR="0076112B" w:rsidRPr="00622CF5" w:rsidRDefault="0076112B" w:rsidP="0076112B">
            <w:pPr>
              <w:jc w:val="right"/>
              <w:rPr>
                <w:color w:val="000000"/>
                <w:sz w:val="16"/>
                <w:szCs w:val="16"/>
              </w:rPr>
            </w:pPr>
            <w:r w:rsidRPr="00622CF5">
              <w:rPr>
                <w:color w:val="000000"/>
                <w:sz w:val="16"/>
                <w:szCs w:val="16"/>
              </w:rPr>
              <w:t>23.</w:t>
            </w:r>
            <w:r w:rsidR="00EF5D42" w:rsidRPr="00622CF5">
              <w:rPr>
                <w:color w:val="000000"/>
                <w:sz w:val="16"/>
                <w:szCs w:val="16"/>
              </w:rPr>
              <w:t>9</w:t>
            </w:r>
            <w:r w:rsidRPr="00622CF5">
              <w:rPr>
                <w:color w:val="000000"/>
                <w:sz w:val="16"/>
                <w:szCs w:val="16"/>
              </w:rPr>
              <w:sym w:font="Symbol" w:char="F0B1"/>
            </w:r>
            <w:r w:rsidR="00EF5D42" w:rsidRPr="00622CF5">
              <w:rPr>
                <w:color w:val="000000"/>
                <w:sz w:val="16"/>
                <w:szCs w:val="16"/>
              </w:rPr>
              <w:t>8.0</w:t>
            </w:r>
          </w:p>
        </w:tc>
        <w:tc>
          <w:tcPr>
            <w:tcW w:w="810" w:type="dxa"/>
            <w:vAlign w:val="bottom"/>
          </w:tcPr>
          <w:p w14:paraId="461FBB29" w14:textId="12B0A1C0" w:rsidR="0076112B" w:rsidRPr="00622CF5" w:rsidRDefault="00C95FB9" w:rsidP="0076112B">
            <w:pPr>
              <w:rPr>
                <w:color w:val="000000"/>
                <w:sz w:val="16"/>
                <w:szCs w:val="16"/>
              </w:rPr>
            </w:pPr>
            <w:r w:rsidRPr="00622CF5">
              <w:rPr>
                <w:color w:val="000000"/>
                <w:sz w:val="16"/>
                <w:szCs w:val="16"/>
              </w:rPr>
              <w:t>10</w:t>
            </w:r>
            <w:r w:rsidR="006D08AE" w:rsidRPr="00622CF5">
              <w:rPr>
                <w:color w:val="000000"/>
                <w:sz w:val="16"/>
                <w:szCs w:val="16"/>
              </w:rPr>
              <w:t>.0</w:t>
            </w:r>
          </w:p>
        </w:tc>
        <w:tc>
          <w:tcPr>
            <w:tcW w:w="810" w:type="dxa"/>
            <w:vAlign w:val="bottom"/>
          </w:tcPr>
          <w:p w14:paraId="4A5BFFDE" w14:textId="77777777" w:rsidR="0076112B" w:rsidRPr="00622CF5" w:rsidRDefault="0076112B" w:rsidP="0076112B">
            <w:pPr>
              <w:rPr>
                <w:sz w:val="16"/>
                <w:szCs w:val="16"/>
              </w:rPr>
            </w:pPr>
            <w:r w:rsidRPr="00622CF5">
              <w:rPr>
                <w:color w:val="000000"/>
                <w:sz w:val="16"/>
                <w:szCs w:val="16"/>
              </w:rPr>
              <w:t xml:space="preserve">0.44  </w:t>
            </w:r>
            <w:r w:rsidRPr="00622CF5">
              <w:rPr>
                <w:color w:val="000000"/>
                <w:sz w:val="16"/>
                <w:szCs w:val="16"/>
              </w:rPr>
              <w:sym w:font="Symbol" w:char="F0B1"/>
            </w:r>
            <w:r w:rsidRPr="00622CF5">
              <w:rPr>
                <w:color w:val="000000"/>
                <w:sz w:val="16"/>
                <w:szCs w:val="16"/>
              </w:rPr>
              <w:t xml:space="preserve"> 0.07</w:t>
            </w:r>
          </w:p>
        </w:tc>
        <w:tc>
          <w:tcPr>
            <w:tcW w:w="810" w:type="dxa"/>
            <w:vAlign w:val="bottom"/>
          </w:tcPr>
          <w:p w14:paraId="4673B7AC" w14:textId="7C7A1C3B"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605A1B06" w14:textId="26CA7172" w:rsidR="0076112B" w:rsidRPr="00622CF5" w:rsidRDefault="0076112B" w:rsidP="0076112B">
            <w:pPr>
              <w:rPr>
                <w:color w:val="000000"/>
                <w:sz w:val="16"/>
                <w:szCs w:val="16"/>
              </w:rPr>
            </w:pPr>
            <w:r w:rsidRPr="00622CF5">
              <w:rPr>
                <w:color w:val="000000"/>
                <w:sz w:val="16"/>
                <w:szCs w:val="16"/>
              </w:rPr>
              <w:t>124</w:t>
            </w:r>
            <w:r w:rsidRPr="00622CF5">
              <w:rPr>
                <w:color w:val="000000"/>
                <w:sz w:val="16"/>
                <w:szCs w:val="16"/>
              </w:rPr>
              <w:sym w:font="Symbol" w:char="F0B1"/>
            </w:r>
            <w:r w:rsidRPr="00622CF5">
              <w:rPr>
                <w:color w:val="000000"/>
                <w:sz w:val="16"/>
                <w:szCs w:val="16"/>
              </w:rPr>
              <w:t xml:space="preserve"> X</w:t>
            </w:r>
          </w:p>
        </w:tc>
        <w:tc>
          <w:tcPr>
            <w:tcW w:w="810" w:type="dxa"/>
            <w:vAlign w:val="bottom"/>
          </w:tcPr>
          <w:p w14:paraId="7BCB9157" w14:textId="1D0FDAF9" w:rsidR="0076112B" w:rsidRPr="00622CF5" w:rsidRDefault="0076112B" w:rsidP="0076112B">
            <w:pPr>
              <w:rPr>
                <w:color w:val="000000"/>
                <w:sz w:val="16"/>
                <w:szCs w:val="16"/>
              </w:rPr>
            </w:pPr>
            <w:r w:rsidRPr="00622CF5">
              <w:rPr>
                <w:color w:val="000000"/>
                <w:sz w:val="16"/>
                <w:szCs w:val="16"/>
              </w:rPr>
              <w:t xml:space="preserve"> 131 </w:t>
            </w:r>
            <w:r w:rsidRPr="00622CF5">
              <w:rPr>
                <w:color w:val="000000"/>
                <w:sz w:val="16"/>
                <w:szCs w:val="16"/>
              </w:rPr>
              <w:sym w:font="Symbol" w:char="F0B1"/>
            </w:r>
            <w:r w:rsidRPr="00622CF5">
              <w:rPr>
                <w:color w:val="000000"/>
                <w:sz w:val="16"/>
                <w:szCs w:val="16"/>
              </w:rPr>
              <w:t xml:space="preserve"> X</w:t>
            </w:r>
          </w:p>
        </w:tc>
      </w:tr>
      <w:tr w:rsidR="0076112B" w:rsidRPr="00622CF5" w14:paraId="7B72AA88" w14:textId="77777777" w:rsidTr="00EF5D42">
        <w:trPr>
          <w:trHeight w:val="320"/>
        </w:trPr>
        <w:tc>
          <w:tcPr>
            <w:tcW w:w="928" w:type="dxa"/>
            <w:shd w:val="clear" w:color="auto" w:fill="auto"/>
            <w:noWrap/>
            <w:vAlign w:val="bottom"/>
            <w:hideMark/>
          </w:tcPr>
          <w:p w14:paraId="79805B7B" w14:textId="77777777" w:rsidR="0076112B" w:rsidRPr="00622CF5" w:rsidRDefault="0076112B" w:rsidP="0076112B">
            <w:pPr>
              <w:rPr>
                <w:color w:val="000000"/>
                <w:sz w:val="16"/>
                <w:szCs w:val="16"/>
              </w:rPr>
            </w:pPr>
            <w:r w:rsidRPr="00622CF5">
              <w:rPr>
                <w:color w:val="000000"/>
                <w:sz w:val="16"/>
                <w:szCs w:val="16"/>
              </w:rPr>
              <w:t>Cycle_4</w:t>
            </w:r>
          </w:p>
        </w:tc>
        <w:tc>
          <w:tcPr>
            <w:tcW w:w="782" w:type="dxa"/>
            <w:shd w:val="clear" w:color="auto" w:fill="auto"/>
            <w:noWrap/>
            <w:vAlign w:val="bottom"/>
            <w:hideMark/>
          </w:tcPr>
          <w:p w14:paraId="4C4284DB" w14:textId="77777777" w:rsidR="0076112B" w:rsidRPr="00622CF5" w:rsidRDefault="0076112B" w:rsidP="0076112B">
            <w:pPr>
              <w:jc w:val="right"/>
              <w:rPr>
                <w:color w:val="000000"/>
                <w:sz w:val="16"/>
                <w:szCs w:val="16"/>
              </w:rPr>
            </w:pPr>
            <w:r w:rsidRPr="00622CF5">
              <w:rPr>
                <w:color w:val="000000"/>
                <w:sz w:val="16"/>
                <w:szCs w:val="16"/>
              </w:rPr>
              <w:t xml:space="preserve">39.47 </w:t>
            </w:r>
            <w:r w:rsidRPr="00622CF5">
              <w:rPr>
                <w:color w:val="000000"/>
                <w:sz w:val="16"/>
                <w:szCs w:val="16"/>
              </w:rPr>
              <w:sym w:font="Symbol" w:char="F0B1"/>
            </w:r>
            <w:r w:rsidRPr="00622CF5">
              <w:rPr>
                <w:color w:val="000000"/>
                <w:sz w:val="16"/>
                <w:szCs w:val="16"/>
              </w:rPr>
              <w:t xml:space="preserve"> 3.99</w:t>
            </w:r>
          </w:p>
        </w:tc>
        <w:tc>
          <w:tcPr>
            <w:tcW w:w="967" w:type="dxa"/>
            <w:shd w:val="clear" w:color="auto" w:fill="auto"/>
            <w:noWrap/>
            <w:vAlign w:val="bottom"/>
            <w:hideMark/>
          </w:tcPr>
          <w:p w14:paraId="2EEF931C" w14:textId="77777777" w:rsidR="0076112B" w:rsidRPr="00622CF5" w:rsidRDefault="0076112B" w:rsidP="0076112B">
            <w:pPr>
              <w:jc w:val="right"/>
              <w:rPr>
                <w:color w:val="000000"/>
                <w:sz w:val="16"/>
                <w:szCs w:val="16"/>
              </w:rPr>
            </w:pPr>
            <w:r w:rsidRPr="00622CF5">
              <w:rPr>
                <w:color w:val="000000"/>
                <w:sz w:val="16"/>
                <w:szCs w:val="16"/>
              </w:rPr>
              <w:t xml:space="preserve">16.37 </w:t>
            </w:r>
            <w:r w:rsidRPr="00622CF5">
              <w:rPr>
                <w:color w:val="000000"/>
                <w:sz w:val="16"/>
                <w:szCs w:val="16"/>
              </w:rPr>
              <w:sym w:font="Symbol" w:char="F0B1"/>
            </w:r>
            <w:r w:rsidRPr="00622CF5">
              <w:rPr>
                <w:color w:val="000000"/>
                <w:sz w:val="16"/>
                <w:szCs w:val="16"/>
              </w:rPr>
              <w:t xml:space="preserve"> 4.04</w:t>
            </w:r>
          </w:p>
        </w:tc>
        <w:tc>
          <w:tcPr>
            <w:tcW w:w="810" w:type="dxa"/>
            <w:shd w:val="clear" w:color="auto" w:fill="auto"/>
            <w:noWrap/>
            <w:vAlign w:val="bottom"/>
            <w:hideMark/>
          </w:tcPr>
          <w:p w14:paraId="37EB72F0" w14:textId="15F52F32" w:rsidR="0076112B" w:rsidRPr="00622CF5" w:rsidRDefault="0076112B" w:rsidP="0076112B">
            <w:pPr>
              <w:jc w:val="right"/>
              <w:rPr>
                <w:color w:val="000000"/>
                <w:sz w:val="16"/>
                <w:szCs w:val="16"/>
              </w:rPr>
            </w:pPr>
            <w:r w:rsidRPr="00622CF5">
              <w:rPr>
                <w:color w:val="000000"/>
                <w:sz w:val="16"/>
                <w:szCs w:val="16"/>
              </w:rPr>
              <w:t>126.4</w:t>
            </w:r>
            <w:r w:rsidRPr="00622CF5">
              <w:rPr>
                <w:color w:val="000000"/>
                <w:sz w:val="16"/>
                <w:szCs w:val="16"/>
              </w:rPr>
              <w:sym w:font="Symbol" w:char="F0B1"/>
            </w:r>
            <w:r w:rsidRPr="00622CF5">
              <w:rPr>
                <w:color w:val="000000"/>
                <w:sz w:val="16"/>
                <w:szCs w:val="16"/>
              </w:rPr>
              <w:t xml:space="preserve"> 23.</w:t>
            </w:r>
            <w:r w:rsidR="00EF5D42" w:rsidRPr="00622CF5">
              <w:rPr>
                <w:color w:val="000000"/>
                <w:sz w:val="16"/>
                <w:szCs w:val="16"/>
              </w:rPr>
              <w:t>4</w:t>
            </w:r>
          </w:p>
        </w:tc>
        <w:tc>
          <w:tcPr>
            <w:tcW w:w="990" w:type="dxa"/>
            <w:shd w:val="clear" w:color="auto" w:fill="auto"/>
            <w:noWrap/>
            <w:vAlign w:val="bottom"/>
            <w:hideMark/>
          </w:tcPr>
          <w:p w14:paraId="5EA52BE4" w14:textId="5A53375D" w:rsidR="0076112B" w:rsidRPr="00622CF5" w:rsidRDefault="007262FA" w:rsidP="0076112B">
            <w:pPr>
              <w:rPr>
                <w:color w:val="000000"/>
                <w:sz w:val="16"/>
                <w:szCs w:val="16"/>
              </w:rPr>
            </w:pPr>
            <w:r w:rsidRPr="00622CF5">
              <w:rPr>
                <w:color w:val="000000"/>
                <w:sz w:val="16"/>
                <w:szCs w:val="16"/>
              </w:rPr>
              <w:t>ND</w:t>
            </w:r>
          </w:p>
        </w:tc>
        <w:tc>
          <w:tcPr>
            <w:tcW w:w="810" w:type="dxa"/>
            <w:shd w:val="clear" w:color="auto" w:fill="auto"/>
            <w:noWrap/>
            <w:vAlign w:val="bottom"/>
            <w:hideMark/>
          </w:tcPr>
          <w:p w14:paraId="0191A758" w14:textId="43AB311A" w:rsidR="0076112B" w:rsidRPr="00622CF5" w:rsidRDefault="0076112B" w:rsidP="0076112B">
            <w:pPr>
              <w:jc w:val="right"/>
              <w:rPr>
                <w:color w:val="000000"/>
                <w:sz w:val="16"/>
                <w:szCs w:val="16"/>
              </w:rPr>
            </w:pPr>
            <w:r w:rsidRPr="00622CF5">
              <w:rPr>
                <w:color w:val="000000"/>
                <w:sz w:val="16"/>
                <w:szCs w:val="16"/>
              </w:rPr>
              <w:t>22.</w:t>
            </w:r>
            <w:r w:rsidR="00EF5D42" w:rsidRPr="00622CF5">
              <w:rPr>
                <w:color w:val="000000"/>
                <w:sz w:val="16"/>
                <w:szCs w:val="16"/>
              </w:rPr>
              <w:t>9</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5.</w:t>
            </w:r>
            <w:r w:rsidR="00EF5D42" w:rsidRPr="00622CF5">
              <w:rPr>
                <w:color w:val="000000"/>
                <w:sz w:val="16"/>
                <w:szCs w:val="16"/>
              </w:rPr>
              <w:t>9</w:t>
            </w:r>
            <w:r w:rsidRPr="00622CF5">
              <w:rPr>
                <w:color w:val="000000"/>
                <w:sz w:val="16"/>
                <w:szCs w:val="16"/>
              </w:rPr>
              <w:t xml:space="preserve"> </w:t>
            </w:r>
          </w:p>
        </w:tc>
        <w:tc>
          <w:tcPr>
            <w:tcW w:w="810" w:type="dxa"/>
            <w:vAlign w:val="bottom"/>
          </w:tcPr>
          <w:p w14:paraId="4BCD8275" w14:textId="77777777" w:rsidR="0076112B" w:rsidRPr="00622CF5" w:rsidRDefault="00C95FB9" w:rsidP="0076112B">
            <w:pPr>
              <w:rPr>
                <w:color w:val="000000"/>
                <w:sz w:val="16"/>
                <w:szCs w:val="16"/>
              </w:rPr>
            </w:pPr>
            <w:r w:rsidRPr="00622CF5">
              <w:rPr>
                <w:color w:val="000000"/>
                <w:sz w:val="16"/>
                <w:szCs w:val="16"/>
              </w:rPr>
              <w:t>20.9</w:t>
            </w:r>
            <w:r w:rsidR="0076112B" w:rsidRPr="00622CF5">
              <w:rPr>
                <w:color w:val="000000"/>
                <w:sz w:val="16"/>
                <w:szCs w:val="16"/>
              </w:rPr>
              <w:t xml:space="preserve"> </w:t>
            </w:r>
          </w:p>
        </w:tc>
        <w:tc>
          <w:tcPr>
            <w:tcW w:w="810" w:type="dxa"/>
            <w:vAlign w:val="bottom"/>
          </w:tcPr>
          <w:p w14:paraId="261291C8" w14:textId="77777777" w:rsidR="0076112B" w:rsidRPr="00622CF5" w:rsidRDefault="0076112B" w:rsidP="0076112B">
            <w:pPr>
              <w:rPr>
                <w:sz w:val="16"/>
                <w:szCs w:val="16"/>
              </w:rPr>
            </w:pPr>
            <w:r w:rsidRPr="00622CF5">
              <w:rPr>
                <w:color w:val="000000"/>
                <w:sz w:val="16"/>
                <w:szCs w:val="16"/>
              </w:rPr>
              <w:t xml:space="preserve">0.16 </w:t>
            </w:r>
            <w:r w:rsidRPr="00622CF5">
              <w:rPr>
                <w:color w:val="000000"/>
                <w:sz w:val="16"/>
                <w:szCs w:val="16"/>
              </w:rPr>
              <w:sym w:font="Symbol" w:char="F0B1"/>
            </w:r>
            <w:r w:rsidRPr="00622CF5">
              <w:rPr>
                <w:color w:val="000000"/>
                <w:sz w:val="16"/>
                <w:szCs w:val="16"/>
              </w:rPr>
              <w:t xml:space="preserve"> 0.01 </w:t>
            </w:r>
          </w:p>
        </w:tc>
        <w:tc>
          <w:tcPr>
            <w:tcW w:w="810" w:type="dxa"/>
            <w:vAlign w:val="bottom"/>
          </w:tcPr>
          <w:p w14:paraId="316F6B57" w14:textId="2114E428" w:rsidR="0076112B" w:rsidRPr="00622CF5" w:rsidRDefault="007262FA" w:rsidP="0076112B">
            <w:pPr>
              <w:rPr>
                <w:color w:val="000000"/>
                <w:sz w:val="16"/>
                <w:szCs w:val="16"/>
              </w:rPr>
            </w:pPr>
            <w:r w:rsidRPr="00622CF5">
              <w:rPr>
                <w:color w:val="000000"/>
                <w:sz w:val="16"/>
                <w:szCs w:val="16"/>
              </w:rPr>
              <w:t>ND</w:t>
            </w:r>
          </w:p>
        </w:tc>
        <w:tc>
          <w:tcPr>
            <w:tcW w:w="810" w:type="dxa"/>
            <w:vAlign w:val="bottom"/>
          </w:tcPr>
          <w:p w14:paraId="1A75BF9A" w14:textId="77777777" w:rsidR="0076112B" w:rsidRPr="00622CF5" w:rsidRDefault="0076112B" w:rsidP="0076112B">
            <w:pPr>
              <w:rPr>
                <w:color w:val="000000"/>
                <w:sz w:val="16"/>
                <w:szCs w:val="16"/>
              </w:rPr>
            </w:pPr>
            <w:r w:rsidRPr="00622CF5">
              <w:rPr>
                <w:color w:val="000000"/>
                <w:sz w:val="16"/>
                <w:szCs w:val="16"/>
              </w:rPr>
              <w:t>348</w:t>
            </w:r>
            <w:r w:rsidRPr="00622CF5">
              <w:rPr>
                <w:color w:val="000000"/>
                <w:sz w:val="16"/>
                <w:szCs w:val="16"/>
              </w:rPr>
              <w:sym w:font="Symbol" w:char="F0B1"/>
            </w:r>
            <w:r w:rsidRPr="00622CF5">
              <w:rPr>
                <w:color w:val="000000"/>
                <w:sz w:val="16"/>
                <w:szCs w:val="16"/>
              </w:rPr>
              <w:t xml:space="preserve"> 158</w:t>
            </w:r>
          </w:p>
        </w:tc>
        <w:tc>
          <w:tcPr>
            <w:tcW w:w="810" w:type="dxa"/>
            <w:vAlign w:val="bottom"/>
          </w:tcPr>
          <w:p w14:paraId="32442600" w14:textId="77777777" w:rsidR="0076112B" w:rsidRPr="00622CF5" w:rsidRDefault="0076112B" w:rsidP="0076112B">
            <w:pPr>
              <w:rPr>
                <w:color w:val="000000"/>
                <w:sz w:val="16"/>
                <w:szCs w:val="16"/>
              </w:rPr>
            </w:pPr>
            <w:r w:rsidRPr="00622CF5">
              <w:rPr>
                <w:color w:val="000000"/>
                <w:sz w:val="16"/>
                <w:szCs w:val="16"/>
              </w:rPr>
              <w:t xml:space="preserve">418.35 </w:t>
            </w:r>
            <w:r w:rsidRPr="00622CF5">
              <w:rPr>
                <w:color w:val="000000"/>
                <w:sz w:val="16"/>
                <w:szCs w:val="16"/>
              </w:rPr>
              <w:sym w:font="Symbol" w:char="F0B1"/>
            </w:r>
            <w:r w:rsidRPr="00622CF5">
              <w:rPr>
                <w:color w:val="000000"/>
                <w:sz w:val="16"/>
                <w:szCs w:val="16"/>
              </w:rPr>
              <w:t xml:space="preserve"> 190.16</w:t>
            </w:r>
          </w:p>
        </w:tc>
      </w:tr>
      <w:tr w:rsidR="0076112B" w:rsidRPr="00622CF5" w14:paraId="5713F3E5" w14:textId="77777777" w:rsidTr="0076112B">
        <w:trPr>
          <w:trHeight w:val="320"/>
        </w:trPr>
        <w:tc>
          <w:tcPr>
            <w:tcW w:w="9337" w:type="dxa"/>
            <w:gridSpan w:val="11"/>
            <w:shd w:val="pct15" w:color="auto" w:fill="auto"/>
            <w:noWrap/>
            <w:vAlign w:val="bottom"/>
            <w:hideMark/>
          </w:tcPr>
          <w:p w14:paraId="7905301E" w14:textId="77777777" w:rsidR="0076112B" w:rsidRPr="00622CF5" w:rsidRDefault="0076112B" w:rsidP="0076112B">
            <w:pPr>
              <w:jc w:val="center"/>
              <w:rPr>
                <w:color w:val="000000"/>
                <w:sz w:val="16"/>
                <w:szCs w:val="16"/>
              </w:rPr>
            </w:pPr>
            <w:r w:rsidRPr="00622CF5">
              <w:rPr>
                <w:color w:val="000000"/>
                <w:sz w:val="16"/>
                <w:szCs w:val="16"/>
              </w:rPr>
              <w:t>P1706</w:t>
            </w:r>
          </w:p>
        </w:tc>
      </w:tr>
      <w:tr w:rsidR="0076112B" w:rsidRPr="00622CF5" w14:paraId="53737D95" w14:textId="77777777" w:rsidTr="00EF5D42">
        <w:trPr>
          <w:trHeight w:val="215"/>
        </w:trPr>
        <w:tc>
          <w:tcPr>
            <w:tcW w:w="928" w:type="dxa"/>
            <w:shd w:val="clear" w:color="auto" w:fill="auto"/>
            <w:noWrap/>
            <w:vAlign w:val="bottom"/>
            <w:hideMark/>
          </w:tcPr>
          <w:p w14:paraId="338081EB" w14:textId="77777777" w:rsidR="0076112B" w:rsidRPr="00622CF5" w:rsidRDefault="0076112B" w:rsidP="0076112B">
            <w:pPr>
              <w:rPr>
                <w:color w:val="000000"/>
                <w:sz w:val="16"/>
                <w:szCs w:val="16"/>
              </w:rPr>
            </w:pPr>
            <w:r w:rsidRPr="00622CF5">
              <w:rPr>
                <w:color w:val="000000"/>
                <w:sz w:val="16"/>
                <w:szCs w:val="16"/>
              </w:rPr>
              <w:t>Cycle 1</w:t>
            </w:r>
          </w:p>
        </w:tc>
        <w:tc>
          <w:tcPr>
            <w:tcW w:w="782" w:type="dxa"/>
            <w:shd w:val="clear" w:color="auto" w:fill="auto"/>
            <w:noWrap/>
            <w:vAlign w:val="bottom"/>
            <w:hideMark/>
          </w:tcPr>
          <w:p w14:paraId="6404D329" w14:textId="77777777" w:rsidR="0076112B" w:rsidRPr="00622CF5" w:rsidRDefault="0076112B" w:rsidP="0076112B">
            <w:pPr>
              <w:jc w:val="right"/>
              <w:rPr>
                <w:sz w:val="16"/>
                <w:szCs w:val="16"/>
              </w:rPr>
            </w:pPr>
            <w:r w:rsidRPr="00622CF5">
              <w:rPr>
                <w:sz w:val="16"/>
                <w:szCs w:val="16"/>
              </w:rPr>
              <w:t xml:space="preserve">58.89 </w:t>
            </w:r>
            <w:r w:rsidRPr="00622CF5">
              <w:rPr>
                <w:color w:val="000000"/>
                <w:sz w:val="16"/>
                <w:szCs w:val="16"/>
              </w:rPr>
              <w:sym w:font="Symbol" w:char="F0B1"/>
            </w:r>
            <w:r w:rsidRPr="00622CF5">
              <w:rPr>
                <w:sz w:val="16"/>
                <w:szCs w:val="16"/>
              </w:rPr>
              <w:t xml:space="preserve"> 1.24</w:t>
            </w:r>
          </w:p>
        </w:tc>
        <w:tc>
          <w:tcPr>
            <w:tcW w:w="967" w:type="dxa"/>
            <w:shd w:val="clear" w:color="auto" w:fill="auto"/>
            <w:noWrap/>
            <w:vAlign w:val="bottom"/>
            <w:hideMark/>
          </w:tcPr>
          <w:p w14:paraId="2825ADFA" w14:textId="77777777" w:rsidR="0076112B" w:rsidRPr="00622CF5" w:rsidRDefault="0076112B" w:rsidP="0076112B">
            <w:pPr>
              <w:jc w:val="right"/>
              <w:rPr>
                <w:sz w:val="16"/>
                <w:szCs w:val="16"/>
              </w:rPr>
            </w:pPr>
            <w:r w:rsidRPr="00622CF5">
              <w:rPr>
                <w:sz w:val="16"/>
                <w:szCs w:val="16"/>
              </w:rPr>
              <w:t xml:space="preserve">77.84 </w:t>
            </w:r>
            <w:r w:rsidRPr="00622CF5">
              <w:rPr>
                <w:sz w:val="16"/>
                <w:szCs w:val="16"/>
              </w:rPr>
              <w:sym w:font="Symbol" w:char="F0B1"/>
            </w:r>
            <w:r w:rsidRPr="00622CF5">
              <w:rPr>
                <w:sz w:val="16"/>
                <w:szCs w:val="16"/>
              </w:rPr>
              <w:t xml:space="preserve"> 0.5</w:t>
            </w:r>
          </w:p>
        </w:tc>
        <w:tc>
          <w:tcPr>
            <w:tcW w:w="810" w:type="dxa"/>
            <w:shd w:val="clear" w:color="auto" w:fill="auto"/>
            <w:noWrap/>
            <w:vAlign w:val="bottom"/>
            <w:hideMark/>
          </w:tcPr>
          <w:p w14:paraId="489020BE" w14:textId="26A5BEBA" w:rsidR="0076112B" w:rsidRPr="00622CF5" w:rsidRDefault="0076112B" w:rsidP="0076112B">
            <w:pPr>
              <w:jc w:val="right"/>
              <w:rPr>
                <w:color w:val="000000"/>
                <w:sz w:val="16"/>
                <w:szCs w:val="16"/>
              </w:rPr>
            </w:pPr>
            <w:r w:rsidRPr="00622CF5">
              <w:rPr>
                <w:color w:val="000000"/>
                <w:sz w:val="16"/>
                <w:szCs w:val="16"/>
              </w:rPr>
              <w:t>511.5</w:t>
            </w:r>
            <w:r w:rsidRPr="00622CF5">
              <w:rPr>
                <w:color w:val="000000"/>
                <w:sz w:val="16"/>
                <w:szCs w:val="16"/>
              </w:rPr>
              <w:sym w:font="Symbol" w:char="F0B1"/>
            </w:r>
            <w:r w:rsidRPr="00622CF5">
              <w:rPr>
                <w:color w:val="000000"/>
                <w:sz w:val="16"/>
                <w:szCs w:val="16"/>
              </w:rPr>
              <w:t xml:space="preserve"> 150.</w:t>
            </w:r>
            <w:r w:rsidR="00EF5D42" w:rsidRPr="00622CF5">
              <w:rPr>
                <w:color w:val="000000"/>
                <w:sz w:val="16"/>
                <w:szCs w:val="16"/>
              </w:rPr>
              <w:t>1</w:t>
            </w:r>
          </w:p>
        </w:tc>
        <w:tc>
          <w:tcPr>
            <w:tcW w:w="990" w:type="dxa"/>
            <w:shd w:val="clear" w:color="auto" w:fill="auto"/>
            <w:noWrap/>
            <w:vAlign w:val="bottom"/>
            <w:hideMark/>
          </w:tcPr>
          <w:p w14:paraId="5C44F974" w14:textId="77777777" w:rsidR="0076112B" w:rsidRPr="00622CF5" w:rsidRDefault="0076112B" w:rsidP="0076112B">
            <w:pPr>
              <w:jc w:val="right"/>
              <w:rPr>
                <w:color w:val="000000"/>
                <w:sz w:val="16"/>
                <w:szCs w:val="16"/>
              </w:rPr>
            </w:pPr>
            <w:r w:rsidRPr="00622CF5">
              <w:rPr>
                <w:color w:val="000000"/>
                <w:sz w:val="16"/>
                <w:szCs w:val="16"/>
              </w:rPr>
              <w:t xml:space="preserve">524.1 </w:t>
            </w:r>
            <w:r w:rsidRPr="00622CF5">
              <w:rPr>
                <w:color w:val="000000"/>
                <w:sz w:val="16"/>
                <w:szCs w:val="16"/>
              </w:rPr>
              <w:sym w:font="Symbol" w:char="F0B1"/>
            </w:r>
            <w:r w:rsidRPr="00622CF5">
              <w:rPr>
                <w:color w:val="000000"/>
                <w:sz w:val="16"/>
                <w:szCs w:val="16"/>
              </w:rPr>
              <w:t xml:space="preserve"> 142.1</w:t>
            </w:r>
          </w:p>
        </w:tc>
        <w:tc>
          <w:tcPr>
            <w:tcW w:w="810" w:type="dxa"/>
            <w:shd w:val="clear" w:color="auto" w:fill="auto"/>
            <w:noWrap/>
            <w:vAlign w:val="bottom"/>
            <w:hideMark/>
          </w:tcPr>
          <w:p w14:paraId="5D22CE93" w14:textId="7AAF28DC" w:rsidR="0076112B" w:rsidRPr="00622CF5" w:rsidRDefault="0076112B" w:rsidP="0076112B">
            <w:pPr>
              <w:jc w:val="right"/>
              <w:rPr>
                <w:color w:val="000000"/>
                <w:sz w:val="16"/>
                <w:szCs w:val="16"/>
              </w:rPr>
            </w:pPr>
            <w:r w:rsidRPr="00622CF5">
              <w:rPr>
                <w:color w:val="000000"/>
                <w:sz w:val="16"/>
                <w:szCs w:val="16"/>
              </w:rPr>
              <w:t xml:space="preserve">156.8 </w:t>
            </w:r>
            <w:r w:rsidRPr="00622CF5">
              <w:rPr>
                <w:color w:val="000000"/>
                <w:sz w:val="16"/>
                <w:szCs w:val="16"/>
              </w:rPr>
              <w:sym w:font="Symbol" w:char="F0B1"/>
            </w:r>
            <w:r w:rsidRPr="00622CF5">
              <w:rPr>
                <w:color w:val="000000"/>
                <w:sz w:val="16"/>
                <w:szCs w:val="16"/>
              </w:rPr>
              <w:t xml:space="preserve"> 19.2</w:t>
            </w:r>
          </w:p>
        </w:tc>
        <w:tc>
          <w:tcPr>
            <w:tcW w:w="810" w:type="dxa"/>
            <w:vAlign w:val="bottom"/>
          </w:tcPr>
          <w:p w14:paraId="1B5BCBC6" w14:textId="77777777" w:rsidR="0076112B" w:rsidRPr="00622CF5" w:rsidRDefault="00C95FB9" w:rsidP="0076112B">
            <w:pPr>
              <w:rPr>
                <w:color w:val="000000"/>
                <w:sz w:val="16"/>
                <w:szCs w:val="16"/>
              </w:rPr>
            </w:pPr>
            <w:r w:rsidRPr="00622CF5">
              <w:rPr>
                <w:color w:val="000000"/>
                <w:sz w:val="16"/>
                <w:szCs w:val="16"/>
              </w:rPr>
              <w:t>29.3</w:t>
            </w:r>
          </w:p>
        </w:tc>
        <w:tc>
          <w:tcPr>
            <w:tcW w:w="810" w:type="dxa"/>
            <w:vAlign w:val="bottom"/>
          </w:tcPr>
          <w:p w14:paraId="2BA533C3" w14:textId="77777777" w:rsidR="0076112B" w:rsidRPr="00622CF5" w:rsidRDefault="0076112B" w:rsidP="0076112B">
            <w:pPr>
              <w:rPr>
                <w:sz w:val="16"/>
                <w:szCs w:val="16"/>
              </w:rPr>
            </w:pPr>
            <w:r w:rsidRPr="00622CF5">
              <w:rPr>
                <w:color w:val="000000"/>
                <w:sz w:val="16"/>
                <w:szCs w:val="16"/>
              </w:rPr>
              <w:t xml:space="preserve">0.34 </w:t>
            </w:r>
            <w:r w:rsidRPr="00622CF5">
              <w:rPr>
                <w:color w:val="000000"/>
                <w:sz w:val="16"/>
                <w:szCs w:val="16"/>
              </w:rPr>
              <w:sym w:font="Symbol" w:char="F0B1"/>
            </w:r>
            <w:r w:rsidRPr="00622CF5">
              <w:rPr>
                <w:color w:val="000000"/>
                <w:sz w:val="16"/>
                <w:szCs w:val="16"/>
              </w:rPr>
              <w:t xml:space="preserve"> 0.09</w:t>
            </w:r>
          </w:p>
        </w:tc>
        <w:tc>
          <w:tcPr>
            <w:tcW w:w="810" w:type="dxa"/>
            <w:vAlign w:val="bottom"/>
          </w:tcPr>
          <w:p w14:paraId="7BBF8898" w14:textId="5DA2E2C4" w:rsidR="0076112B" w:rsidRPr="00622CF5" w:rsidRDefault="0076112B" w:rsidP="0076112B">
            <w:pPr>
              <w:rPr>
                <w:color w:val="000000"/>
                <w:sz w:val="16"/>
                <w:szCs w:val="16"/>
              </w:rPr>
            </w:pPr>
            <w:del w:id="432" w:author="Sven Kranz" w:date="2020-02-28T20:36:00Z">
              <w:r w:rsidRPr="00622CF5" w:rsidDel="004E29E4">
                <w:rPr>
                  <w:color w:val="000000"/>
                  <w:sz w:val="16"/>
                  <w:szCs w:val="16"/>
                </w:rPr>
                <w:delText>7</w:delText>
              </w:r>
            </w:del>
            <w:ins w:id="433" w:author="Sven Kranz" w:date="2020-02-28T20:36:00Z">
              <w:r w:rsidR="004E29E4">
                <w:rPr>
                  <w:color w:val="000000"/>
                  <w:sz w:val="16"/>
                  <w:szCs w:val="16"/>
                </w:rPr>
                <w:t>767.2</w:t>
              </w:r>
            </w:ins>
            <w:del w:id="434" w:author="Sven Kranz" w:date="2020-02-28T20:36:00Z">
              <w:r w:rsidRPr="00622CF5" w:rsidDel="004E29E4">
                <w:rPr>
                  <w:color w:val="000000"/>
                  <w:sz w:val="16"/>
                  <w:szCs w:val="16"/>
                </w:rPr>
                <w:delText>99.34</w:delText>
              </w:r>
            </w:del>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w:t>
            </w:r>
            <w:ins w:id="435" w:author="Sven Kranz" w:date="2020-02-28T20:36:00Z">
              <w:r w:rsidR="004E29E4">
                <w:rPr>
                  <w:color w:val="000000"/>
                  <w:sz w:val="16"/>
                  <w:szCs w:val="16"/>
                </w:rPr>
                <w:t>148</w:t>
              </w:r>
            </w:ins>
            <w:del w:id="436" w:author="Sven Kranz" w:date="2020-02-28T20:36:00Z">
              <w:r w:rsidRPr="00622CF5" w:rsidDel="004E29E4">
                <w:rPr>
                  <w:color w:val="000000"/>
                  <w:sz w:val="16"/>
                  <w:szCs w:val="16"/>
                </w:rPr>
                <w:delText>158</w:delText>
              </w:r>
            </w:del>
          </w:p>
        </w:tc>
        <w:tc>
          <w:tcPr>
            <w:tcW w:w="810" w:type="dxa"/>
            <w:vAlign w:val="bottom"/>
          </w:tcPr>
          <w:p w14:paraId="7DE8175E" w14:textId="77777777" w:rsidR="0076112B" w:rsidRPr="00622CF5" w:rsidRDefault="0076112B" w:rsidP="0076112B">
            <w:pPr>
              <w:rPr>
                <w:color w:val="000000"/>
                <w:sz w:val="16"/>
                <w:szCs w:val="16"/>
              </w:rPr>
            </w:pPr>
            <w:r w:rsidRPr="00622CF5">
              <w:rPr>
                <w:color w:val="000000"/>
                <w:sz w:val="16"/>
                <w:szCs w:val="16"/>
              </w:rPr>
              <w:t xml:space="preserve">1082 </w:t>
            </w:r>
            <w:r w:rsidRPr="00622CF5">
              <w:rPr>
                <w:color w:val="000000"/>
                <w:sz w:val="16"/>
                <w:szCs w:val="16"/>
              </w:rPr>
              <w:sym w:font="Symbol" w:char="F0B1"/>
            </w:r>
            <w:r w:rsidRPr="00622CF5">
              <w:rPr>
                <w:color w:val="000000"/>
                <w:sz w:val="16"/>
                <w:szCs w:val="16"/>
              </w:rPr>
              <w:t>134</w:t>
            </w:r>
          </w:p>
        </w:tc>
        <w:tc>
          <w:tcPr>
            <w:tcW w:w="810" w:type="dxa"/>
            <w:vAlign w:val="bottom"/>
          </w:tcPr>
          <w:p w14:paraId="4BD55D92" w14:textId="77777777" w:rsidR="0076112B" w:rsidRPr="00622CF5" w:rsidRDefault="0076112B" w:rsidP="0076112B">
            <w:pPr>
              <w:rPr>
                <w:color w:val="000000"/>
                <w:sz w:val="16"/>
                <w:szCs w:val="16"/>
              </w:rPr>
            </w:pPr>
            <w:r w:rsidRPr="00622CF5">
              <w:rPr>
                <w:color w:val="000000"/>
                <w:sz w:val="16"/>
                <w:szCs w:val="16"/>
              </w:rPr>
              <w:t xml:space="preserve">1278.67 </w:t>
            </w:r>
            <w:r w:rsidRPr="00622CF5">
              <w:rPr>
                <w:color w:val="000000"/>
                <w:sz w:val="16"/>
                <w:szCs w:val="16"/>
              </w:rPr>
              <w:sym w:font="Symbol" w:char="F0B1"/>
            </w:r>
            <w:r w:rsidRPr="00622CF5">
              <w:rPr>
                <w:color w:val="000000"/>
                <w:sz w:val="16"/>
                <w:szCs w:val="16"/>
              </w:rPr>
              <w:t xml:space="preserve"> 76.93</w:t>
            </w:r>
          </w:p>
        </w:tc>
      </w:tr>
      <w:tr w:rsidR="0076112B" w:rsidRPr="00622CF5" w14:paraId="25D80EF9" w14:textId="77777777" w:rsidTr="00EF5D42">
        <w:trPr>
          <w:trHeight w:val="320"/>
        </w:trPr>
        <w:tc>
          <w:tcPr>
            <w:tcW w:w="928" w:type="dxa"/>
            <w:shd w:val="clear" w:color="auto" w:fill="auto"/>
            <w:noWrap/>
            <w:vAlign w:val="bottom"/>
            <w:hideMark/>
          </w:tcPr>
          <w:p w14:paraId="10A5AB47" w14:textId="77777777" w:rsidR="0076112B" w:rsidRPr="00622CF5" w:rsidRDefault="0076112B" w:rsidP="0076112B">
            <w:pPr>
              <w:rPr>
                <w:color w:val="000000"/>
                <w:sz w:val="16"/>
                <w:szCs w:val="16"/>
              </w:rPr>
            </w:pPr>
            <w:r w:rsidRPr="00622CF5">
              <w:rPr>
                <w:color w:val="000000"/>
                <w:sz w:val="16"/>
                <w:szCs w:val="16"/>
              </w:rPr>
              <w:t>Cycle_2</w:t>
            </w:r>
          </w:p>
        </w:tc>
        <w:tc>
          <w:tcPr>
            <w:tcW w:w="782" w:type="dxa"/>
            <w:shd w:val="clear" w:color="auto" w:fill="auto"/>
            <w:noWrap/>
            <w:vAlign w:val="bottom"/>
            <w:hideMark/>
          </w:tcPr>
          <w:p w14:paraId="3EA876B8" w14:textId="77777777" w:rsidR="0076112B" w:rsidRPr="00622CF5" w:rsidRDefault="0076112B" w:rsidP="0076112B">
            <w:pPr>
              <w:jc w:val="right"/>
              <w:rPr>
                <w:color w:val="000000"/>
                <w:sz w:val="16"/>
                <w:szCs w:val="16"/>
              </w:rPr>
            </w:pPr>
            <w:r w:rsidRPr="00622CF5">
              <w:rPr>
                <w:color w:val="000000"/>
                <w:sz w:val="16"/>
                <w:szCs w:val="16"/>
              </w:rPr>
              <w:t xml:space="preserve">-12.23 </w:t>
            </w:r>
            <w:r w:rsidRPr="00622CF5">
              <w:rPr>
                <w:color w:val="000000"/>
                <w:sz w:val="16"/>
                <w:szCs w:val="16"/>
              </w:rPr>
              <w:sym w:font="Symbol" w:char="F0B1"/>
            </w:r>
            <w:r w:rsidRPr="00622CF5">
              <w:rPr>
                <w:color w:val="000000"/>
                <w:sz w:val="16"/>
                <w:szCs w:val="16"/>
              </w:rPr>
              <w:t xml:space="preserve"> 8.57</w:t>
            </w:r>
          </w:p>
        </w:tc>
        <w:tc>
          <w:tcPr>
            <w:tcW w:w="967" w:type="dxa"/>
            <w:shd w:val="clear" w:color="auto" w:fill="auto"/>
            <w:noWrap/>
            <w:vAlign w:val="bottom"/>
            <w:hideMark/>
          </w:tcPr>
          <w:p w14:paraId="5FDF45F6" w14:textId="77777777" w:rsidR="0076112B" w:rsidRPr="00622CF5" w:rsidRDefault="0076112B" w:rsidP="0076112B">
            <w:pPr>
              <w:jc w:val="right"/>
              <w:rPr>
                <w:color w:val="000000"/>
                <w:sz w:val="16"/>
                <w:szCs w:val="16"/>
              </w:rPr>
            </w:pPr>
            <w:r w:rsidRPr="00622CF5">
              <w:rPr>
                <w:color w:val="000000"/>
                <w:sz w:val="16"/>
                <w:szCs w:val="16"/>
              </w:rPr>
              <w:t xml:space="preserve">-14.26 </w:t>
            </w:r>
            <w:r w:rsidRPr="00622CF5">
              <w:rPr>
                <w:color w:val="000000"/>
                <w:sz w:val="16"/>
                <w:szCs w:val="16"/>
              </w:rPr>
              <w:sym w:font="Symbol" w:char="F0B1"/>
            </w:r>
            <w:r w:rsidRPr="00622CF5">
              <w:rPr>
                <w:color w:val="000000"/>
                <w:sz w:val="16"/>
                <w:szCs w:val="16"/>
              </w:rPr>
              <w:t xml:space="preserve"> 11.32</w:t>
            </w:r>
          </w:p>
        </w:tc>
        <w:tc>
          <w:tcPr>
            <w:tcW w:w="810" w:type="dxa"/>
            <w:shd w:val="clear" w:color="auto" w:fill="auto"/>
            <w:noWrap/>
            <w:vAlign w:val="bottom"/>
            <w:hideMark/>
          </w:tcPr>
          <w:p w14:paraId="138BD566" w14:textId="486F8B22" w:rsidR="0076112B" w:rsidRPr="00622CF5" w:rsidRDefault="0076112B" w:rsidP="0076112B">
            <w:pPr>
              <w:jc w:val="right"/>
              <w:rPr>
                <w:color w:val="000000"/>
                <w:sz w:val="16"/>
                <w:szCs w:val="16"/>
              </w:rPr>
            </w:pPr>
            <w:r w:rsidRPr="00622CF5">
              <w:rPr>
                <w:color w:val="000000"/>
                <w:sz w:val="16"/>
                <w:szCs w:val="16"/>
              </w:rPr>
              <w:t>256.</w:t>
            </w:r>
            <w:r w:rsidR="00EF5D42" w:rsidRPr="00622CF5">
              <w:rPr>
                <w:color w:val="000000"/>
                <w:sz w:val="16"/>
                <w:szCs w:val="16"/>
              </w:rPr>
              <w:t>3</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27.</w:t>
            </w:r>
            <w:r w:rsidR="00EF5D42" w:rsidRPr="00622CF5">
              <w:rPr>
                <w:color w:val="000000"/>
                <w:sz w:val="16"/>
                <w:szCs w:val="16"/>
              </w:rPr>
              <w:t>9</w:t>
            </w:r>
          </w:p>
        </w:tc>
        <w:tc>
          <w:tcPr>
            <w:tcW w:w="990" w:type="dxa"/>
            <w:shd w:val="clear" w:color="auto" w:fill="auto"/>
            <w:noWrap/>
            <w:vAlign w:val="bottom"/>
            <w:hideMark/>
          </w:tcPr>
          <w:p w14:paraId="76865429" w14:textId="77777777" w:rsidR="0076112B" w:rsidRPr="00622CF5" w:rsidRDefault="0076112B" w:rsidP="0076112B">
            <w:pPr>
              <w:jc w:val="right"/>
              <w:rPr>
                <w:color w:val="000000"/>
                <w:sz w:val="16"/>
                <w:szCs w:val="16"/>
              </w:rPr>
            </w:pPr>
            <w:r w:rsidRPr="00622CF5">
              <w:rPr>
                <w:color w:val="000000"/>
                <w:sz w:val="16"/>
                <w:szCs w:val="16"/>
              </w:rPr>
              <w:t xml:space="preserve">269.2 </w:t>
            </w:r>
            <w:r w:rsidRPr="00622CF5">
              <w:rPr>
                <w:color w:val="000000"/>
                <w:sz w:val="16"/>
                <w:szCs w:val="16"/>
              </w:rPr>
              <w:sym w:font="Symbol" w:char="F0B1"/>
            </w:r>
            <w:r w:rsidRPr="00622CF5">
              <w:rPr>
                <w:color w:val="000000"/>
                <w:sz w:val="16"/>
                <w:szCs w:val="16"/>
              </w:rPr>
              <w:t xml:space="preserve"> 44.1</w:t>
            </w:r>
          </w:p>
        </w:tc>
        <w:tc>
          <w:tcPr>
            <w:tcW w:w="810" w:type="dxa"/>
            <w:shd w:val="clear" w:color="auto" w:fill="auto"/>
            <w:noWrap/>
            <w:vAlign w:val="bottom"/>
            <w:hideMark/>
          </w:tcPr>
          <w:p w14:paraId="1A57AC3F" w14:textId="03FEC46B" w:rsidR="0076112B" w:rsidRPr="00622CF5" w:rsidRDefault="0076112B" w:rsidP="0076112B">
            <w:pPr>
              <w:jc w:val="right"/>
              <w:rPr>
                <w:color w:val="000000"/>
                <w:sz w:val="16"/>
                <w:szCs w:val="16"/>
              </w:rPr>
            </w:pPr>
            <w:r w:rsidRPr="00622CF5">
              <w:rPr>
                <w:color w:val="000000"/>
                <w:sz w:val="16"/>
                <w:szCs w:val="16"/>
              </w:rPr>
              <w:t xml:space="preserve">101.6 </w:t>
            </w:r>
            <w:r w:rsidRPr="00622CF5">
              <w:rPr>
                <w:color w:val="000000"/>
                <w:sz w:val="16"/>
                <w:szCs w:val="16"/>
              </w:rPr>
              <w:sym w:font="Symbol" w:char="F0B1"/>
            </w:r>
            <w:r w:rsidRPr="00622CF5">
              <w:rPr>
                <w:color w:val="000000"/>
                <w:sz w:val="16"/>
                <w:szCs w:val="16"/>
              </w:rPr>
              <w:t xml:space="preserve"> 44.</w:t>
            </w:r>
            <w:r w:rsidR="00EF5D42" w:rsidRPr="00622CF5">
              <w:rPr>
                <w:color w:val="000000"/>
                <w:sz w:val="16"/>
                <w:szCs w:val="16"/>
              </w:rPr>
              <w:t>0</w:t>
            </w:r>
          </w:p>
        </w:tc>
        <w:tc>
          <w:tcPr>
            <w:tcW w:w="810" w:type="dxa"/>
            <w:vAlign w:val="bottom"/>
          </w:tcPr>
          <w:p w14:paraId="3077B066" w14:textId="77777777" w:rsidR="0076112B" w:rsidRPr="00622CF5" w:rsidRDefault="00C95FB9" w:rsidP="0076112B">
            <w:pPr>
              <w:rPr>
                <w:color w:val="000000"/>
                <w:sz w:val="16"/>
                <w:szCs w:val="16"/>
              </w:rPr>
            </w:pPr>
            <w:r w:rsidRPr="00622CF5">
              <w:rPr>
                <w:color w:val="000000"/>
                <w:sz w:val="16"/>
                <w:szCs w:val="16"/>
              </w:rPr>
              <w:t>44.5</w:t>
            </w:r>
          </w:p>
        </w:tc>
        <w:tc>
          <w:tcPr>
            <w:tcW w:w="810" w:type="dxa"/>
            <w:vAlign w:val="bottom"/>
          </w:tcPr>
          <w:p w14:paraId="7AB705C7" w14:textId="57658130" w:rsidR="0076112B" w:rsidRPr="00622CF5" w:rsidRDefault="0076112B" w:rsidP="0076112B">
            <w:pPr>
              <w:rPr>
                <w:sz w:val="16"/>
                <w:szCs w:val="16"/>
              </w:rPr>
            </w:pPr>
            <w:r w:rsidRPr="00622CF5">
              <w:rPr>
                <w:color w:val="000000"/>
                <w:sz w:val="16"/>
                <w:szCs w:val="16"/>
              </w:rPr>
              <w:t>0.4</w:t>
            </w:r>
            <w:r w:rsidR="006D08AE" w:rsidRPr="00622CF5">
              <w:rPr>
                <w:color w:val="000000"/>
                <w:sz w:val="16"/>
                <w:szCs w:val="16"/>
              </w:rPr>
              <w:t>0</w:t>
            </w:r>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0.14</w:t>
            </w:r>
          </w:p>
        </w:tc>
        <w:tc>
          <w:tcPr>
            <w:tcW w:w="810" w:type="dxa"/>
            <w:vAlign w:val="bottom"/>
          </w:tcPr>
          <w:p w14:paraId="5A65A37E" w14:textId="04918BB5" w:rsidR="0076112B" w:rsidRPr="00622CF5" w:rsidRDefault="0076112B" w:rsidP="0076112B">
            <w:pPr>
              <w:rPr>
                <w:color w:val="000000"/>
                <w:sz w:val="16"/>
                <w:szCs w:val="16"/>
              </w:rPr>
            </w:pPr>
            <w:r w:rsidRPr="00622CF5">
              <w:rPr>
                <w:color w:val="000000"/>
                <w:sz w:val="16"/>
                <w:szCs w:val="16"/>
              </w:rPr>
              <w:t>5</w:t>
            </w:r>
            <w:ins w:id="437" w:author="Sven Kranz" w:date="2020-02-28T20:36:00Z">
              <w:r w:rsidR="004E29E4">
                <w:rPr>
                  <w:color w:val="000000"/>
                  <w:sz w:val="16"/>
                  <w:szCs w:val="16"/>
                </w:rPr>
                <w:t>02.9</w:t>
              </w:r>
            </w:ins>
            <w:del w:id="438" w:author="Sven Kranz" w:date="2020-02-28T20:36:00Z">
              <w:r w:rsidRPr="00622CF5" w:rsidDel="004E29E4">
                <w:rPr>
                  <w:color w:val="000000"/>
                  <w:sz w:val="16"/>
                  <w:szCs w:val="16"/>
                </w:rPr>
                <w:delText>29.50</w:delText>
              </w:r>
            </w:del>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w:t>
            </w:r>
            <w:ins w:id="439" w:author="Sven Kranz" w:date="2020-02-28T20:36:00Z">
              <w:r w:rsidR="004E29E4">
                <w:rPr>
                  <w:color w:val="000000"/>
                  <w:sz w:val="16"/>
                  <w:szCs w:val="16"/>
                </w:rPr>
                <w:t>92</w:t>
              </w:r>
            </w:ins>
            <w:del w:id="440" w:author="Sven Kranz" w:date="2020-02-28T20:36:00Z">
              <w:r w:rsidRPr="00622CF5" w:rsidDel="004E29E4">
                <w:rPr>
                  <w:color w:val="000000"/>
                  <w:sz w:val="16"/>
                  <w:szCs w:val="16"/>
                </w:rPr>
                <w:delText>97</w:delText>
              </w:r>
            </w:del>
          </w:p>
        </w:tc>
        <w:tc>
          <w:tcPr>
            <w:tcW w:w="810" w:type="dxa"/>
            <w:vAlign w:val="bottom"/>
          </w:tcPr>
          <w:p w14:paraId="083E10E3" w14:textId="77777777" w:rsidR="0076112B" w:rsidRPr="00622CF5" w:rsidRDefault="0076112B" w:rsidP="0076112B">
            <w:pPr>
              <w:rPr>
                <w:color w:val="000000"/>
                <w:sz w:val="16"/>
                <w:szCs w:val="16"/>
              </w:rPr>
            </w:pPr>
            <w:r w:rsidRPr="00622CF5">
              <w:rPr>
                <w:color w:val="000000"/>
                <w:sz w:val="16"/>
                <w:szCs w:val="16"/>
              </w:rPr>
              <w:t xml:space="preserve">401.1 </w:t>
            </w:r>
            <w:r w:rsidRPr="00622CF5">
              <w:rPr>
                <w:color w:val="000000"/>
                <w:sz w:val="16"/>
                <w:szCs w:val="16"/>
              </w:rPr>
              <w:sym w:font="Symbol" w:char="F0B1"/>
            </w:r>
            <w:r w:rsidRPr="00622CF5">
              <w:rPr>
                <w:color w:val="000000"/>
                <w:sz w:val="16"/>
                <w:szCs w:val="16"/>
              </w:rPr>
              <w:t>52.3</w:t>
            </w:r>
          </w:p>
        </w:tc>
        <w:tc>
          <w:tcPr>
            <w:tcW w:w="810" w:type="dxa"/>
            <w:vAlign w:val="bottom"/>
          </w:tcPr>
          <w:p w14:paraId="501A8E75" w14:textId="77777777" w:rsidR="0076112B" w:rsidRPr="00622CF5" w:rsidRDefault="0076112B" w:rsidP="0076112B">
            <w:pPr>
              <w:rPr>
                <w:color w:val="000000"/>
                <w:sz w:val="16"/>
                <w:szCs w:val="16"/>
              </w:rPr>
            </w:pPr>
            <w:r w:rsidRPr="00622CF5">
              <w:rPr>
                <w:color w:val="000000"/>
                <w:sz w:val="16"/>
                <w:szCs w:val="16"/>
              </w:rPr>
              <w:t>554.25</w:t>
            </w:r>
            <w:r w:rsidRPr="00622CF5">
              <w:rPr>
                <w:color w:val="000000"/>
                <w:sz w:val="16"/>
                <w:szCs w:val="16"/>
              </w:rPr>
              <w:sym w:font="Symbol" w:char="F0B1"/>
            </w:r>
            <w:r w:rsidRPr="00622CF5">
              <w:rPr>
                <w:color w:val="000000"/>
                <w:sz w:val="16"/>
                <w:szCs w:val="16"/>
              </w:rPr>
              <w:t xml:space="preserve"> 101.32</w:t>
            </w:r>
          </w:p>
        </w:tc>
      </w:tr>
      <w:tr w:rsidR="0076112B" w:rsidRPr="00622CF5" w14:paraId="28A6407B" w14:textId="77777777" w:rsidTr="00EF5D42">
        <w:trPr>
          <w:trHeight w:val="320"/>
        </w:trPr>
        <w:tc>
          <w:tcPr>
            <w:tcW w:w="928" w:type="dxa"/>
            <w:shd w:val="clear" w:color="auto" w:fill="auto"/>
            <w:noWrap/>
            <w:vAlign w:val="bottom"/>
            <w:hideMark/>
          </w:tcPr>
          <w:p w14:paraId="6CC33295" w14:textId="77777777" w:rsidR="0076112B" w:rsidRPr="00622CF5" w:rsidRDefault="0076112B" w:rsidP="0076112B">
            <w:pPr>
              <w:rPr>
                <w:color w:val="000000"/>
                <w:sz w:val="16"/>
                <w:szCs w:val="16"/>
              </w:rPr>
            </w:pPr>
            <w:r w:rsidRPr="00622CF5">
              <w:rPr>
                <w:color w:val="000000"/>
                <w:sz w:val="16"/>
                <w:szCs w:val="16"/>
              </w:rPr>
              <w:t>Cycle 3</w:t>
            </w:r>
          </w:p>
        </w:tc>
        <w:tc>
          <w:tcPr>
            <w:tcW w:w="782" w:type="dxa"/>
            <w:shd w:val="clear" w:color="auto" w:fill="auto"/>
            <w:noWrap/>
            <w:vAlign w:val="bottom"/>
            <w:hideMark/>
          </w:tcPr>
          <w:p w14:paraId="17786CF3"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-11.8 </w:t>
            </w:r>
            <w:r w:rsidRPr="00622CF5">
              <w:rPr>
                <w:color w:val="000000" w:themeColor="text1"/>
                <w:sz w:val="16"/>
                <w:szCs w:val="16"/>
              </w:rPr>
              <w:sym w:font="Symbol" w:char="F0B1"/>
            </w:r>
            <w:r w:rsidRPr="00622CF5">
              <w:rPr>
                <w:color w:val="000000" w:themeColor="text1"/>
                <w:sz w:val="16"/>
                <w:szCs w:val="16"/>
              </w:rPr>
              <w:t xml:space="preserve"> 33.05</w:t>
            </w:r>
          </w:p>
        </w:tc>
        <w:tc>
          <w:tcPr>
            <w:tcW w:w="967" w:type="dxa"/>
            <w:shd w:val="clear" w:color="auto" w:fill="auto"/>
            <w:noWrap/>
            <w:vAlign w:val="bottom"/>
            <w:hideMark/>
          </w:tcPr>
          <w:p w14:paraId="01F872A2"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-10.47 </w:t>
            </w:r>
            <w:r w:rsidRPr="00622CF5">
              <w:rPr>
                <w:color w:val="000000" w:themeColor="text1"/>
                <w:sz w:val="16"/>
                <w:szCs w:val="16"/>
              </w:rPr>
              <w:sym w:font="Symbol" w:char="F0B1"/>
            </w:r>
            <w:r w:rsidRPr="00622CF5">
              <w:rPr>
                <w:color w:val="000000" w:themeColor="text1"/>
                <w:sz w:val="16"/>
                <w:szCs w:val="16"/>
              </w:rPr>
              <w:t xml:space="preserve"> 4.29</w:t>
            </w:r>
          </w:p>
        </w:tc>
        <w:tc>
          <w:tcPr>
            <w:tcW w:w="810" w:type="dxa"/>
            <w:shd w:val="clear" w:color="auto" w:fill="auto"/>
            <w:noWrap/>
            <w:vAlign w:val="bottom"/>
            <w:hideMark/>
          </w:tcPr>
          <w:p w14:paraId="335267DA" w14:textId="71EE9975" w:rsidR="0076112B" w:rsidRPr="00622CF5" w:rsidRDefault="0076112B" w:rsidP="0076112B">
            <w:pPr>
              <w:jc w:val="right"/>
              <w:rPr>
                <w:color w:val="000000"/>
                <w:sz w:val="16"/>
                <w:szCs w:val="16"/>
              </w:rPr>
            </w:pPr>
            <w:r w:rsidRPr="00622CF5">
              <w:rPr>
                <w:color w:val="000000"/>
                <w:sz w:val="16"/>
                <w:szCs w:val="16"/>
              </w:rPr>
              <w:t>70.</w:t>
            </w:r>
            <w:r w:rsidR="00EF5D42" w:rsidRPr="00622CF5">
              <w:rPr>
                <w:color w:val="000000"/>
                <w:sz w:val="16"/>
                <w:szCs w:val="16"/>
              </w:rPr>
              <w:t>4</w:t>
            </w:r>
            <w:r w:rsidRPr="00622CF5">
              <w:rPr>
                <w:color w:val="000000"/>
                <w:sz w:val="16"/>
                <w:szCs w:val="16"/>
              </w:rPr>
              <w:sym w:font="Symbol" w:char="F0B1"/>
            </w:r>
            <w:r w:rsidRPr="00622CF5">
              <w:rPr>
                <w:color w:val="000000"/>
                <w:sz w:val="16"/>
                <w:szCs w:val="16"/>
              </w:rPr>
              <w:t xml:space="preserve"> 21.9</w:t>
            </w:r>
          </w:p>
        </w:tc>
        <w:tc>
          <w:tcPr>
            <w:tcW w:w="990" w:type="dxa"/>
            <w:shd w:val="clear" w:color="auto" w:fill="auto"/>
            <w:noWrap/>
            <w:vAlign w:val="bottom"/>
            <w:hideMark/>
          </w:tcPr>
          <w:p w14:paraId="7B66D61C" w14:textId="77777777" w:rsidR="0076112B" w:rsidRPr="00622CF5" w:rsidRDefault="0076112B" w:rsidP="0076112B">
            <w:pPr>
              <w:jc w:val="right"/>
              <w:rPr>
                <w:color w:val="000000"/>
                <w:sz w:val="16"/>
                <w:szCs w:val="16"/>
              </w:rPr>
            </w:pPr>
            <w:r w:rsidRPr="00622CF5">
              <w:rPr>
                <w:color w:val="000000"/>
                <w:sz w:val="16"/>
                <w:szCs w:val="16"/>
              </w:rPr>
              <w:t xml:space="preserve">76.7 </w:t>
            </w:r>
            <w:r w:rsidRPr="00622CF5">
              <w:rPr>
                <w:color w:val="000000"/>
                <w:sz w:val="16"/>
                <w:szCs w:val="16"/>
              </w:rPr>
              <w:sym w:font="Symbol" w:char="F0B1"/>
            </w:r>
            <w:r w:rsidRPr="00622CF5">
              <w:rPr>
                <w:color w:val="000000"/>
                <w:sz w:val="16"/>
                <w:szCs w:val="16"/>
              </w:rPr>
              <w:t xml:space="preserve">  39.1</w:t>
            </w:r>
          </w:p>
        </w:tc>
        <w:tc>
          <w:tcPr>
            <w:tcW w:w="810" w:type="dxa"/>
            <w:shd w:val="clear" w:color="auto" w:fill="auto"/>
            <w:noWrap/>
            <w:vAlign w:val="bottom"/>
            <w:hideMark/>
          </w:tcPr>
          <w:p w14:paraId="3330DEB1" w14:textId="409AB06A" w:rsidR="0076112B" w:rsidRPr="00622CF5" w:rsidRDefault="0076112B" w:rsidP="0076112B">
            <w:pPr>
              <w:jc w:val="right"/>
              <w:rPr>
                <w:color w:val="000000"/>
                <w:sz w:val="16"/>
                <w:szCs w:val="16"/>
              </w:rPr>
            </w:pPr>
            <w:r w:rsidRPr="00622CF5">
              <w:rPr>
                <w:color w:val="000000"/>
                <w:sz w:val="16"/>
                <w:szCs w:val="16"/>
              </w:rPr>
              <w:t>29.3</w:t>
            </w:r>
            <w:r w:rsidRPr="00622CF5">
              <w:rPr>
                <w:color w:val="000000"/>
                <w:sz w:val="16"/>
                <w:szCs w:val="16"/>
              </w:rPr>
              <w:sym w:font="Symbol" w:char="F0B1"/>
            </w:r>
            <w:r w:rsidRPr="00622CF5">
              <w:rPr>
                <w:color w:val="000000"/>
                <w:sz w:val="16"/>
                <w:szCs w:val="16"/>
              </w:rPr>
              <w:t xml:space="preserve"> 18.</w:t>
            </w:r>
            <w:r w:rsidR="00EF5D42" w:rsidRPr="00622CF5">
              <w:rPr>
                <w:color w:val="000000"/>
                <w:sz w:val="16"/>
                <w:szCs w:val="16"/>
              </w:rPr>
              <w:t>5</w:t>
            </w:r>
          </w:p>
        </w:tc>
        <w:tc>
          <w:tcPr>
            <w:tcW w:w="810" w:type="dxa"/>
            <w:vAlign w:val="bottom"/>
          </w:tcPr>
          <w:p w14:paraId="74DC0324" w14:textId="77777777" w:rsidR="0076112B" w:rsidRPr="00622CF5" w:rsidRDefault="00C95FB9" w:rsidP="0076112B">
            <w:pPr>
              <w:rPr>
                <w:color w:val="000000"/>
                <w:sz w:val="16"/>
                <w:szCs w:val="16"/>
              </w:rPr>
            </w:pPr>
            <w:r w:rsidRPr="00622CF5">
              <w:rPr>
                <w:color w:val="000000"/>
                <w:sz w:val="16"/>
                <w:szCs w:val="16"/>
              </w:rPr>
              <w:t>46.7</w:t>
            </w:r>
          </w:p>
        </w:tc>
        <w:tc>
          <w:tcPr>
            <w:tcW w:w="810" w:type="dxa"/>
            <w:vAlign w:val="bottom"/>
          </w:tcPr>
          <w:p w14:paraId="377169ED" w14:textId="77777777" w:rsidR="0076112B" w:rsidRPr="00622CF5" w:rsidRDefault="0076112B" w:rsidP="0076112B">
            <w:pPr>
              <w:rPr>
                <w:sz w:val="16"/>
                <w:szCs w:val="16"/>
              </w:rPr>
            </w:pPr>
            <w:r w:rsidRPr="00622CF5">
              <w:rPr>
                <w:color w:val="000000"/>
                <w:sz w:val="16"/>
                <w:szCs w:val="16"/>
              </w:rPr>
              <w:t xml:space="preserve">0.49 </w:t>
            </w:r>
            <w:r w:rsidRPr="00622CF5">
              <w:rPr>
                <w:color w:val="000000"/>
                <w:sz w:val="16"/>
                <w:szCs w:val="16"/>
              </w:rPr>
              <w:sym w:font="Symbol" w:char="F0B1"/>
            </w:r>
            <w:r w:rsidRPr="00622CF5">
              <w:rPr>
                <w:color w:val="000000"/>
                <w:sz w:val="16"/>
                <w:szCs w:val="16"/>
              </w:rPr>
              <w:t xml:space="preserve"> 0.26</w:t>
            </w:r>
          </w:p>
        </w:tc>
        <w:tc>
          <w:tcPr>
            <w:tcW w:w="810" w:type="dxa"/>
            <w:vAlign w:val="bottom"/>
          </w:tcPr>
          <w:p w14:paraId="14F967AA" w14:textId="11CA4B57" w:rsidR="0076112B" w:rsidRPr="00622CF5" w:rsidRDefault="0076112B" w:rsidP="0076112B">
            <w:pPr>
              <w:rPr>
                <w:color w:val="000000"/>
                <w:sz w:val="16"/>
                <w:szCs w:val="16"/>
              </w:rPr>
            </w:pPr>
            <w:r w:rsidRPr="00622CF5">
              <w:rPr>
                <w:color w:val="000000"/>
                <w:sz w:val="16"/>
                <w:szCs w:val="16"/>
              </w:rPr>
              <w:t>9</w:t>
            </w:r>
            <w:ins w:id="441" w:author="Sven Kranz" w:date="2020-02-28T20:36:00Z">
              <w:r w:rsidR="004E29E4">
                <w:rPr>
                  <w:color w:val="000000"/>
                  <w:sz w:val="16"/>
                  <w:szCs w:val="16"/>
                </w:rPr>
                <w:t>2</w:t>
              </w:r>
            </w:ins>
            <w:ins w:id="442" w:author="Sven Kranz" w:date="2020-02-28T20:37:00Z">
              <w:r w:rsidR="004E29E4">
                <w:rPr>
                  <w:color w:val="000000"/>
                  <w:sz w:val="16"/>
                  <w:szCs w:val="16"/>
                </w:rPr>
                <w:t>.4</w:t>
              </w:r>
            </w:ins>
            <w:del w:id="443" w:author="Sven Kranz" w:date="2020-02-28T20:36:00Z">
              <w:r w:rsidRPr="00622CF5" w:rsidDel="004E29E4">
                <w:rPr>
                  <w:color w:val="000000"/>
                  <w:sz w:val="16"/>
                  <w:szCs w:val="16"/>
                </w:rPr>
                <w:delText>6.13</w:delText>
              </w:r>
            </w:del>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w:t>
            </w:r>
            <w:ins w:id="444" w:author="Sven Kranz" w:date="2020-02-28T20:37:00Z">
              <w:r w:rsidR="004E29E4">
                <w:rPr>
                  <w:color w:val="000000"/>
                  <w:sz w:val="16"/>
                  <w:szCs w:val="16"/>
                </w:rPr>
                <w:t>12.8</w:t>
              </w:r>
            </w:ins>
            <w:del w:id="445" w:author="Sven Kranz" w:date="2020-02-28T20:37:00Z">
              <w:r w:rsidRPr="00622CF5" w:rsidDel="004E29E4">
                <w:rPr>
                  <w:color w:val="000000"/>
                  <w:sz w:val="16"/>
                  <w:szCs w:val="16"/>
                </w:rPr>
                <w:delText>20</w:delText>
              </w:r>
            </w:del>
          </w:p>
        </w:tc>
        <w:tc>
          <w:tcPr>
            <w:tcW w:w="810" w:type="dxa"/>
            <w:vAlign w:val="bottom"/>
          </w:tcPr>
          <w:p w14:paraId="3F0AB1EF" w14:textId="77777777" w:rsidR="0076112B" w:rsidRPr="00622CF5" w:rsidRDefault="0076112B" w:rsidP="0076112B">
            <w:pPr>
              <w:rPr>
                <w:color w:val="000000" w:themeColor="text1"/>
                <w:sz w:val="16"/>
                <w:szCs w:val="16"/>
              </w:rPr>
            </w:pPr>
            <w:r w:rsidRPr="00622CF5">
              <w:rPr>
                <w:color w:val="000000" w:themeColor="text1"/>
                <w:sz w:val="16"/>
                <w:szCs w:val="16"/>
              </w:rPr>
              <w:t>X</w:t>
            </w:r>
          </w:p>
        </w:tc>
        <w:tc>
          <w:tcPr>
            <w:tcW w:w="810" w:type="dxa"/>
            <w:vAlign w:val="bottom"/>
          </w:tcPr>
          <w:p w14:paraId="1858FB1D" w14:textId="77777777" w:rsidR="0076112B" w:rsidRPr="00622CF5" w:rsidRDefault="0076112B" w:rsidP="0076112B">
            <w:pPr>
              <w:rPr>
                <w:color w:val="000000" w:themeColor="text1"/>
                <w:sz w:val="16"/>
                <w:szCs w:val="16"/>
              </w:rPr>
            </w:pPr>
            <w:r w:rsidRPr="00622CF5">
              <w:rPr>
                <w:color w:val="000000" w:themeColor="text1"/>
                <w:sz w:val="16"/>
                <w:szCs w:val="16"/>
              </w:rPr>
              <w:t>X</w:t>
            </w:r>
          </w:p>
        </w:tc>
      </w:tr>
      <w:tr w:rsidR="0076112B" w:rsidRPr="00622CF5" w14:paraId="787A1FB9" w14:textId="77777777" w:rsidTr="00EF5D42">
        <w:trPr>
          <w:trHeight w:val="320"/>
        </w:trPr>
        <w:tc>
          <w:tcPr>
            <w:tcW w:w="928" w:type="dxa"/>
            <w:shd w:val="clear" w:color="auto" w:fill="auto"/>
            <w:noWrap/>
            <w:vAlign w:val="bottom"/>
            <w:hideMark/>
          </w:tcPr>
          <w:p w14:paraId="0D048A53" w14:textId="77777777" w:rsidR="0076112B" w:rsidRPr="00622CF5" w:rsidRDefault="0076112B" w:rsidP="0076112B">
            <w:pPr>
              <w:rPr>
                <w:color w:val="000000"/>
                <w:sz w:val="16"/>
                <w:szCs w:val="16"/>
              </w:rPr>
            </w:pPr>
            <w:r w:rsidRPr="00622CF5">
              <w:rPr>
                <w:color w:val="000000"/>
                <w:sz w:val="16"/>
                <w:szCs w:val="16"/>
              </w:rPr>
              <w:t>Cycle_4</w:t>
            </w:r>
          </w:p>
        </w:tc>
        <w:tc>
          <w:tcPr>
            <w:tcW w:w="782" w:type="dxa"/>
            <w:shd w:val="clear" w:color="auto" w:fill="auto"/>
            <w:noWrap/>
            <w:vAlign w:val="bottom"/>
            <w:hideMark/>
          </w:tcPr>
          <w:p w14:paraId="023B4B40"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-0.19 </w:t>
            </w:r>
            <w:r w:rsidRPr="00622CF5">
              <w:rPr>
                <w:color w:val="000000" w:themeColor="text1"/>
                <w:sz w:val="16"/>
                <w:szCs w:val="16"/>
              </w:rPr>
              <w:sym w:font="Symbol" w:char="F0B1"/>
            </w:r>
            <w:r w:rsidRPr="00622CF5">
              <w:rPr>
                <w:color w:val="000000" w:themeColor="text1"/>
                <w:sz w:val="16"/>
                <w:szCs w:val="16"/>
              </w:rPr>
              <w:t xml:space="preserve"> 1.16</w:t>
            </w:r>
          </w:p>
        </w:tc>
        <w:tc>
          <w:tcPr>
            <w:tcW w:w="967" w:type="dxa"/>
            <w:shd w:val="clear" w:color="auto" w:fill="auto"/>
            <w:noWrap/>
            <w:vAlign w:val="bottom"/>
            <w:hideMark/>
          </w:tcPr>
          <w:p w14:paraId="37C29976" w14:textId="77777777" w:rsidR="0076112B" w:rsidRPr="00622CF5" w:rsidRDefault="0076112B" w:rsidP="0076112B">
            <w:pPr>
              <w:jc w:val="right"/>
              <w:rPr>
                <w:color w:val="000000" w:themeColor="text1"/>
                <w:sz w:val="16"/>
                <w:szCs w:val="16"/>
              </w:rPr>
            </w:pPr>
            <w:r w:rsidRPr="00622CF5">
              <w:rPr>
                <w:color w:val="000000" w:themeColor="text1"/>
                <w:sz w:val="16"/>
                <w:szCs w:val="16"/>
              </w:rPr>
              <w:t xml:space="preserve">-0.07 </w:t>
            </w:r>
            <w:r w:rsidRPr="00622CF5">
              <w:rPr>
                <w:color w:val="000000" w:themeColor="text1"/>
                <w:sz w:val="16"/>
                <w:szCs w:val="16"/>
              </w:rPr>
              <w:sym w:font="Symbol" w:char="F0B1"/>
            </w:r>
            <w:r w:rsidRPr="00622CF5">
              <w:rPr>
                <w:color w:val="000000" w:themeColor="text1"/>
                <w:sz w:val="16"/>
                <w:szCs w:val="16"/>
              </w:rPr>
              <w:t xml:space="preserve"> 0.28</w:t>
            </w:r>
          </w:p>
        </w:tc>
        <w:tc>
          <w:tcPr>
            <w:tcW w:w="810" w:type="dxa"/>
            <w:shd w:val="clear" w:color="auto" w:fill="auto"/>
            <w:noWrap/>
            <w:vAlign w:val="bottom"/>
            <w:hideMark/>
          </w:tcPr>
          <w:p w14:paraId="3F861B16" w14:textId="77777777" w:rsidR="0076112B" w:rsidRPr="00622CF5" w:rsidRDefault="0076112B" w:rsidP="0076112B">
            <w:pPr>
              <w:jc w:val="right"/>
              <w:rPr>
                <w:color w:val="000000"/>
                <w:sz w:val="16"/>
                <w:szCs w:val="16"/>
              </w:rPr>
            </w:pPr>
            <w:r w:rsidRPr="00622CF5">
              <w:rPr>
                <w:color w:val="000000"/>
                <w:sz w:val="16"/>
                <w:szCs w:val="16"/>
              </w:rPr>
              <w:t>18.5</w:t>
            </w:r>
            <w:r w:rsidRPr="00622CF5">
              <w:rPr>
                <w:color w:val="000000"/>
                <w:sz w:val="16"/>
                <w:szCs w:val="16"/>
              </w:rPr>
              <w:sym w:font="Symbol" w:char="F0B1"/>
            </w:r>
            <w:r w:rsidRPr="00622CF5">
              <w:rPr>
                <w:color w:val="000000"/>
                <w:sz w:val="16"/>
                <w:szCs w:val="16"/>
              </w:rPr>
              <w:t>X</w:t>
            </w:r>
          </w:p>
        </w:tc>
        <w:tc>
          <w:tcPr>
            <w:tcW w:w="990" w:type="dxa"/>
            <w:shd w:val="clear" w:color="auto" w:fill="auto"/>
            <w:noWrap/>
            <w:vAlign w:val="bottom"/>
            <w:hideMark/>
          </w:tcPr>
          <w:p w14:paraId="16C9F5F5" w14:textId="77777777" w:rsidR="0076112B" w:rsidRPr="00622CF5" w:rsidRDefault="0076112B" w:rsidP="0076112B">
            <w:pPr>
              <w:jc w:val="right"/>
              <w:rPr>
                <w:color w:val="000000"/>
                <w:sz w:val="16"/>
                <w:szCs w:val="16"/>
              </w:rPr>
            </w:pPr>
            <w:r w:rsidRPr="00622CF5">
              <w:rPr>
                <w:color w:val="000000"/>
                <w:sz w:val="16"/>
                <w:szCs w:val="16"/>
              </w:rPr>
              <w:t xml:space="preserve">22.00 </w:t>
            </w:r>
            <w:r w:rsidRPr="00622CF5">
              <w:rPr>
                <w:color w:val="000000"/>
                <w:sz w:val="16"/>
                <w:szCs w:val="16"/>
              </w:rPr>
              <w:sym w:font="Symbol" w:char="F0B1"/>
            </w:r>
            <w:r w:rsidRPr="00622CF5">
              <w:rPr>
                <w:color w:val="000000"/>
                <w:sz w:val="16"/>
                <w:szCs w:val="16"/>
              </w:rPr>
              <w:t xml:space="preserve"> 6.4</w:t>
            </w:r>
          </w:p>
        </w:tc>
        <w:tc>
          <w:tcPr>
            <w:tcW w:w="810" w:type="dxa"/>
            <w:shd w:val="clear" w:color="auto" w:fill="auto"/>
            <w:noWrap/>
            <w:vAlign w:val="bottom"/>
            <w:hideMark/>
          </w:tcPr>
          <w:p w14:paraId="5CED7F1C" w14:textId="2EF05174" w:rsidR="0076112B" w:rsidRPr="00622CF5" w:rsidRDefault="0076112B" w:rsidP="0076112B">
            <w:pPr>
              <w:jc w:val="right"/>
              <w:rPr>
                <w:color w:val="000000"/>
                <w:sz w:val="16"/>
                <w:szCs w:val="16"/>
              </w:rPr>
            </w:pPr>
            <w:r w:rsidRPr="00622CF5">
              <w:rPr>
                <w:color w:val="000000"/>
                <w:sz w:val="16"/>
                <w:szCs w:val="16"/>
              </w:rPr>
              <w:t>5.</w:t>
            </w:r>
            <w:r w:rsidR="00EF5D42" w:rsidRPr="00622CF5">
              <w:rPr>
                <w:color w:val="000000"/>
                <w:sz w:val="16"/>
                <w:szCs w:val="16"/>
              </w:rPr>
              <w:t>4</w:t>
            </w:r>
            <w:r w:rsidRPr="00622CF5">
              <w:rPr>
                <w:color w:val="000000"/>
                <w:sz w:val="16"/>
                <w:szCs w:val="16"/>
              </w:rPr>
              <w:sym w:font="Symbol" w:char="F0B1"/>
            </w:r>
            <w:r w:rsidRPr="00622CF5">
              <w:rPr>
                <w:color w:val="000000"/>
                <w:sz w:val="16"/>
                <w:szCs w:val="16"/>
              </w:rPr>
              <w:t xml:space="preserve"> 0.1</w:t>
            </w:r>
          </w:p>
        </w:tc>
        <w:tc>
          <w:tcPr>
            <w:tcW w:w="810" w:type="dxa"/>
            <w:vAlign w:val="bottom"/>
          </w:tcPr>
          <w:p w14:paraId="1E323D79" w14:textId="77777777" w:rsidR="0076112B" w:rsidRPr="00622CF5" w:rsidRDefault="00C95FB9" w:rsidP="0076112B">
            <w:pPr>
              <w:rPr>
                <w:color w:val="000000"/>
                <w:sz w:val="16"/>
                <w:szCs w:val="16"/>
              </w:rPr>
            </w:pPr>
            <w:r w:rsidRPr="00622CF5">
              <w:rPr>
                <w:color w:val="000000"/>
                <w:sz w:val="16"/>
                <w:szCs w:val="16"/>
              </w:rPr>
              <w:t>35.7</w:t>
            </w:r>
          </w:p>
        </w:tc>
        <w:tc>
          <w:tcPr>
            <w:tcW w:w="810" w:type="dxa"/>
            <w:vAlign w:val="bottom"/>
          </w:tcPr>
          <w:p w14:paraId="086D1ECE" w14:textId="77777777" w:rsidR="0076112B" w:rsidRPr="00622CF5" w:rsidRDefault="0076112B" w:rsidP="0076112B">
            <w:pPr>
              <w:rPr>
                <w:sz w:val="16"/>
                <w:szCs w:val="16"/>
              </w:rPr>
            </w:pPr>
            <w:r w:rsidRPr="00622CF5">
              <w:rPr>
                <w:color w:val="000000"/>
                <w:sz w:val="16"/>
                <w:szCs w:val="16"/>
              </w:rPr>
              <w:t xml:space="preserve">0.27 </w:t>
            </w:r>
            <w:r w:rsidRPr="00622CF5">
              <w:rPr>
                <w:color w:val="000000"/>
                <w:sz w:val="16"/>
                <w:szCs w:val="16"/>
              </w:rPr>
              <w:sym w:font="Symbol" w:char="F0B1"/>
            </w:r>
            <w:r w:rsidRPr="00622CF5">
              <w:rPr>
                <w:color w:val="000000"/>
                <w:sz w:val="16"/>
                <w:szCs w:val="16"/>
              </w:rPr>
              <w:t xml:space="preserve"> X</w:t>
            </w:r>
          </w:p>
        </w:tc>
        <w:tc>
          <w:tcPr>
            <w:tcW w:w="810" w:type="dxa"/>
            <w:vAlign w:val="bottom"/>
          </w:tcPr>
          <w:p w14:paraId="5D438220" w14:textId="4B0B6002" w:rsidR="0076112B" w:rsidRPr="00622CF5" w:rsidRDefault="0076112B" w:rsidP="0076112B">
            <w:pPr>
              <w:rPr>
                <w:color w:val="000000"/>
                <w:sz w:val="16"/>
                <w:szCs w:val="16"/>
              </w:rPr>
            </w:pPr>
            <w:r w:rsidRPr="00622CF5">
              <w:rPr>
                <w:color w:val="000000"/>
                <w:sz w:val="16"/>
                <w:szCs w:val="16"/>
              </w:rPr>
              <w:t>3</w:t>
            </w:r>
            <w:ins w:id="446" w:author="Sven Kranz" w:date="2020-02-28T20:37:00Z">
              <w:r w:rsidR="004E29E4">
                <w:rPr>
                  <w:color w:val="000000"/>
                  <w:sz w:val="16"/>
                  <w:szCs w:val="16"/>
                </w:rPr>
                <w:t>1.2</w:t>
              </w:r>
            </w:ins>
            <w:del w:id="447" w:author="Sven Kranz" w:date="2020-02-28T20:37:00Z">
              <w:r w:rsidRPr="00622CF5" w:rsidDel="004E29E4">
                <w:rPr>
                  <w:color w:val="000000"/>
                  <w:sz w:val="16"/>
                  <w:szCs w:val="16"/>
                </w:rPr>
                <w:delText>0.64</w:delText>
              </w:r>
            </w:del>
            <w:r w:rsidRPr="00622CF5">
              <w:rPr>
                <w:color w:val="000000"/>
                <w:sz w:val="16"/>
                <w:szCs w:val="16"/>
              </w:rPr>
              <w:t xml:space="preserve"> </w:t>
            </w:r>
            <w:r w:rsidRPr="00622CF5">
              <w:rPr>
                <w:color w:val="000000"/>
                <w:sz w:val="16"/>
                <w:szCs w:val="16"/>
              </w:rPr>
              <w:sym w:font="Symbol" w:char="F0B1"/>
            </w:r>
            <w:r w:rsidRPr="00622CF5">
              <w:rPr>
                <w:color w:val="000000"/>
                <w:sz w:val="16"/>
                <w:szCs w:val="16"/>
              </w:rPr>
              <w:t xml:space="preserve"> 1</w:t>
            </w:r>
            <w:ins w:id="448" w:author="Sven Kranz" w:date="2020-02-28T20:37:00Z">
              <w:r w:rsidR="004E29E4">
                <w:rPr>
                  <w:color w:val="000000"/>
                  <w:sz w:val="16"/>
                  <w:szCs w:val="16"/>
                </w:rPr>
                <w:t>.4</w:t>
              </w:r>
            </w:ins>
          </w:p>
        </w:tc>
        <w:tc>
          <w:tcPr>
            <w:tcW w:w="810" w:type="dxa"/>
            <w:vAlign w:val="bottom"/>
          </w:tcPr>
          <w:p w14:paraId="01E3F5CC" w14:textId="77777777" w:rsidR="0076112B" w:rsidRPr="00622CF5" w:rsidRDefault="0076112B" w:rsidP="0076112B">
            <w:pPr>
              <w:rPr>
                <w:color w:val="000000" w:themeColor="text1"/>
                <w:sz w:val="16"/>
                <w:szCs w:val="16"/>
              </w:rPr>
            </w:pPr>
            <w:r w:rsidRPr="00622CF5">
              <w:rPr>
                <w:color w:val="000000" w:themeColor="text1"/>
                <w:sz w:val="16"/>
                <w:szCs w:val="16"/>
              </w:rPr>
              <w:t>X</w:t>
            </w:r>
          </w:p>
        </w:tc>
        <w:tc>
          <w:tcPr>
            <w:tcW w:w="810" w:type="dxa"/>
            <w:vAlign w:val="bottom"/>
          </w:tcPr>
          <w:p w14:paraId="2159435E" w14:textId="77777777" w:rsidR="0076112B" w:rsidRPr="00622CF5" w:rsidRDefault="0076112B" w:rsidP="0076112B">
            <w:pPr>
              <w:rPr>
                <w:color w:val="000000" w:themeColor="text1"/>
                <w:sz w:val="16"/>
                <w:szCs w:val="16"/>
              </w:rPr>
            </w:pPr>
            <w:r w:rsidRPr="00622CF5">
              <w:rPr>
                <w:color w:val="000000" w:themeColor="text1"/>
                <w:sz w:val="16"/>
                <w:szCs w:val="16"/>
              </w:rPr>
              <w:t>X</w:t>
            </w:r>
          </w:p>
        </w:tc>
      </w:tr>
    </w:tbl>
    <w:p w14:paraId="586DF5F3" w14:textId="77777777" w:rsidR="00C60FB4" w:rsidRPr="00622CF5" w:rsidRDefault="00C60FB4">
      <w:r w:rsidRPr="00622CF5">
        <w:br w:type="page"/>
      </w:r>
    </w:p>
    <w:p w14:paraId="0D8145CB" w14:textId="77777777" w:rsidR="00C60FB4" w:rsidRPr="00622CF5" w:rsidRDefault="00C60FB4" w:rsidP="00AA1436">
      <w:pPr>
        <w:spacing w:line="360" w:lineRule="auto"/>
        <w:outlineLvl w:val="0"/>
      </w:pPr>
    </w:p>
    <w:p w14:paraId="335F4068" w14:textId="30A16297" w:rsidR="009C205F" w:rsidRPr="00622CF5" w:rsidRDefault="000C76B5" w:rsidP="009C205F">
      <w:pPr>
        <w:spacing w:line="360" w:lineRule="auto"/>
        <w:jc w:val="center"/>
        <w:rPr>
          <w:b/>
        </w:rPr>
      </w:pPr>
      <w:r w:rsidRPr="00622CF5">
        <w:rPr>
          <w:noProof/>
        </w:rPr>
        <w:drawing>
          <wp:inline distT="0" distB="0" distL="0" distR="0" wp14:anchorId="29EBE991" wp14:editId="76ADE7B2">
            <wp:extent cx="2743200" cy="22200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2762468" cy="2235652"/>
                    </a:xfrm>
                    <a:prstGeom prst="rect">
                      <a:avLst/>
                    </a:prstGeom>
                    <a:noFill/>
                    <a:ln>
                      <a:noFill/>
                    </a:ln>
                  </pic:spPr>
                </pic:pic>
              </a:graphicData>
            </a:graphic>
          </wp:inline>
        </w:drawing>
      </w:r>
    </w:p>
    <w:p w14:paraId="32CEF8C9" w14:textId="70B48F57" w:rsidR="00552F80" w:rsidRPr="00622CF5" w:rsidRDefault="009C205F" w:rsidP="00283E1E">
      <w:pPr>
        <w:spacing w:line="360" w:lineRule="auto"/>
      </w:pPr>
      <w:r w:rsidRPr="00622CF5">
        <w:rPr>
          <w:b/>
        </w:rPr>
        <w:t>Figure 1.</w:t>
      </w:r>
      <w:r w:rsidRPr="00622CF5">
        <w:t xml:space="preserve"> Map of Lagrangian study sites for </w:t>
      </w:r>
      <w:r w:rsidR="00EF5D42" w:rsidRPr="00622CF5">
        <w:t xml:space="preserve">cruises </w:t>
      </w:r>
      <w:r w:rsidRPr="00622CF5">
        <w:t>P1604 (purple) and P1706 (red). P</w:t>
      </w:r>
      <w:r w:rsidR="00552F80" w:rsidRPr="00622CF5">
        <w:t>1604 started in the west</w:t>
      </w:r>
      <w:r w:rsidR="00EF5D42" w:rsidRPr="00622CF5">
        <w:t xml:space="preserve"> </w:t>
      </w:r>
      <w:r w:rsidR="00552F80" w:rsidRPr="00622CF5">
        <w:t>offshore and continues inshore, P1706 started in the east and continues further offshore.</w:t>
      </w:r>
      <w:r w:rsidR="00762669" w:rsidRPr="00622CF5">
        <w:t xml:space="preserve">  Colors indicate bathymetry. </w:t>
      </w:r>
      <w:r w:rsidR="00552F80" w:rsidRPr="00622CF5">
        <w:br w:type="page"/>
      </w:r>
    </w:p>
    <w:p w14:paraId="492B09BD" w14:textId="77777777" w:rsidR="009C205F" w:rsidRPr="00622CF5" w:rsidRDefault="009C205F" w:rsidP="009C205F">
      <w:pPr>
        <w:spacing w:line="360" w:lineRule="auto"/>
        <w:ind w:firstLine="720"/>
        <w:rPr>
          <w:rFonts w:eastAsiaTheme="minorEastAsia"/>
        </w:rPr>
      </w:pPr>
    </w:p>
    <w:p w14:paraId="132185E2" w14:textId="41A8CFDD" w:rsidR="009C205F" w:rsidRPr="00622CF5" w:rsidRDefault="00975122" w:rsidP="006C4321">
      <w:pPr>
        <w:spacing w:line="360" w:lineRule="auto"/>
        <w:rPr>
          <w:rFonts w:eastAsiaTheme="minorEastAsia"/>
        </w:rPr>
      </w:pPr>
      <w:r w:rsidRPr="00622CF5">
        <w:rPr>
          <w:rFonts w:eastAsiaTheme="minorEastAsia"/>
          <w:noProof/>
        </w:rPr>
        <w:drawing>
          <wp:inline distT="0" distB="0" distL="0" distR="0" wp14:anchorId="2E681B53" wp14:editId="006C4B69">
            <wp:extent cx="5505530" cy="370275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579640" cy="3752599"/>
                    </a:xfrm>
                    <a:prstGeom prst="rect">
                      <a:avLst/>
                    </a:prstGeom>
                    <a:noFill/>
                    <a:ln>
                      <a:noFill/>
                    </a:ln>
                  </pic:spPr>
                </pic:pic>
              </a:graphicData>
            </a:graphic>
          </wp:inline>
        </w:drawing>
      </w:r>
    </w:p>
    <w:p w14:paraId="6532ACA2" w14:textId="43A4F866" w:rsidR="00DC46D4" w:rsidRPr="00622CF5" w:rsidRDefault="00EF5D42" w:rsidP="00283E1E">
      <w:pPr>
        <w:spacing w:line="360" w:lineRule="auto"/>
        <w:rPr>
          <w:noProof/>
        </w:rPr>
      </w:pPr>
      <w:r w:rsidRPr="00622CF5">
        <w:rPr>
          <w:rFonts w:eastAsiaTheme="minorEastAsia"/>
          <w:b/>
          <w:sz w:val="22"/>
        </w:rPr>
        <w:t>Figure 2</w:t>
      </w:r>
      <w:r w:rsidRPr="00622CF5">
        <w:rPr>
          <w:rFonts w:eastAsiaTheme="minorEastAsia"/>
          <w:sz w:val="22"/>
        </w:rPr>
        <w:t xml:space="preserve">. Mixed layer depth and light levels for all experimental cycles (A. P1604-C2, B. P1604-C3, C. P1604-C4, D. P1706-C1, E. P1706-C2, F. P1706-C3, G. P1706-C4). Red lines indicate surface PAR intensity,  colored </w:t>
      </w:r>
      <w:r w:rsidR="00622CF5" w:rsidRPr="00622CF5">
        <w:rPr>
          <w:rFonts w:eastAsiaTheme="minorEastAsia"/>
          <w:sz w:val="22"/>
        </w:rPr>
        <w:t>shading</w:t>
      </w:r>
      <w:r w:rsidRPr="00622CF5">
        <w:rPr>
          <w:rFonts w:eastAsiaTheme="minorEastAsia"/>
          <w:sz w:val="22"/>
        </w:rPr>
        <w:t xml:space="preserve"> indicate water-column light intensity (µmol photons m</w:t>
      </w:r>
      <w:r w:rsidRPr="00622CF5">
        <w:rPr>
          <w:rFonts w:eastAsiaTheme="minorEastAsia"/>
          <w:sz w:val="22"/>
          <w:vertAlign w:val="superscript"/>
        </w:rPr>
        <w:t>-2</w:t>
      </w:r>
      <w:r w:rsidRPr="00622CF5">
        <w:rPr>
          <w:rFonts w:eastAsiaTheme="minorEastAsia"/>
          <w:sz w:val="22"/>
        </w:rPr>
        <w:t>s</w:t>
      </w:r>
      <w:r w:rsidRPr="00622CF5">
        <w:rPr>
          <w:rFonts w:eastAsiaTheme="minorEastAsia"/>
          <w:sz w:val="22"/>
          <w:vertAlign w:val="superscript"/>
        </w:rPr>
        <w:t>-1</w:t>
      </w:r>
      <w:r w:rsidRPr="00622CF5">
        <w:rPr>
          <w:rFonts w:eastAsiaTheme="minorEastAsia"/>
          <w:sz w:val="22"/>
        </w:rPr>
        <w:t>), white solid line indicates depth of the 1% light level, and dotted line indicates the mixed layer depth.</w:t>
      </w:r>
      <w:r w:rsidR="00DC46D4" w:rsidRPr="00622CF5">
        <w:rPr>
          <w:noProof/>
        </w:rPr>
        <w:br w:type="page"/>
      </w:r>
    </w:p>
    <w:p w14:paraId="6415AA40" w14:textId="38029FAD" w:rsidR="0037297A" w:rsidRPr="00622CF5" w:rsidRDefault="007D4158" w:rsidP="00964C0A">
      <w:pPr>
        <w:spacing w:line="276" w:lineRule="auto"/>
        <w:jc w:val="center"/>
        <w:rPr>
          <w:sz w:val="16"/>
        </w:rPr>
      </w:pPr>
      <w:r>
        <w:rPr>
          <w:noProof/>
          <w:sz w:val="16"/>
        </w:rPr>
        <w:lastRenderedPageBreak/>
        <w:drawing>
          <wp:inline distT="0" distB="0" distL="0" distR="0" wp14:anchorId="57B48A96" wp14:editId="7077F99C">
            <wp:extent cx="4075289" cy="5831352"/>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1606offset corrected.JPG"/>
                    <pic:cNvPicPr/>
                  </pic:nvPicPr>
                  <pic:blipFill rotWithShape="1">
                    <a:blip r:embed="rId15"/>
                    <a:srcRect l="14245" b="4938"/>
                    <a:stretch/>
                  </pic:blipFill>
                  <pic:spPr bwMode="auto">
                    <a:xfrm>
                      <a:off x="0" y="0"/>
                      <a:ext cx="4095835" cy="5860752"/>
                    </a:xfrm>
                    <a:prstGeom prst="rect">
                      <a:avLst/>
                    </a:prstGeom>
                    <a:ln>
                      <a:noFill/>
                    </a:ln>
                    <a:extLst>
                      <a:ext uri="{53640926-AAD7-44D8-BBD7-CCE9431645EC}">
                        <a14:shadowObscured xmlns:a14="http://schemas.microsoft.com/office/drawing/2010/main"/>
                      </a:ext>
                    </a:extLst>
                  </pic:spPr>
                </pic:pic>
              </a:graphicData>
            </a:graphic>
          </wp:inline>
        </w:drawing>
      </w:r>
    </w:p>
    <w:p w14:paraId="34531F0F" w14:textId="6B9C7B49" w:rsidR="00552F80" w:rsidRPr="00622CF5" w:rsidRDefault="00E1041D" w:rsidP="00283E1E">
      <w:pPr>
        <w:spacing w:line="276" w:lineRule="auto"/>
        <w:rPr>
          <w:sz w:val="20"/>
        </w:rPr>
      </w:pPr>
      <w:r w:rsidRPr="00622CF5">
        <w:rPr>
          <w:b/>
          <w:bCs/>
          <w:sz w:val="18"/>
          <w:szCs w:val="20"/>
        </w:rPr>
        <w:t>Figure 3.</w:t>
      </w:r>
      <w:r w:rsidRPr="00622CF5">
        <w:rPr>
          <w:sz w:val="18"/>
          <w:szCs w:val="20"/>
        </w:rPr>
        <w:t xml:space="preserve"> Chronology of primary production estimates during P1604. Panels [A-C] depict light intensity during P1604-C2, C3 and C4, respectively. Panels [D-F] represent NPP derived from </w:t>
      </w:r>
      <w:r w:rsidRPr="00622CF5">
        <w:rPr>
          <w:sz w:val="18"/>
          <w:szCs w:val="20"/>
          <w:vertAlign w:val="superscript"/>
        </w:rPr>
        <w:t>14</w:t>
      </w:r>
      <w:r w:rsidRPr="00622CF5">
        <w:rPr>
          <w:sz w:val="18"/>
          <w:szCs w:val="20"/>
        </w:rPr>
        <w:t>C incubations (solid lines) and NPP</w:t>
      </w:r>
      <w:r w:rsidRPr="00622CF5">
        <w:rPr>
          <w:sz w:val="18"/>
          <w:szCs w:val="20"/>
          <w:vertAlign w:val="subscript"/>
        </w:rPr>
        <w:t xml:space="preserve">G/G  </w:t>
      </w:r>
      <w:r w:rsidRPr="00622CF5">
        <w:rPr>
          <w:sz w:val="18"/>
          <w:szCs w:val="20"/>
        </w:rPr>
        <w:t xml:space="preserve">from dilution incubations (dashed lines). Panels [G-I] show new production (from </w:t>
      </w:r>
      <w:r w:rsidRPr="00622CF5">
        <w:rPr>
          <w:sz w:val="18"/>
          <w:szCs w:val="20"/>
          <w:vertAlign w:val="superscript"/>
        </w:rPr>
        <w:t>15</w:t>
      </w:r>
      <w:r w:rsidRPr="00622CF5">
        <w:rPr>
          <w:sz w:val="18"/>
          <w:szCs w:val="20"/>
        </w:rPr>
        <w:t>N incubations; solid lines) and export production from sediment traps (dashed lines). Panels [J-L] show mixed layer NCP</w:t>
      </w:r>
      <w:r w:rsidRPr="00622CF5">
        <w:rPr>
          <w:sz w:val="18"/>
          <w:szCs w:val="20"/>
          <w:vertAlign w:val="subscript"/>
        </w:rPr>
        <w:t>Prior</w:t>
      </w:r>
      <w:r w:rsidRPr="00622CF5">
        <w:rPr>
          <w:sz w:val="18"/>
          <w:szCs w:val="20"/>
        </w:rPr>
        <w:t>. Panels [M-O] show instantaneous air-sea biological O</w:t>
      </w:r>
      <w:r w:rsidRPr="00622CF5">
        <w:rPr>
          <w:sz w:val="18"/>
          <w:szCs w:val="20"/>
          <w:vertAlign w:val="subscript"/>
        </w:rPr>
        <w:t>2</w:t>
      </w:r>
      <w:r w:rsidRPr="00622CF5">
        <w:rPr>
          <w:sz w:val="18"/>
          <w:szCs w:val="20"/>
        </w:rPr>
        <w:t xml:space="preserve"> flux. Panels [P-R] represent calculated GPPs during the diel cycles as measured by NCP</w:t>
      </w:r>
      <w:r w:rsidRPr="00622CF5">
        <w:rPr>
          <w:sz w:val="18"/>
          <w:szCs w:val="20"/>
          <w:vertAlign w:val="subscript"/>
        </w:rPr>
        <w:t>inst</w:t>
      </w:r>
      <w:r w:rsidRPr="00622CF5">
        <w:rPr>
          <w:sz w:val="18"/>
          <w:szCs w:val="20"/>
        </w:rPr>
        <w:t>. Note changes in scales and units as indicated by the axis labels. Data in panels D-I are integrated over 24 h and mixed layer depth. Data in panels A-C and J-R are integrated over 30-min intervals.</w:t>
      </w:r>
    </w:p>
    <w:p w14:paraId="73DB47C1" w14:textId="011BF6D7" w:rsidR="00B77A60" w:rsidRPr="00622CF5" w:rsidRDefault="00B77A60" w:rsidP="000C0E80">
      <w:pPr>
        <w:spacing w:line="276" w:lineRule="auto"/>
        <w:rPr>
          <w:sz w:val="16"/>
        </w:rPr>
      </w:pPr>
    </w:p>
    <w:p w14:paraId="7AE0017C" w14:textId="73EBF483" w:rsidR="007040EF" w:rsidRPr="00283E1E" w:rsidRDefault="007D4158" w:rsidP="00570102">
      <w:pPr>
        <w:spacing w:line="276" w:lineRule="auto"/>
        <w:rPr>
          <w:sz w:val="20"/>
          <w:szCs w:val="32"/>
        </w:rPr>
      </w:pPr>
      <w:r>
        <w:rPr>
          <w:b/>
          <w:bCs/>
          <w:noProof/>
          <w:sz w:val="20"/>
          <w:szCs w:val="32"/>
        </w:rPr>
        <w:lastRenderedPageBreak/>
        <w:drawing>
          <wp:inline distT="0" distB="0" distL="0" distR="0" wp14:anchorId="3E10330F" wp14:editId="3BCB6D8A">
            <wp:extent cx="5147936" cy="663786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1706-123019.JPG"/>
                    <pic:cNvPicPr/>
                  </pic:nvPicPr>
                  <pic:blipFill>
                    <a:blip r:embed="rId16"/>
                    <a:stretch>
                      <a:fillRect/>
                    </a:stretch>
                  </pic:blipFill>
                  <pic:spPr>
                    <a:xfrm>
                      <a:off x="0" y="0"/>
                      <a:ext cx="5156362" cy="6648732"/>
                    </a:xfrm>
                    <a:prstGeom prst="rect">
                      <a:avLst/>
                    </a:prstGeom>
                  </pic:spPr>
                </pic:pic>
              </a:graphicData>
            </a:graphic>
          </wp:inline>
        </w:drawing>
      </w:r>
      <w:r w:rsidR="00E1041D" w:rsidRPr="00622CF5">
        <w:rPr>
          <w:b/>
          <w:bCs/>
          <w:sz w:val="20"/>
          <w:szCs w:val="32"/>
        </w:rPr>
        <w:t>Figure 4.</w:t>
      </w:r>
      <w:r w:rsidR="00E1041D" w:rsidRPr="00622CF5">
        <w:rPr>
          <w:sz w:val="20"/>
          <w:szCs w:val="32"/>
        </w:rPr>
        <w:t xml:space="preserve"> Chronology of primary production estimates during P1706. Panels [A-D] depict the light intensity during the for cycles P1706-C1 to C4, respectively. Panel [E-H] represent NPP derived from </w:t>
      </w:r>
      <w:r w:rsidR="00E1041D" w:rsidRPr="00622CF5">
        <w:rPr>
          <w:sz w:val="20"/>
          <w:szCs w:val="32"/>
          <w:vertAlign w:val="superscript"/>
        </w:rPr>
        <w:t>14</w:t>
      </w:r>
      <w:r w:rsidR="00E1041D" w:rsidRPr="00622CF5">
        <w:rPr>
          <w:sz w:val="20"/>
          <w:szCs w:val="32"/>
        </w:rPr>
        <w:t>C incubations (solid lines) and the NPP</w:t>
      </w:r>
      <w:r w:rsidR="00E1041D" w:rsidRPr="00622CF5">
        <w:rPr>
          <w:sz w:val="20"/>
          <w:szCs w:val="32"/>
          <w:vertAlign w:val="subscript"/>
        </w:rPr>
        <w:t xml:space="preserve">G/G </w:t>
      </w:r>
      <w:r w:rsidR="00E1041D" w:rsidRPr="00622CF5">
        <w:rPr>
          <w:sz w:val="18"/>
          <w:szCs w:val="20"/>
        </w:rPr>
        <w:t>from dilution incubations</w:t>
      </w:r>
      <w:r w:rsidR="00E1041D" w:rsidRPr="00622CF5">
        <w:rPr>
          <w:sz w:val="20"/>
          <w:szCs w:val="32"/>
        </w:rPr>
        <w:t xml:space="preserve"> (dashed lines). Panels [I-L] show new production (from </w:t>
      </w:r>
      <w:r w:rsidR="00E1041D" w:rsidRPr="00622CF5">
        <w:rPr>
          <w:sz w:val="20"/>
          <w:szCs w:val="32"/>
          <w:vertAlign w:val="superscript"/>
        </w:rPr>
        <w:t>15</w:t>
      </w:r>
      <w:r w:rsidR="00E1041D" w:rsidRPr="00622CF5">
        <w:rPr>
          <w:sz w:val="20"/>
          <w:szCs w:val="32"/>
        </w:rPr>
        <w:t>N incubations) and export production from sediment traps. Panels [M-P] represent net community production measured with weighted k. Panels [Q-T] show net community production calculated using instantaneous k. Panels [U-X] represent calculated gross primary production from instantaneous NCP. Panels [Y-AB] represent gross primary production measured by FRRF.  Note changes in scales and units as indicated by the axis labels.  Data in panels E-P are integrated over 24 h and the mixed layer depth. Data in panels A-D and M-AB are integrated over 30-min intervals.</w:t>
      </w:r>
    </w:p>
    <w:p w14:paraId="4ABD0474" w14:textId="3E00E9D4" w:rsidR="00E1041D" w:rsidRPr="00622CF5" w:rsidRDefault="00F35EA8" w:rsidP="00D268CE">
      <w:pPr>
        <w:spacing w:line="276" w:lineRule="auto"/>
        <w:rPr>
          <w:b/>
          <w:bCs/>
        </w:rPr>
      </w:pPr>
      <w:del w:id="449" w:author="Sven Kranz" w:date="2020-02-28T14:39:00Z">
        <w:r w:rsidRPr="00622CF5" w:rsidDel="008F317C">
          <w:rPr>
            <w:noProof/>
            <w:sz w:val="16"/>
          </w:rPr>
          <w:lastRenderedPageBreak/>
          <w:drawing>
            <wp:inline distT="0" distB="0" distL="0" distR="0" wp14:anchorId="0BE584E4" wp14:editId="07722E5B">
              <wp:extent cx="5930900"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CCE2.png"/>
                      <pic:cNvPicPr/>
                    </pic:nvPicPr>
                    <pic:blipFill>
                      <a:blip r:embed="rId17"/>
                      <a:stretch>
                        <a:fillRect/>
                      </a:stretch>
                    </pic:blipFill>
                    <pic:spPr>
                      <a:xfrm>
                        <a:off x="0" y="0"/>
                        <a:ext cx="5930900" cy="4572000"/>
                      </a:xfrm>
                      <a:prstGeom prst="rect">
                        <a:avLst/>
                      </a:prstGeom>
                    </pic:spPr>
                  </pic:pic>
                </a:graphicData>
              </a:graphic>
            </wp:inline>
          </w:drawing>
        </w:r>
      </w:del>
      <w:ins w:id="450" w:author="Sven Kranz" w:date="2020-02-28T14:41:00Z">
        <w:r w:rsidR="008F317C">
          <w:rPr>
            <w:b/>
            <w:bCs/>
            <w:noProof/>
          </w:rPr>
          <w:drawing>
            <wp:inline distT="0" distB="0" distL="0" distR="0" wp14:anchorId="44174341" wp14:editId="65A3AE49">
              <wp:extent cx="5943488" cy="4630723"/>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5 revised.JPG"/>
                      <pic:cNvPicPr/>
                    </pic:nvPicPr>
                    <pic:blipFill rotWithShape="1">
                      <a:blip r:embed="rId18"/>
                      <a:srcRect t="16620" b="23021"/>
                      <a:stretch/>
                    </pic:blipFill>
                    <pic:spPr bwMode="auto">
                      <a:xfrm>
                        <a:off x="0" y="0"/>
                        <a:ext cx="5943600" cy="4630811"/>
                      </a:xfrm>
                      <a:prstGeom prst="rect">
                        <a:avLst/>
                      </a:prstGeom>
                      <a:ln>
                        <a:noFill/>
                      </a:ln>
                      <a:extLst>
                        <a:ext uri="{53640926-AAD7-44D8-BBD7-CCE9431645EC}">
                          <a14:shadowObscured xmlns:a14="http://schemas.microsoft.com/office/drawing/2010/main"/>
                        </a:ext>
                      </a:extLst>
                    </pic:spPr>
                  </pic:pic>
                </a:graphicData>
              </a:graphic>
            </wp:inline>
          </w:drawing>
        </w:r>
      </w:ins>
      <w:r w:rsidR="00E1041D" w:rsidRPr="00622CF5">
        <w:rPr>
          <w:b/>
          <w:bCs/>
        </w:rPr>
        <w:t>Figure 5.</w:t>
      </w:r>
      <w:r w:rsidR="00E1041D" w:rsidRPr="00622CF5">
        <w:t xml:space="preserve"> Summary of all production estimates. Data are normalized to carbon units. Note difference in scales between the graph panels.</w:t>
      </w:r>
    </w:p>
    <w:sectPr w:rsidR="00E1041D" w:rsidRPr="00622CF5" w:rsidSect="007037BB">
      <w:headerReference w:type="default" r:id="rId19"/>
      <w:footerReference w:type="even" r:id="rId20"/>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1" w:author="Sven Kranz" w:date="2020-02-24T09:21:00Z" w:initials="SK">
    <w:p w14:paraId="2B74D931" w14:textId="6FEC563A" w:rsidR="003440E0" w:rsidRDefault="003440E0">
      <w:pPr>
        <w:pStyle w:val="CommentText"/>
      </w:pPr>
      <w:r>
        <w:rPr>
          <w:rStyle w:val="CommentReference"/>
        </w:rPr>
        <w:annotationRef/>
      </w:r>
      <w:r>
        <w:t>Add details (Rev1)</w:t>
      </w:r>
    </w:p>
  </w:comment>
  <w:comment w:id="75" w:author="Sven Kranz" w:date="2020-02-24T11:03:00Z" w:initials="SK">
    <w:p w14:paraId="0956563D" w14:textId="77777777" w:rsidR="003440E0" w:rsidRPr="00016D7F" w:rsidRDefault="003440E0" w:rsidP="00016D7F">
      <w:r>
        <w:rPr>
          <w:rStyle w:val="CommentReference"/>
        </w:rPr>
        <w:annotationRef/>
      </w:r>
      <w:r w:rsidRPr="00016D7F">
        <w:rPr>
          <w:rFonts w:ascii="Verdana" w:hAnsi="Verdana"/>
          <w:color w:val="000000"/>
          <w:sz w:val="18"/>
          <w:szCs w:val="18"/>
          <w:shd w:val="clear" w:color="auto" w:fill="FFFFFF"/>
        </w:rPr>
        <w:t>0.5ml 10% </w:t>
      </w:r>
      <w:r w:rsidRPr="00016D7F">
        <w:rPr>
          <w:rFonts w:ascii="Verdana" w:hAnsi="Verdana"/>
          <w:color w:val="000000"/>
          <w:sz w:val="18"/>
          <w:szCs w:val="18"/>
        </w:rPr>
        <w:t>HCl</w:t>
      </w:r>
      <w:r w:rsidRPr="00016D7F">
        <w:rPr>
          <w:rFonts w:ascii="Verdana" w:hAnsi="Verdana"/>
          <w:color w:val="000000"/>
          <w:sz w:val="18"/>
          <w:szCs w:val="18"/>
          <w:shd w:val="clear" w:color="auto" w:fill="FFFFFF"/>
        </w:rPr>
        <w:t> and placed on a shaker overnight</w:t>
      </w:r>
    </w:p>
    <w:p w14:paraId="4637B647" w14:textId="62589E41" w:rsidR="003440E0" w:rsidRDefault="003440E0">
      <w:pPr>
        <w:pStyle w:val="CommentText"/>
      </w:pPr>
    </w:p>
  </w:comment>
  <w:comment w:id="113" w:author="Sven Kranz" w:date="2020-02-24T10:41:00Z" w:initials="SK">
    <w:p w14:paraId="4F5EA032" w14:textId="79F2C79A" w:rsidR="003440E0" w:rsidRDefault="003440E0">
      <w:pPr>
        <w:pStyle w:val="CommentText"/>
      </w:pPr>
      <w:r>
        <w:rPr>
          <w:rStyle w:val="CommentReference"/>
        </w:rPr>
        <w:annotationRef/>
      </w:r>
      <w:r>
        <w:t>Tom – we used variable ratios – didn’t we?</w:t>
      </w:r>
    </w:p>
  </w:comment>
  <w:comment w:id="274" w:author="Landry, Michael" w:date="2020-03-02T11:06:00Z" w:initials="LM">
    <w:p w14:paraId="64A0A654" w14:textId="09B8BC10" w:rsidR="00C2253D" w:rsidRDefault="00C2253D">
      <w:pPr>
        <w:pStyle w:val="CommentText"/>
      </w:pPr>
      <w:r>
        <w:rPr>
          <w:rStyle w:val="CommentReference"/>
        </w:rPr>
        <w:annotationRef/>
      </w:r>
      <w:r w:rsidR="00C43F4A" w:rsidRPr="00AC3449">
        <w:rPr>
          <w:noProof/>
          <w:highlight w:val="yellow"/>
        </w:rPr>
        <w:t>Uncear why we have REFS in brackets here.</w:t>
      </w:r>
    </w:p>
  </w:comment>
  <w:comment w:id="277" w:author="Landry, Michael" w:date="2020-03-02T11:06:00Z" w:initials="LM">
    <w:p w14:paraId="1F7B12BB" w14:textId="4F8A6520" w:rsidR="00C2253D" w:rsidRDefault="00C2253D">
      <w:pPr>
        <w:pStyle w:val="CommentText"/>
      </w:pPr>
      <w:r>
        <w:rPr>
          <w:rStyle w:val="CommentReference"/>
        </w:rPr>
        <w:annotationRef/>
      </w:r>
    </w:p>
  </w:comment>
  <w:comment w:id="287" w:author="Sven Kranz" w:date="2020-02-28T15:15:00Z" w:initials="SK">
    <w:p w14:paraId="567CABE6" w14:textId="5B872D85" w:rsidR="003440E0" w:rsidRDefault="003440E0">
      <w:pPr>
        <w:pStyle w:val="CommentText"/>
      </w:pPr>
      <w:r>
        <w:rPr>
          <w:rStyle w:val="CommentReference"/>
        </w:rPr>
        <w:annotationRef/>
      </w:r>
      <w:r>
        <w:t>All this came doewn from the results!</w:t>
      </w:r>
    </w:p>
  </w:comment>
  <w:comment w:id="302" w:author="Stukel" w:date="2020-02-29T14:13:00Z" w:initials="S">
    <w:p w14:paraId="72664A7C" w14:textId="59445D9F" w:rsidR="003440E0" w:rsidRDefault="003440E0">
      <w:pPr>
        <w:pStyle w:val="CommentText"/>
      </w:pPr>
      <w:r>
        <w:rPr>
          <w:rStyle w:val="CommentReference"/>
        </w:rPr>
        <w:annotationRef/>
      </w:r>
      <w:r>
        <w:t>Not sure that this sentence is necessary.</w:t>
      </w:r>
    </w:p>
  </w:comment>
  <w:comment w:id="328" w:author="Landry, Michael" w:date="2020-03-02T11:26:00Z" w:initials="LM">
    <w:p w14:paraId="7E7D03F6" w14:textId="48D79CA7" w:rsidR="00E23CF9" w:rsidRDefault="00E23CF9">
      <w:pPr>
        <w:pStyle w:val="CommentText"/>
      </w:pPr>
      <w:r>
        <w:rPr>
          <w:rStyle w:val="CommentReference"/>
        </w:rPr>
        <w:annotationRef/>
      </w:r>
      <w:r w:rsidR="00C43F4A" w:rsidRPr="00466EE2">
        <w:rPr>
          <w:noProof/>
          <w:highlight w:val="yellow"/>
        </w:rPr>
        <w:t>Is it necessayto have such a large indent (1") btween the 1st and sbsequent lines of the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74D931" w15:done="0"/>
  <w15:commentEx w15:paraId="4637B647" w15:done="0"/>
  <w15:commentEx w15:paraId="4F5EA032" w15:done="0"/>
  <w15:commentEx w15:paraId="64A0A654" w15:done="0"/>
  <w15:commentEx w15:paraId="1F7B12BB" w15:done="0"/>
  <w15:commentEx w15:paraId="567CABE6" w15:done="0"/>
  <w15:commentEx w15:paraId="72664A7C" w15:done="0"/>
  <w15:commentEx w15:paraId="7E7D03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74D931" w16cid:durableId="21FE1424"/>
  <w16cid:commentId w16cid:paraId="4637B647" w16cid:durableId="21FE2C06"/>
  <w16cid:commentId w16cid:paraId="4F5EA032" w16cid:durableId="21FE26CB"/>
  <w16cid:commentId w16cid:paraId="64A0A654" w16cid:durableId="22076738"/>
  <w16cid:commentId w16cid:paraId="1F7B12BB" w16cid:durableId="2207671F"/>
  <w16cid:commentId w16cid:paraId="567CABE6" w16cid:durableId="2203AD29"/>
  <w16cid:commentId w16cid:paraId="72664A7C" w16cid:durableId="22075A2B"/>
  <w16cid:commentId w16cid:paraId="7E7D03F6" w16cid:durableId="22076B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332E5" w14:textId="77777777" w:rsidR="008B101F" w:rsidRDefault="008B101F" w:rsidP="007037BB">
      <w:r>
        <w:separator/>
      </w:r>
    </w:p>
  </w:endnote>
  <w:endnote w:type="continuationSeparator" w:id="0">
    <w:p w14:paraId="53ABCFCB" w14:textId="77777777" w:rsidR="008B101F" w:rsidRDefault="008B101F" w:rsidP="007037BB">
      <w:r>
        <w:continuationSeparator/>
      </w:r>
    </w:p>
  </w:endnote>
  <w:endnote w:type="continuationNotice" w:id="1">
    <w:p w14:paraId="638C64BC" w14:textId="77777777" w:rsidR="008B101F" w:rsidRDefault="008B10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Yu Mincho">
    <w:panose1 w:val="02020400000000000000"/>
    <w:charset w:val="80"/>
    <w:family w:val="roman"/>
    <w:pitch w:val="variable"/>
    <w:sig w:usb0="800002E7" w:usb1="2AC7FCFF"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59073828"/>
      <w:docPartObj>
        <w:docPartGallery w:val="Page Numbers (Bottom of Page)"/>
        <w:docPartUnique/>
      </w:docPartObj>
    </w:sdtPr>
    <w:sdtEndPr>
      <w:rPr>
        <w:rStyle w:val="PageNumber"/>
      </w:rPr>
    </w:sdtEndPr>
    <w:sdtContent>
      <w:p w14:paraId="1B9AF9C4" w14:textId="77777777" w:rsidR="003440E0" w:rsidRDefault="003440E0"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6C861C" w14:textId="77777777" w:rsidR="003440E0" w:rsidRDefault="003440E0" w:rsidP="007037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3878185"/>
      <w:docPartObj>
        <w:docPartGallery w:val="Page Numbers (Bottom of Page)"/>
        <w:docPartUnique/>
      </w:docPartObj>
    </w:sdtPr>
    <w:sdtEndPr>
      <w:rPr>
        <w:rStyle w:val="PageNumber"/>
      </w:rPr>
    </w:sdtEndPr>
    <w:sdtContent>
      <w:p w14:paraId="5B41DAC9" w14:textId="75CBF9EB" w:rsidR="003440E0" w:rsidRDefault="003440E0" w:rsidP="00FE1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733DBF" w14:textId="77777777" w:rsidR="003440E0" w:rsidRDefault="003440E0" w:rsidP="007037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F40A66" w14:textId="77777777" w:rsidR="008B101F" w:rsidRDefault="008B101F" w:rsidP="007037BB">
      <w:r>
        <w:separator/>
      </w:r>
    </w:p>
  </w:footnote>
  <w:footnote w:type="continuationSeparator" w:id="0">
    <w:p w14:paraId="55892F61" w14:textId="77777777" w:rsidR="008B101F" w:rsidRDefault="008B101F" w:rsidP="007037BB">
      <w:r>
        <w:continuationSeparator/>
      </w:r>
    </w:p>
  </w:footnote>
  <w:footnote w:type="continuationNotice" w:id="1">
    <w:p w14:paraId="05B91378" w14:textId="77777777" w:rsidR="008B101F" w:rsidRDefault="008B101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4C72F" w14:textId="77777777" w:rsidR="003440E0" w:rsidRDefault="003440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F1E1C"/>
    <w:multiLevelType w:val="multilevel"/>
    <w:tmpl w:val="AFD4CE64"/>
    <w:lvl w:ilvl="0">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3FB570B"/>
    <w:multiLevelType w:val="hybridMultilevel"/>
    <w:tmpl w:val="B134A844"/>
    <w:lvl w:ilvl="0" w:tplc="26DAFB3C">
      <w:start w:val="4"/>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8654B14"/>
    <w:multiLevelType w:val="hybridMultilevel"/>
    <w:tmpl w:val="13D64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5630D"/>
    <w:multiLevelType w:val="multilevel"/>
    <w:tmpl w:val="4C56FAB6"/>
    <w:lvl w:ilvl="0">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FB23939"/>
    <w:multiLevelType w:val="hybridMultilevel"/>
    <w:tmpl w:val="F50A4080"/>
    <w:lvl w:ilvl="0" w:tplc="4AA4CF94">
      <w:start w:val="4"/>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CA42D18"/>
    <w:multiLevelType w:val="hybridMultilevel"/>
    <w:tmpl w:val="ABF2F94A"/>
    <w:lvl w:ilvl="0" w:tplc="04090001">
      <w:start w:val="4"/>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6601FB"/>
    <w:multiLevelType w:val="hybridMultilevel"/>
    <w:tmpl w:val="B570121C"/>
    <w:lvl w:ilvl="0" w:tplc="C6EAB720">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A747761"/>
    <w:multiLevelType w:val="hybridMultilevel"/>
    <w:tmpl w:val="9F3EA0BA"/>
    <w:lvl w:ilvl="0" w:tplc="132A28AE">
      <w:start w:val="116"/>
      <w:numFmt w:val="decimal"/>
      <w:lvlText w:val="%1."/>
      <w:lvlJc w:val="left"/>
      <w:pPr>
        <w:tabs>
          <w:tab w:val="num" w:pos="500"/>
        </w:tabs>
        <w:ind w:left="500" w:hanging="500"/>
      </w:pPr>
      <w:rPr>
        <w:rFonts w:hint="default"/>
      </w:rPr>
    </w:lvl>
    <w:lvl w:ilvl="1" w:tplc="04090019" w:tentative="1">
      <w:start w:val="1"/>
      <w:numFmt w:val="lowerLetter"/>
      <w:lvlText w:val="%2."/>
      <w:lvlJc w:val="left"/>
      <w:pPr>
        <w:tabs>
          <w:tab w:val="num" w:pos="972"/>
        </w:tabs>
        <w:ind w:left="972" w:hanging="360"/>
      </w:pPr>
    </w:lvl>
    <w:lvl w:ilvl="2" w:tplc="0409001B" w:tentative="1">
      <w:start w:val="1"/>
      <w:numFmt w:val="lowerRoman"/>
      <w:lvlText w:val="%3."/>
      <w:lvlJc w:val="right"/>
      <w:pPr>
        <w:tabs>
          <w:tab w:val="num" w:pos="1692"/>
        </w:tabs>
        <w:ind w:left="1692" w:hanging="180"/>
      </w:pPr>
    </w:lvl>
    <w:lvl w:ilvl="3" w:tplc="0409000F" w:tentative="1">
      <w:start w:val="1"/>
      <w:numFmt w:val="decimal"/>
      <w:lvlText w:val="%4."/>
      <w:lvlJc w:val="left"/>
      <w:pPr>
        <w:tabs>
          <w:tab w:val="num" w:pos="2412"/>
        </w:tabs>
        <w:ind w:left="2412" w:hanging="360"/>
      </w:pPr>
    </w:lvl>
    <w:lvl w:ilvl="4" w:tplc="04090019" w:tentative="1">
      <w:start w:val="1"/>
      <w:numFmt w:val="lowerLetter"/>
      <w:lvlText w:val="%5."/>
      <w:lvlJc w:val="left"/>
      <w:pPr>
        <w:tabs>
          <w:tab w:val="num" w:pos="3132"/>
        </w:tabs>
        <w:ind w:left="3132" w:hanging="360"/>
      </w:pPr>
    </w:lvl>
    <w:lvl w:ilvl="5" w:tplc="0409001B" w:tentative="1">
      <w:start w:val="1"/>
      <w:numFmt w:val="lowerRoman"/>
      <w:lvlText w:val="%6."/>
      <w:lvlJc w:val="right"/>
      <w:pPr>
        <w:tabs>
          <w:tab w:val="num" w:pos="3852"/>
        </w:tabs>
        <w:ind w:left="3852" w:hanging="180"/>
      </w:pPr>
    </w:lvl>
    <w:lvl w:ilvl="6" w:tplc="0409000F" w:tentative="1">
      <w:start w:val="1"/>
      <w:numFmt w:val="decimal"/>
      <w:lvlText w:val="%7."/>
      <w:lvlJc w:val="left"/>
      <w:pPr>
        <w:tabs>
          <w:tab w:val="num" w:pos="4572"/>
        </w:tabs>
        <w:ind w:left="4572" w:hanging="360"/>
      </w:pPr>
    </w:lvl>
    <w:lvl w:ilvl="7" w:tplc="04090019" w:tentative="1">
      <w:start w:val="1"/>
      <w:numFmt w:val="lowerLetter"/>
      <w:lvlText w:val="%8."/>
      <w:lvlJc w:val="left"/>
      <w:pPr>
        <w:tabs>
          <w:tab w:val="num" w:pos="5292"/>
        </w:tabs>
        <w:ind w:left="5292" w:hanging="360"/>
      </w:pPr>
    </w:lvl>
    <w:lvl w:ilvl="8" w:tplc="0409001B" w:tentative="1">
      <w:start w:val="1"/>
      <w:numFmt w:val="lowerRoman"/>
      <w:lvlText w:val="%9."/>
      <w:lvlJc w:val="right"/>
      <w:pPr>
        <w:tabs>
          <w:tab w:val="num" w:pos="6012"/>
        </w:tabs>
        <w:ind w:left="6012" w:hanging="180"/>
      </w:pPr>
    </w:lvl>
  </w:abstractNum>
  <w:num w:numId="1">
    <w:abstractNumId w:val="2"/>
  </w:num>
  <w:num w:numId="2">
    <w:abstractNumId w:val="1"/>
  </w:num>
  <w:num w:numId="3">
    <w:abstractNumId w:val="4"/>
  </w:num>
  <w:num w:numId="4">
    <w:abstractNumId w:val="3"/>
  </w:num>
  <w:num w:numId="5">
    <w:abstractNumId w:val="0"/>
  </w:num>
  <w:num w:numId="6">
    <w:abstractNumId w:val="6"/>
  </w:num>
  <w:num w:numId="7">
    <w:abstractNumId w:val="5"/>
  </w:num>
  <w:num w:numId="8">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ven Kranz">
    <w15:presenceInfo w15:providerId="AD" w15:userId="S::skranz@fsu.edu::ef8850a5-ea71-4c6e-817b-d3d7e2baa02c"/>
  </w15:person>
  <w15:person w15:author="Landry, Michael">
    <w15:presenceInfo w15:providerId="AD" w15:userId="S::mlandry@ucsd.edu::c933bcc6-d07c-4e3f-88b5-b952174f05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hideSpellingErrors/>
  <w:hideGrammaticalErrors/>
  <w:activeWritingStyle w:appName="MSWord" w:lang="de-DE"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en-US" w:vendorID="64" w:dllVersion="6" w:nlCheck="1" w:checkStyle="1"/>
  <w:activeWritingStyle w:appName="MSWord" w:lang="de-DE" w:vendorID="64" w:dllVersion="6" w:nlCheck="1" w:checkStyle="1"/>
  <w:activeWritingStyle w:appName="MSWord" w:lang="fr-FR" w:vendorID="64" w:dllVersion="6" w:nlCheck="1" w:checkStyle="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merican Geophysical Union Style Guide Copy&lt;/Style&gt;&lt;LeftDelim&gt;{&lt;/LeftDelim&gt;&lt;RightDelim&gt;}&lt;/RightDelim&gt;&lt;FontName&gt;Times New Roman&lt;/FontName&gt;&lt;FontSize&gt;12&lt;/FontSize&gt;&lt;ReflistTitle&gt;&lt;/ReflistTitle&gt;&lt;StartingRefnum&gt;1&lt;/StartingRefnum&gt;&lt;FirstLineIndent&gt;0&lt;/FirstLineIndent&gt;&lt;HangingIndent&gt;1440&lt;/HangingIndent&gt;&lt;LineSpacing&gt;1&lt;/LineSpacing&gt;&lt;SpaceAfter&gt;1&lt;/SpaceAfter&gt;&lt;HyperlinksEnabled&gt;1&lt;/HyperlinksEnabled&gt;&lt;HyperlinksVisible&gt;1&lt;/HyperlinksVisible&gt;&lt;EnableBibliographyCategories&gt;0&lt;/EnableBibliographyCategories&gt;&lt;/ENLayout&gt;"/>
    <w:docVar w:name="EN.Libraries" w:val="&lt;Libraries&gt;&lt;item db-id=&quot;e9dpzts9mzav95e0rs8prwv9extzw9xvxefw&quot;&gt;sven2-Converted Copy 12-10-19&lt;record-ids&gt;&lt;item&gt;507&lt;/item&gt;&lt;item&gt;4474&lt;/item&gt;&lt;item&gt;4687&lt;/item&gt;&lt;item&gt;4691&lt;/item&gt;&lt;item&gt;5998&lt;/item&gt;&lt;item&gt;6524&lt;/item&gt;&lt;item&gt;6679&lt;/item&gt;&lt;item&gt;6699&lt;/item&gt;&lt;item&gt;8710&lt;/item&gt;&lt;item&gt;8714&lt;/item&gt;&lt;item&gt;8719&lt;/item&gt;&lt;item&gt;8720&lt;/item&gt;&lt;item&gt;8723&lt;/item&gt;&lt;item&gt;8724&lt;/item&gt;&lt;item&gt;8727&lt;/item&gt;&lt;item&gt;8728&lt;/item&gt;&lt;item&gt;8740&lt;/item&gt;&lt;item&gt;8744&lt;/item&gt;&lt;item&gt;8752&lt;/item&gt;&lt;item&gt;8757&lt;/item&gt;&lt;item&gt;8805&lt;/item&gt;&lt;item&gt;8806&lt;/item&gt;&lt;item&gt;8817&lt;/item&gt;&lt;item&gt;8833&lt;/item&gt;&lt;item&gt;8915&lt;/item&gt;&lt;item&gt;8922&lt;/item&gt;&lt;item&gt;8946&lt;/item&gt;&lt;item&gt;8974&lt;/item&gt;&lt;item&gt;8975&lt;/item&gt;&lt;item&gt;8976&lt;/item&gt;&lt;item&gt;9014&lt;/item&gt;&lt;item&gt;9040&lt;/item&gt;&lt;item&gt;9042&lt;/item&gt;&lt;item&gt;9046&lt;/item&gt;&lt;item&gt;9048&lt;/item&gt;&lt;item&gt;9056&lt;/item&gt;&lt;item&gt;9057&lt;/item&gt;&lt;item&gt;9065&lt;/item&gt;&lt;item&gt;9066&lt;/item&gt;&lt;item&gt;9067&lt;/item&gt;&lt;item&gt;9068&lt;/item&gt;&lt;item&gt;9069&lt;/item&gt;&lt;item&gt;9070&lt;/item&gt;&lt;item&gt;9076&lt;/item&gt;&lt;item&gt;9087&lt;/item&gt;&lt;item&gt;9090&lt;/item&gt;&lt;item&gt;9094&lt;/item&gt;&lt;item&gt;9096&lt;/item&gt;&lt;item&gt;9100&lt;/item&gt;&lt;item&gt;9103&lt;/item&gt;&lt;item&gt;9105&lt;/item&gt;&lt;item&gt;9112&lt;/item&gt;&lt;item&gt;9117&lt;/item&gt;&lt;item&gt;9118&lt;/item&gt;&lt;item&gt;9121&lt;/item&gt;&lt;item&gt;9122&lt;/item&gt;&lt;item&gt;9123&lt;/item&gt;&lt;item&gt;9125&lt;/item&gt;&lt;item&gt;9126&lt;/item&gt;&lt;item&gt;9127&lt;/item&gt;&lt;item&gt;9129&lt;/item&gt;&lt;item&gt;9164&lt;/item&gt;&lt;item&gt;9165&lt;/item&gt;&lt;item&gt;9166&lt;/item&gt;&lt;item&gt;9167&lt;/item&gt;&lt;item&gt;9168&lt;/item&gt;&lt;item&gt;9169&lt;/item&gt;&lt;item&gt;9170&lt;/item&gt;&lt;item&gt;9171&lt;/item&gt;&lt;item&gt;9172&lt;/item&gt;&lt;item&gt;9173&lt;/item&gt;&lt;item&gt;9174&lt;/item&gt;&lt;item&gt;9175&lt;/item&gt;&lt;item&gt;9176&lt;/item&gt;&lt;item&gt;9177&lt;/item&gt;&lt;item&gt;9178&lt;/item&gt;&lt;item&gt;9179&lt;/item&gt;&lt;item&gt;9180&lt;/item&gt;&lt;item&gt;9190&lt;/item&gt;&lt;item&gt;9191&lt;/item&gt;&lt;item&gt;9192&lt;/item&gt;&lt;item&gt;9210&lt;/item&gt;&lt;item&gt;9213&lt;/item&gt;&lt;item&gt;9216&lt;/item&gt;&lt;item&gt;9217&lt;/item&gt;&lt;item&gt;9218&lt;/item&gt;&lt;item&gt;9219&lt;/item&gt;&lt;item&gt;9220&lt;/item&gt;&lt;item&gt;9225&lt;/item&gt;&lt;item&gt;9256&lt;/item&gt;&lt;item&gt;9257&lt;/item&gt;&lt;item&gt;9258&lt;/item&gt;&lt;item&gt;9259&lt;/item&gt;&lt;item&gt;9263&lt;/item&gt;&lt;item&gt;9265&lt;/item&gt;&lt;item&gt;9266&lt;/item&gt;&lt;item&gt;9267&lt;/item&gt;&lt;item&gt;9268&lt;/item&gt;&lt;item&gt;9271&lt;/item&gt;&lt;item&gt;9272&lt;/item&gt;&lt;item&gt;9273&lt;/item&gt;&lt;/record-ids&gt;&lt;/item&gt;&lt;/Libraries&gt;"/>
  </w:docVars>
  <w:rsids>
    <w:rsidRoot w:val="00763012"/>
    <w:rsid w:val="0000099B"/>
    <w:rsid w:val="00002316"/>
    <w:rsid w:val="00002807"/>
    <w:rsid w:val="00002C78"/>
    <w:rsid w:val="00003421"/>
    <w:rsid w:val="0000408B"/>
    <w:rsid w:val="00005703"/>
    <w:rsid w:val="0001007A"/>
    <w:rsid w:val="000103B0"/>
    <w:rsid w:val="000109E3"/>
    <w:rsid w:val="00011727"/>
    <w:rsid w:val="00012AE0"/>
    <w:rsid w:val="00013F46"/>
    <w:rsid w:val="00015747"/>
    <w:rsid w:val="000167DE"/>
    <w:rsid w:val="00016D7F"/>
    <w:rsid w:val="00017486"/>
    <w:rsid w:val="00020311"/>
    <w:rsid w:val="00021F46"/>
    <w:rsid w:val="000224CE"/>
    <w:rsid w:val="00022744"/>
    <w:rsid w:val="00023EA0"/>
    <w:rsid w:val="00024068"/>
    <w:rsid w:val="000253CC"/>
    <w:rsid w:val="00025F68"/>
    <w:rsid w:val="000260A1"/>
    <w:rsid w:val="00026455"/>
    <w:rsid w:val="00027803"/>
    <w:rsid w:val="00030577"/>
    <w:rsid w:val="000305E5"/>
    <w:rsid w:val="00035748"/>
    <w:rsid w:val="000359BC"/>
    <w:rsid w:val="000359FF"/>
    <w:rsid w:val="000371DA"/>
    <w:rsid w:val="000372F1"/>
    <w:rsid w:val="00037C16"/>
    <w:rsid w:val="000403FA"/>
    <w:rsid w:val="000417B5"/>
    <w:rsid w:val="000421CC"/>
    <w:rsid w:val="00042ADF"/>
    <w:rsid w:val="0004415A"/>
    <w:rsid w:val="00044BA7"/>
    <w:rsid w:val="00045EF0"/>
    <w:rsid w:val="00050A96"/>
    <w:rsid w:val="00051F2E"/>
    <w:rsid w:val="00053418"/>
    <w:rsid w:val="00054AC6"/>
    <w:rsid w:val="00054E2B"/>
    <w:rsid w:val="0005551D"/>
    <w:rsid w:val="000557AE"/>
    <w:rsid w:val="00055814"/>
    <w:rsid w:val="00055CBD"/>
    <w:rsid w:val="000573CD"/>
    <w:rsid w:val="00057838"/>
    <w:rsid w:val="0006046F"/>
    <w:rsid w:val="000629EF"/>
    <w:rsid w:val="000651BE"/>
    <w:rsid w:val="0006524B"/>
    <w:rsid w:val="00066E95"/>
    <w:rsid w:val="000721B3"/>
    <w:rsid w:val="000723D8"/>
    <w:rsid w:val="00073962"/>
    <w:rsid w:val="000745B9"/>
    <w:rsid w:val="00075C5C"/>
    <w:rsid w:val="000762EA"/>
    <w:rsid w:val="00081753"/>
    <w:rsid w:val="0008229A"/>
    <w:rsid w:val="00082B12"/>
    <w:rsid w:val="00083555"/>
    <w:rsid w:val="000836D5"/>
    <w:rsid w:val="000841F7"/>
    <w:rsid w:val="00084600"/>
    <w:rsid w:val="00086B65"/>
    <w:rsid w:val="00087C01"/>
    <w:rsid w:val="00087DB0"/>
    <w:rsid w:val="00090C0E"/>
    <w:rsid w:val="00091F93"/>
    <w:rsid w:val="0009203C"/>
    <w:rsid w:val="000927B3"/>
    <w:rsid w:val="00092834"/>
    <w:rsid w:val="00093510"/>
    <w:rsid w:val="00095385"/>
    <w:rsid w:val="0009542F"/>
    <w:rsid w:val="00095C8F"/>
    <w:rsid w:val="00095DF1"/>
    <w:rsid w:val="0009600C"/>
    <w:rsid w:val="000964AD"/>
    <w:rsid w:val="000967D6"/>
    <w:rsid w:val="00096B72"/>
    <w:rsid w:val="000A1489"/>
    <w:rsid w:val="000A1A2E"/>
    <w:rsid w:val="000A1B2D"/>
    <w:rsid w:val="000A5E61"/>
    <w:rsid w:val="000A61CE"/>
    <w:rsid w:val="000A7BA6"/>
    <w:rsid w:val="000B0E77"/>
    <w:rsid w:val="000B1BDA"/>
    <w:rsid w:val="000B3AF4"/>
    <w:rsid w:val="000B4908"/>
    <w:rsid w:val="000B4ACE"/>
    <w:rsid w:val="000B4C73"/>
    <w:rsid w:val="000B4D60"/>
    <w:rsid w:val="000B665A"/>
    <w:rsid w:val="000B6BB5"/>
    <w:rsid w:val="000B6FCD"/>
    <w:rsid w:val="000B7992"/>
    <w:rsid w:val="000B7BDD"/>
    <w:rsid w:val="000C0CF5"/>
    <w:rsid w:val="000C0D68"/>
    <w:rsid w:val="000C0E80"/>
    <w:rsid w:val="000C157D"/>
    <w:rsid w:val="000C2FBE"/>
    <w:rsid w:val="000C3B25"/>
    <w:rsid w:val="000C3C64"/>
    <w:rsid w:val="000C4C76"/>
    <w:rsid w:val="000C5637"/>
    <w:rsid w:val="000C6590"/>
    <w:rsid w:val="000C7229"/>
    <w:rsid w:val="000C76B5"/>
    <w:rsid w:val="000D15AC"/>
    <w:rsid w:val="000D2178"/>
    <w:rsid w:val="000D2599"/>
    <w:rsid w:val="000D2950"/>
    <w:rsid w:val="000D29DF"/>
    <w:rsid w:val="000D2ADB"/>
    <w:rsid w:val="000D3C7E"/>
    <w:rsid w:val="000D4763"/>
    <w:rsid w:val="000D502B"/>
    <w:rsid w:val="000D66FA"/>
    <w:rsid w:val="000E0562"/>
    <w:rsid w:val="000E10DF"/>
    <w:rsid w:val="000E208F"/>
    <w:rsid w:val="000E265F"/>
    <w:rsid w:val="000E3640"/>
    <w:rsid w:val="000E4E00"/>
    <w:rsid w:val="000E5521"/>
    <w:rsid w:val="000E5C4C"/>
    <w:rsid w:val="000E671F"/>
    <w:rsid w:val="000E6922"/>
    <w:rsid w:val="000E6F99"/>
    <w:rsid w:val="000F033A"/>
    <w:rsid w:val="000F0CCC"/>
    <w:rsid w:val="000F0E1D"/>
    <w:rsid w:val="000F162C"/>
    <w:rsid w:val="000F2881"/>
    <w:rsid w:val="000F3FB6"/>
    <w:rsid w:val="000F46DF"/>
    <w:rsid w:val="000F5FF8"/>
    <w:rsid w:val="000F6094"/>
    <w:rsid w:val="000F638C"/>
    <w:rsid w:val="0010072A"/>
    <w:rsid w:val="00100C4E"/>
    <w:rsid w:val="00102ADC"/>
    <w:rsid w:val="0010439F"/>
    <w:rsid w:val="00105E9F"/>
    <w:rsid w:val="001062B9"/>
    <w:rsid w:val="001075FE"/>
    <w:rsid w:val="0011112A"/>
    <w:rsid w:val="00113CB3"/>
    <w:rsid w:val="00113CF3"/>
    <w:rsid w:val="00121CB6"/>
    <w:rsid w:val="0012262B"/>
    <w:rsid w:val="001241F8"/>
    <w:rsid w:val="001246AD"/>
    <w:rsid w:val="00124A77"/>
    <w:rsid w:val="001257C4"/>
    <w:rsid w:val="00126196"/>
    <w:rsid w:val="001276CF"/>
    <w:rsid w:val="001277DB"/>
    <w:rsid w:val="00130D47"/>
    <w:rsid w:val="00130FD1"/>
    <w:rsid w:val="0013123B"/>
    <w:rsid w:val="0013214D"/>
    <w:rsid w:val="00134E2F"/>
    <w:rsid w:val="00135F0A"/>
    <w:rsid w:val="001362C7"/>
    <w:rsid w:val="00136DAA"/>
    <w:rsid w:val="001407CB"/>
    <w:rsid w:val="001416B4"/>
    <w:rsid w:val="00141705"/>
    <w:rsid w:val="00142675"/>
    <w:rsid w:val="00142CBB"/>
    <w:rsid w:val="00143104"/>
    <w:rsid w:val="00143742"/>
    <w:rsid w:val="00150908"/>
    <w:rsid w:val="00150EFD"/>
    <w:rsid w:val="00152401"/>
    <w:rsid w:val="00152A48"/>
    <w:rsid w:val="00153341"/>
    <w:rsid w:val="0015421D"/>
    <w:rsid w:val="00154685"/>
    <w:rsid w:val="00154DC8"/>
    <w:rsid w:val="00164ADF"/>
    <w:rsid w:val="00170474"/>
    <w:rsid w:val="00171B7A"/>
    <w:rsid w:val="00171E48"/>
    <w:rsid w:val="0017243B"/>
    <w:rsid w:val="001725E9"/>
    <w:rsid w:val="00172640"/>
    <w:rsid w:val="00172A06"/>
    <w:rsid w:val="001733D2"/>
    <w:rsid w:val="00173716"/>
    <w:rsid w:val="0017376F"/>
    <w:rsid w:val="00176820"/>
    <w:rsid w:val="00176CF9"/>
    <w:rsid w:val="00181927"/>
    <w:rsid w:val="00181D3C"/>
    <w:rsid w:val="00182CF9"/>
    <w:rsid w:val="001832A0"/>
    <w:rsid w:val="0018333B"/>
    <w:rsid w:val="00183F85"/>
    <w:rsid w:val="00184463"/>
    <w:rsid w:val="00184AE3"/>
    <w:rsid w:val="001859B5"/>
    <w:rsid w:val="00185B38"/>
    <w:rsid w:val="00185EED"/>
    <w:rsid w:val="001867F5"/>
    <w:rsid w:val="00191688"/>
    <w:rsid w:val="001926B6"/>
    <w:rsid w:val="0019473A"/>
    <w:rsid w:val="001954EE"/>
    <w:rsid w:val="001959F3"/>
    <w:rsid w:val="0019624E"/>
    <w:rsid w:val="00196BE4"/>
    <w:rsid w:val="001A0F33"/>
    <w:rsid w:val="001A1437"/>
    <w:rsid w:val="001A1C59"/>
    <w:rsid w:val="001A3D7F"/>
    <w:rsid w:val="001A4546"/>
    <w:rsid w:val="001A54F7"/>
    <w:rsid w:val="001A58B7"/>
    <w:rsid w:val="001A6CCB"/>
    <w:rsid w:val="001A797B"/>
    <w:rsid w:val="001B01E7"/>
    <w:rsid w:val="001B07ED"/>
    <w:rsid w:val="001B1430"/>
    <w:rsid w:val="001B30AA"/>
    <w:rsid w:val="001B3FC6"/>
    <w:rsid w:val="001B400D"/>
    <w:rsid w:val="001B4732"/>
    <w:rsid w:val="001B529D"/>
    <w:rsid w:val="001B66B9"/>
    <w:rsid w:val="001B7483"/>
    <w:rsid w:val="001B7D19"/>
    <w:rsid w:val="001C1343"/>
    <w:rsid w:val="001C483C"/>
    <w:rsid w:val="001C6F2C"/>
    <w:rsid w:val="001C708E"/>
    <w:rsid w:val="001C7EBB"/>
    <w:rsid w:val="001D0FA4"/>
    <w:rsid w:val="001D46E7"/>
    <w:rsid w:val="001D51A3"/>
    <w:rsid w:val="001D5BEB"/>
    <w:rsid w:val="001D6F80"/>
    <w:rsid w:val="001D70DC"/>
    <w:rsid w:val="001D7C38"/>
    <w:rsid w:val="001E0036"/>
    <w:rsid w:val="001E04E4"/>
    <w:rsid w:val="001E0AAB"/>
    <w:rsid w:val="001E2A59"/>
    <w:rsid w:val="001E32F0"/>
    <w:rsid w:val="001E3B76"/>
    <w:rsid w:val="001E5B3A"/>
    <w:rsid w:val="001E66C6"/>
    <w:rsid w:val="001E672F"/>
    <w:rsid w:val="001E7BED"/>
    <w:rsid w:val="001F0F2E"/>
    <w:rsid w:val="001F1192"/>
    <w:rsid w:val="001F1CEA"/>
    <w:rsid w:val="001F2028"/>
    <w:rsid w:val="001F6593"/>
    <w:rsid w:val="001F6DEE"/>
    <w:rsid w:val="00200B6D"/>
    <w:rsid w:val="00200BAB"/>
    <w:rsid w:val="002010C5"/>
    <w:rsid w:val="00201AA4"/>
    <w:rsid w:val="00203DD7"/>
    <w:rsid w:val="00203F79"/>
    <w:rsid w:val="002042F1"/>
    <w:rsid w:val="0020588A"/>
    <w:rsid w:val="00210C44"/>
    <w:rsid w:val="00211AAC"/>
    <w:rsid w:val="00211D9B"/>
    <w:rsid w:val="00212314"/>
    <w:rsid w:val="002123A5"/>
    <w:rsid w:val="00212D7E"/>
    <w:rsid w:val="00214A21"/>
    <w:rsid w:val="002153EF"/>
    <w:rsid w:val="0021612C"/>
    <w:rsid w:val="00216491"/>
    <w:rsid w:val="00216568"/>
    <w:rsid w:val="00220082"/>
    <w:rsid w:val="0022028A"/>
    <w:rsid w:val="00220367"/>
    <w:rsid w:val="002205E9"/>
    <w:rsid w:val="002208ED"/>
    <w:rsid w:val="002233AC"/>
    <w:rsid w:val="00224D79"/>
    <w:rsid w:val="00224E60"/>
    <w:rsid w:val="002263D0"/>
    <w:rsid w:val="002276B8"/>
    <w:rsid w:val="00227E08"/>
    <w:rsid w:val="00231ED2"/>
    <w:rsid w:val="00232CB9"/>
    <w:rsid w:val="002334BB"/>
    <w:rsid w:val="00233D0C"/>
    <w:rsid w:val="002342CF"/>
    <w:rsid w:val="0023461E"/>
    <w:rsid w:val="002355EE"/>
    <w:rsid w:val="00235D6C"/>
    <w:rsid w:val="00236CF0"/>
    <w:rsid w:val="00237CE5"/>
    <w:rsid w:val="00240965"/>
    <w:rsid w:val="00241850"/>
    <w:rsid w:val="00242D51"/>
    <w:rsid w:val="002455C0"/>
    <w:rsid w:val="00245841"/>
    <w:rsid w:val="00245E5F"/>
    <w:rsid w:val="00247A46"/>
    <w:rsid w:val="00252EBD"/>
    <w:rsid w:val="002538F0"/>
    <w:rsid w:val="002551E3"/>
    <w:rsid w:val="00256140"/>
    <w:rsid w:val="002566E9"/>
    <w:rsid w:val="00256CD6"/>
    <w:rsid w:val="00257308"/>
    <w:rsid w:val="00257ECB"/>
    <w:rsid w:val="0026125D"/>
    <w:rsid w:val="002613C6"/>
    <w:rsid w:val="00261671"/>
    <w:rsid w:val="00265958"/>
    <w:rsid w:val="00266D6C"/>
    <w:rsid w:val="00267304"/>
    <w:rsid w:val="00267D74"/>
    <w:rsid w:val="002719E4"/>
    <w:rsid w:val="00271D3E"/>
    <w:rsid w:val="00273501"/>
    <w:rsid w:val="00274580"/>
    <w:rsid w:val="00274C9A"/>
    <w:rsid w:val="0027525C"/>
    <w:rsid w:val="00276A40"/>
    <w:rsid w:val="0027705B"/>
    <w:rsid w:val="00280356"/>
    <w:rsid w:val="00280B94"/>
    <w:rsid w:val="00283E1E"/>
    <w:rsid w:val="002854DE"/>
    <w:rsid w:val="00286286"/>
    <w:rsid w:val="00286A97"/>
    <w:rsid w:val="00287228"/>
    <w:rsid w:val="00287C8C"/>
    <w:rsid w:val="00287E41"/>
    <w:rsid w:val="002935DB"/>
    <w:rsid w:val="00293C80"/>
    <w:rsid w:val="00294028"/>
    <w:rsid w:val="0029413A"/>
    <w:rsid w:val="00294CF4"/>
    <w:rsid w:val="0029780D"/>
    <w:rsid w:val="002A058F"/>
    <w:rsid w:val="002A41FF"/>
    <w:rsid w:val="002A442F"/>
    <w:rsid w:val="002A4931"/>
    <w:rsid w:val="002A4F51"/>
    <w:rsid w:val="002A567E"/>
    <w:rsid w:val="002B0E8C"/>
    <w:rsid w:val="002B1070"/>
    <w:rsid w:val="002B1A6E"/>
    <w:rsid w:val="002B1E24"/>
    <w:rsid w:val="002B36AB"/>
    <w:rsid w:val="002B51D6"/>
    <w:rsid w:val="002B62BD"/>
    <w:rsid w:val="002B7340"/>
    <w:rsid w:val="002C0029"/>
    <w:rsid w:val="002C15A6"/>
    <w:rsid w:val="002C247E"/>
    <w:rsid w:val="002C70C7"/>
    <w:rsid w:val="002D23AB"/>
    <w:rsid w:val="002D33F2"/>
    <w:rsid w:val="002D357F"/>
    <w:rsid w:val="002D3702"/>
    <w:rsid w:val="002D3D59"/>
    <w:rsid w:val="002D52C1"/>
    <w:rsid w:val="002D5C63"/>
    <w:rsid w:val="002D5E6C"/>
    <w:rsid w:val="002D699A"/>
    <w:rsid w:val="002D6FA5"/>
    <w:rsid w:val="002D759D"/>
    <w:rsid w:val="002E01DD"/>
    <w:rsid w:val="002E2249"/>
    <w:rsid w:val="002E27E8"/>
    <w:rsid w:val="002E514F"/>
    <w:rsid w:val="002E5CED"/>
    <w:rsid w:val="002E600B"/>
    <w:rsid w:val="002F0D80"/>
    <w:rsid w:val="002F1828"/>
    <w:rsid w:val="002F4093"/>
    <w:rsid w:val="002F5788"/>
    <w:rsid w:val="0030134C"/>
    <w:rsid w:val="003015D8"/>
    <w:rsid w:val="00301AFB"/>
    <w:rsid w:val="00302E5E"/>
    <w:rsid w:val="003048EE"/>
    <w:rsid w:val="00306EEE"/>
    <w:rsid w:val="00306F94"/>
    <w:rsid w:val="0031120D"/>
    <w:rsid w:val="003118A1"/>
    <w:rsid w:val="00311DE3"/>
    <w:rsid w:val="0031456E"/>
    <w:rsid w:val="0031625B"/>
    <w:rsid w:val="00317EE2"/>
    <w:rsid w:val="00320781"/>
    <w:rsid w:val="00321885"/>
    <w:rsid w:val="0032413E"/>
    <w:rsid w:val="0032426C"/>
    <w:rsid w:val="00324DC5"/>
    <w:rsid w:val="00326949"/>
    <w:rsid w:val="003276D3"/>
    <w:rsid w:val="003306FD"/>
    <w:rsid w:val="00332091"/>
    <w:rsid w:val="003337A1"/>
    <w:rsid w:val="003345A2"/>
    <w:rsid w:val="00334C3A"/>
    <w:rsid w:val="00335FBA"/>
    <w:rsid w:val="00337B85"/>
    <w:rsid w:val="00337C5D"/>
    <w:rsid w:val="00340158"/>
    <w:rsid w:val="003440E0"/>
    <w:rsid w:val="00344AA5"/>
    <w:rsid w:val="00346234"/>
    <w:rsid w:val="003473CF"/>
    <w:rsid w:val="00347642"/>
    <w:rsid w:val="00350E5C"/>
    <w:rsid w:val="00351036"/>
    <w:rsid w:val="00351215"/>
    <w:rsid w:val="0035235F"/>
    <w:rsid w:val="00354619"/>
    <w:rsid w:val="0035597E"/>
    <w:rsid w:val="003559E0"/>
    <w:rsid w:val="003566B6"/>
    <w:rsid w:val="00357F56"/>
    <w:rsid w:val="00362716"/>
    <w:rsid w:val="00363E7E"/>
    <w:rsid w:val="003657C7"/>
    <w:rsid w:val="00365ABB"/>
    <w:rsid w:val="00366B6A"/>
    <w:rsid w:val="0036739B"/>
    <w:rsid w:val="00367B84"/>
    <w:rsid w:val="003711BC"/>
    <w:rsid w:val="00371D0C"/>
    <w:rsid w:val="0037297A"/>
    <w:rsid w:val="00377F5E"/>
    <w:rsid w:val="003804D4"/>
    <w:rsid w:val="00380B9F"/>
    <w:rsid w:val="003835FF"/>
    <w:rsid w:val="00384CED"/>
    <w:rsid w:val="00385932"/>
    <w:rsid w:val="003864D2"/>
    <w:rsid w:val="003867E9"/>
    <w:rsid w:val="003868FD"/>
    <w:rsid w:val="0038693B"/>
    <w:rsid w:val="00387011"/>
    <w:rsid w:val="00387142"/>
    <w:rsid w:val="003902FA"/>
    <w:rsid w:val="00390EF6"/>
    <w:rsid w:val="00391320"/>
    <w:rsid w:val="00391358"/>
    <w:rsid w:val="003922C0"/>
    <w:rsid w:val="00393093"/>
    <w:rsid w:val="00394E3E"/>
    <w:rsid w:val="00395813"/>
    <w:rsid w:val="003965C3"/>
    <w:rsid w:val="003973F7"/>
    <w:rsid w:val="003977BF"/>
    <w:rsid w:val="003A1264"/>
    <w:rsid w:val="003A1293"/>
    <w:rsid w:val="003A2295"/>
    <w:rsid w:val="003A29A3"/>
    <w:rsid w:val="003A29F8"/>
    <w:rsid w:val="003A2F96"/>
    <w:rsid w:val="003A331F"/>
    <w:rsid w:val="003A5BA2"/>
    <w:rsid w:val="003A75D2"/>
    <w:rsid w:val="003B1D75"/>
    <w:rsid w:val="003B27FD"/>
    <w:rsid w:val="003B2B05"/>
    <w:rsid w:val="003B4FB4"/>
    <w:rsid w:val="003B5619"/>
    <w:rsid w:val="003B5909"/>
    <w:rsid w:val="003B5ECD"/>
    <w:rsid w:val="003B7624"/>
    <w:rsid w:val="003B7773"/>
    <w:rsid w:val="003B7A01"/>
    <w:rsid w:val="003B7F47"/>
    <w:rsid w:val="003C0FC5"/>
    <w:rsid w:val="003C1A28"/>
    <w:rsid w:val="003C1A29"/>
    <w:rsid w:val="003C2824"/>
    <w:rsid w:val="003C4B25"/>
    <w:rsid w:val="003C5534"/>
    <w:rsid w:val="003C750A"/>
    <w:rsid w:val="003C7F9A"/>
    <w:rsid w:val="003D0BFA"/>
    <w:rsid w:val="003D10F6"/>
    <w:rsid w:val="003D15B7"/>
    <w:rsid w:val="003D1EAD"/>
    <w:rsid w:val="003D28D3"/>
    <w:rsid w:val="003D4D1C"/>
    <w:rsid w:val="003D5BBC"/>
    <w:rsid w:val="003D6063"/>
    <w:rsid w:val="003D6695"/>
    <w:rsid w:val="003D6C02"/>
    <w:rsid w:val="003D7BC4"/>
    <w:rsid w:val="003E1E50"/>
    <w:rsid w:val="003E2093"/>
    <w:rsid w:val="003E2BDC"/>
    <w:rsid w:val="003E351E"/>
    <w:rsid w:val="003E3774"/>
    <w:rsid w:val="003E4F47"/>
    <w:rsid w:val="003E6B76"/>
    <w:rsid w:val="003E7EC5"/>
    <w:rsid w:val="003F072A"/>
    <w:rsid w:val="003F07AA"/>
    <w:rsid w:val="003F15ED"/>
    <w:rsid w:val="003F1875"/>
    <w:rsid w:val="003F1F60"/>
    <w:rsid w:val="003F2D68"/>
    <w:rsid w:val="003F2DE6"/>
    <w:rsid w:val="003F363C"/>
    <w:rsid w:val="003F502F"/>
    <w:rsid w:val="003F5289"/>
    <w:rsid w:val="003F74A1"/>
    <w:rsid w:val="00401D47"/>
    <w:rsid w:val="00401E31"/>
    <w:rsid w:val="004028CB"/>
    <w:rsid w:val="0040315A"/>
    <w:rsid w:val="004038E5"/>
    <w:rsid w:val="004058DE"/>
    <w:rsid w:val="004060B7"/>
    <w:rsid w:val="00407193"/>
    <w:rsid w:val="0040794F"/>
    <w:rsid w:val="00407B26"/>
    <w:rsid w:val="00412681"/>
    <w:rsid w:val="004129FB"/>
    <w:rsid w:val="00413710"/>
    <w:rsid w:val="00414222"/>
    <w:rsid w:val="004147C7"/>
    <w:rsid w:val="00414E02"/>
    <w:rsid w:val="00415679"/>
    <w:rsid w:val="0041581B"/>
    <w:rsid w:val="004160E4"/>
    <w:rsid w:val="004167F1"/>
    <w:rsid w:val="0041728C"/>
    <w:rsid w:val="0041795A"/>
    <w:rsid w:val="004200EF"/>
    <w:rsid w:val="00424006"/>
    <w:rsid w:val="00425B4E"/>
    <w:rsid w:val="004268EF"/>
    <w:rsid w:val="00427FF8"/>
    <w:rsid w:val="00431380"/>
    <w:rsid w:val="00432787"/>
    <w:rsid w:val="004403E0"/>
    <w:rsid w:val="00440481"/>
    <w:rsid w:val="00440EEC"/>
    <w:rsid w:val="00441F05"/>
    <w:rsid w:val="00443360"/>
    <w:rsid w:val="00443664"/>
    <w:rsid w:val="00443D09"/>
    <w:rsid w:val="004455EA"/>
    <w:rsid w:val="00445657"/>
    <w:rsid w:val="004462B3"/>
    <w:rsid w:val="00450951"/>
    <w:rsid w:val="00452E14"/>
    <w:rsid w:val="00455882"/>
    <w:rsid w:val="00455B73"/>
    <w:rsid w:val="004575A1"/>
    <w:rsid w:val="004611A1"/>
    <w:rsid w:val="00461535"/>
    <w:rsid w:val="00462F36"/>
    <w:rsid w:val="0046396C"/>
    <w:rsid w:val="00466EE2"/>
    <w:rsid w:val="00467086"/>
    <w:rsid w:val="004705D0"/>
    <w:rsid w:val="00470D3A"/>
    <w:rsid w:val="004740A4"/>
    <w:rsid w:val="00474C2E"/>
    <w:rsid w:val="004757F1"/>
    <w:rsid w:val="00475D06"/>
    <w:rsid w:val="004773A9"/>
    <w:rsid w:val="00481686"/>
    <w:rsid w:val="00483004"/>
    <w:rsid w:val="0048481D"/>
    <w:rsid w:val="004856A7"/>
    <w:rsid w:val="00486DF0"/>
    <w:rsid w:val="0048722B"/>
    <w:rsid w:val="00487915"/>
    <w:rsid w:val="00487BD5"/>
    <w:rsid w:val="00490AA1"/>
    <w:rsid w:val="004910DD"/>
    <w:rsid w:val="00493C2F"/>
    <w:rsid w:val="004950E3"/>
    <w:rsid w:val="0049590C"/>
    <w:rsid w:val="0049728D"/>
    <w:rsid w:val="004974C4"/>
    <w:rsid w:val="00497757"/>
    <w:rsid w:val="004A26D1"/>
    <w:rsid w:val="004A3C25"/>
    <w:rsid w:val="004A4D18"/>
    <w:rsid w:val="004A56FF"/>
    <w:rsid w:val="004A6002"/>
    <w:rsid w:val="004A6904"/>
    <w:rsid w:val="004A709A"/>
    <w:rsid w:val="004A71F0"/>
    <w:rsid w:val="004A7B41"/>
    <w:rsid w:val="004B03E5"/>
    <w:rsid w:val="004B173A"/>
    <w:rsid w:val="004B19F4"/>
    <w:rsid w:val="004B3CA4"/>
    <w:rsid w:val="004B492D"/>
    <w:rsid w:val="004B5F1A"/>
    <w:rsid w:val="004B66C1"/>
    <w:rsid w:val="004B69B3"/>
    <w:rsid w:val="004B7557"/>
    <w:rsid w:val="004B7755"/>
    <w:rsid w:val="004B7F5D"/>
    <w:rsid w:val="004C1162"/>
    <w:rsid w:val="004C2A64"/>
    <w:rsid w:val="004C3541"/>
    <w:rsid w:val="004C46ED"/>
    <w:rsid w:val="004C4879"/>
    <w:rsid w:val="004C6211"/>
    <w:rsid w:val="004C6CD3"/>
    <w:rsid w:val="004C73DD"/>
    <w:rsid w:val="004D069B"/>
    <w:rsid w:val="004D3866"/>
    <w:rsid w:val="004D3D95"/>
    <w:rsid w:val="004D42C4"/>
    <w:rsid w:val="004D45A1"/>
    <w:rsid w:val="004D46A7"/>
    <w:rsid w:val="004D4A77"/>
    <w:rsid w:val="004D4F87"/>
    <w:rsid w:val="004D5101"/>
    <w:rsid w:val="004D6713"/>
    <w:rsid w:val="004E02D5"/>
    <w:rsid w:val="004E059B"/>
    <w:rsid w:val="004E1AC9"/>
    <w:rsid w:val="004E1BA9"/>
    <w:rsid w:val="004E29E4"/>
    <w:rsid w:val="004E31E8"/>
    <w:rsid w:val="004E45B8"/>
    <w:rsid w:val="004E50B3"/>
    <w:rsid w:val="004E52B0"/>
    <w:rsid w:val="004E5D61"/>
    <w:rsid w:val="004E6D17"/>
    <w:rsid w:val="004E6FB9"/>
    <w:rsid w:val="004F26B3"/>
    <w:rsid w:val="004F3059"/>
    <w:rsid w:val="004F34AB"/>
    <w:rsid w:val="004F3BEE"/>
    <w:rsid w:val="004F4926"/>
    <w:rsid w:val="004F57F0"/>
    <w:rsid w:val="004F67C3"/>
    <w:rsid w:val="004F6E4F"/>
    <w:rsid w:val="00501E3D"/>
    <w:rsid w:val="00502191"/>
    <w:rsid w:val="005024A2"/>
    <w:rsid w:val="005049CE"/>
    <w:rsid w:val="00505159"/>
    <w:rsid w:val="005057C0"/>
    <w:rsid w:val="005066B7"/>
    <w:rsid w:val="00507060"/>
    <w:rsid w:val="005072D0"/>
    <w:rsid w:val="00510A76"/>
    <w:rsid w:val="00512B45"/>
    <w:rsid w:val="005141E5"/>
    <w:rsid w:val="00515DEC"/>
    <w:rsid w:val="00516899"/>
    <w:rsid w:val="00516B98"/>
    <w:rsid w:val="0051762A"/>
    <w:rsid w:val="00517892"/>
    <w:rsid w:val="00517AA4"/>
    <w:rsid w:val="00517C72"/>
    <w:rsid w:val="00520A15"/>
    <w:rsid w:val="005233AE"/>
    <w:rsid w:val="005257F4"/>
    <w:rsid w:val="00525D26"/>
    <w:rsid w:val="00526733"/>
    <w:rsid w:val="00526FEE"/>
    <w:rsid w:val="0053132D"/>
    <w:rsid w:val="00531C71"/>
    <w:rsid w:val="00531C8C"/>
    <w:rsid w:val="00532FEC"/>
    <w:rsid w:val="00534AEC"/>
    <w:rsid w:val="00534DD9"/>
    <w:rsid w:val="00536763"/>
    <w:rsid w:val="005376CE"/>
    <w:rsid w:val="0053772F"/>
    <w:rsid w:val="005401F2"/>
    <w:rsid w:val="005426AE"/>
    <w:rsid w:val="005427AF"/>
    <w:rsid w:val="00543468"/>
    <w:rsid w:val="005452EC"/>
    <w:rsid w:val="005460C0"/>
    <w:rsid w:val="00546660"/>
    <w:rsid w:val="005505ED"/>
    <w:rsid w:val="00550C05"/>
    <w:rsid w:val="00550D48"/>
    <w:rsid w:val="00551376"/>
    <w:rsid w:val="0055189E"/>
    <w:rsid w:val="00552F80"/>
    <w:rsid w:val="005535BF"/>
    <w:rsid w:val="0055413E"/>
    <w:rsid w:val="0055438E"/>
    <w:rsid w:val="00555507"/>
    <w:rsid w:val="005571FE"/>
    <w:rsid w:val="00557B88"/>
    <w:rsid w:val="0056085F"/>
    <w:rsid w:val="00561452"/>
    <w:rsid w:val="005615E2"/>
    <w:rsid w:val="00562C93"/>
    <w:rsid w:val="0056536D"/>
    <w:rsid w:val="005661D9"/>
    <w:rsid w:val="0056640D"/>
    <w:rsid w:val="00566CE5"/>
    <w:rsid w:val="00566E24"/>
    <w:rsid w:val="00570102"/>
    <w:rsid w:val="0057125E"/>
    <w:rsid w:val="00571A9E"/>
    <w:rsid w:val="0057452A"/>
    <w:rsid w:val="00574E58"/>
    <w:rsid w:val="00576430"/>
    <w:rsid w:val="005809A5"/>
    <w:rsid w:val="00580FEC"/>
    <w:rsid w:val="00581F87"/>
    <w:rsid w:val="0058308E"/>
    <w:rsid w:val="00583539"/>
    <w:rsid w:val="00584CFC"/>
    <w:rsid w:val="00584D56"/>
    <w:rsid w:val="0058549C"/>
    <w:rsid w:val="00585E56"/>
    <w:rsid w:val="0058799A"/>
    <w:rsid w:val="00593204"/>
    <w:rsid w:val="005942D0"/>
    <w:rsid w:val="00594B90"/>
    <w:rsid w:val="005950EB"/>
    <w:rsid w:val="00595448"/>
    <w:rsid w:val="0059562E"/>
    <w:rsid w:val="0059583D"/>
    <w:rsid w:val="00596C73"/>
    <w:rsid w:val="005A12B1"/>
    <w:rsid w:val="005A7FBF"/>
    <w:rsid w:val="005B0579"/>
    <w:rsid w:val="005B05F7"/>
    <w:rsid w:val="005B07C3"/>
    <w:rsid w:val="005B0FC2"/>
    <w:rsid w:val="005B372A"/>
    <w:rsid w:val="005B3FA9"/>
    <w:rsid w:val="005B576F"/>
    <w:rsid w:val="005B5EE8"/>
    <w:rsid w:val="005B6C88"/>
    <w:rsid w:val="005C14A1"/>
    <w:rsid w:val="005C1670"/>
    <w:rsid w:val="005C588C"/>
    <w:rsid w:val="005C5B36"/>
    <w:rsid w:val="005C6E94"/>
    <w:rsid w:val="005C6F48"/>
    <w:rsid w:val="005D077D"/>
    <w:rsid w:val="005D0BEF"/>
    <w:rsid w:val="005D0C56"/>
    <w:rsid w:val="005D1395"/>
    <w:rsid w:val="005D1609"/>
    <w:rsid w:val="005D16C0"/>
    <w:rsid w:val="005D176D"/>
    <w:rsid w:val="005D1F8A"/>
    <w:rsid w:val="005D23FD"/>
    <w:rsid w:val="005D25B4"/>
    <w:rsid w:val="005D300F"/>
    <w:rsid w:val="005D43E5"/>
    <w:rsid w:val="005D4E54"/>
    <w:rsid w:val="005E0F0C"/>
    <w:rsid w:val="005E358D"/>
    <w:rsid w:val="005E5AD6"/>
    <w:rsid w:val="005E6576"/>
    <w:rsid w:val="005F24ED"/>
    <w:rsid w:val="005F2684"/>
    <w:rsid w:val="005F2BF3"/>
    <w:rsid w:val="005F39DE"/>
    <w:rsid w:val="005F4408"/>
    <w:rsid w:val="005F4CEE"/>
    <w:rsid w:val="005F6CF7"/>
    <w:rsid w:val="005F6DE9"/>
    <w:rsid w:val="00601113"/>
    <w:rsid w:val="006022F0"/>
    <w:rsid w:val="0060235C"/>
    <w:rsid w:val="00604300"/>
    <w:rsid w:val="0060612F"/>
    <w:rsid w:val="00606C18"/>
    <w:rsid w:val="006078E9"/>
    <w:rsid w:val="00610D69"/>
    <w:rsid w:val="00611CCE"/>
    <w:rsid w:val="00611F8D"/>
    <w:rsid w:val="0061210B"/>
    <w:rsid w:val="00613016"/>
    <w:rsid w:val="006137A7"/>
    <w:rsid w:val="006159BA"/>
    <w:rsid w:val="00617264"/>
    <w:rsid w:val="006172CC"/>
    <w:rsid w:val="00617DAB"/>
    <w:rsid w:val="00617EA6"/>
    <w:rsid w:val="00621112"/>
    <w:rsid w:val="00622641"/>
    <w:rsid w:val="006227A2"/>
    <w:rsid w:val="00622CF5"/>
    <w:rsid w:val="00622E3F"/>
    <w:rsid w:val="006260A9"/>
    <w:rsid w:val="00626513"/>
    <w:rsid w:val="00626C9C"/>
    <w:rsid w:val="00627024"/>
    <w:rsid w:val="00630B34"/>
    <w:rsid w:val="0063162F"/>
    <w:rsid w:val="00633338"/>
    <w:rsid w:val="0063340A"/>
    <w:rsid w:val="00633603"/>
    <w:rsid w:val="0063396E"/>
    <w:rsid w:val="00636F7A"/>
    <w:rsid w:val="00640987"/>
    <w:rsid w:val="00641040"/>
    <w:rsid w:val="006427CC"/>
    <w:rsid w:val="00642992"/>
    <w:rsid w:val="006431FC"/>
    <w:rsid w:val="00645AC8"/>
    <w:rsid w:val="00646A84"/>
    <w:rsid w:val="006477ED"/>
    <w:rsid w:val="006503EC"/>
    <w:rsid w:val="0065255F"/>
    <w:rsid w:val="00656BCF"/>
    <w:rsid w:val="00660E70"/>
    <w:rsid w:val="0066240C"/>
    <w:rsid w:val="00662F7F"/>
    <w:rsid w:val="006633C6"/>
    <w:rsid w:val="00663AB5"/>
    <w:rsid w:val="00663C44"/>
    <w:rsid w:val="00665847"/>
    <w:rsid w:val="00666E29"/>
    <w:rsid w:val="00666EE7"/>
    <w:rsid w:val="0067294D"/>
    <w:rsid w:val="0067463B"/>
    <w:rsid w:val="00674EB0"/>
    <w:rsid w:val="006770F2"/>
    <w:rsid w:val="006772F9"/>
    <w:rsid w:val="006836EE"/>
    <w:rsid w:val="00683DA1"/>
    <w:rsid w:val="00683DE1"/>
    <w:rsid w:val="00684077"/>
    <w:rsid w:val="006841C4"/>
    <w:rsid w:val="006857EB"/>
    <w:rsid w:val="00685EE0"/>
    <w:rsid w:val="00686436"/>
    <w:rsid w:val="00687150"/>
    <w:rsid w:val="00687DA3"/>
    <w:rsid w:val="00690945"/>
    <w:rsid w:val="0069150B"/>
    <w:rsid w:val="00692546"/>
    <w:rsid w:val="00692CD5"/>
    <w:rsid w:val="00692CF0"/>
    <w:rsid w:val="006932BE"/>
    <w:rsid w:val="0069367E"/>
    <w:rsid w:val="0069369B"/>
    <w:rsid w:val="00693912"/>
    <w:rsid w:val="0069425A"/>
    <w:rsid w:val="00695AEA"/>
    <w:rsid w:val="00696607"/>
    <w:rsid w:val="006A042E"/>
    <w:rsid w:val="006A04B7"/>
    <w:rsid w:val="006A13A2"/>
    <w:rsid w:val="006A167E"/>
    <w:rsid w:val="006A302B"/>
    <w:rsid w:val="006A3390"/>
    <w:rsid w:val="006A3445"/>
    <w:rsid w:val="006A3AF8"/>
    <w:rsid w:val="006A3E23"/>
    <w:rsid w:val="006A4854"/>
    <w:rsid w:val="006A6769"/>
    <w:rsid w:val="006B079A"/>
    <w:rsid w:val="006B29CA"/>
    <w:rsid w:val="006B42A1"/>
    <w:rsid w:val="006B4805"/>
    <w:rsid w:val="006B5D08"/>
    <w:rsid w:val="006B6E61"/>
    <w:rsid w:val="006B7DCF"/>
    <w:rsid w:val="006B7DFC"/>
    <w:rsid w:val="006C06EE"/>
    <w:rsid w:val="006C0D80"/>
    <w:rsid w:val="006C1072"/>
    <w:rsid w:val="006C1218"/>
    <w:rsid w:val="006C1DC9"/>
    <w:rsid w:val="006C2AE8"/>
    <w:rsid w:val="006C4321"/>
    <w:rsid w:val="006C6EA0"/>
    <w:rsid w:val="006D08AE"/>
    <w:rsid w:val="006D265B"/>
    <w:rsid w:val="006D31C8"/>
    <w:rsid w:val="006D3CAE"/>
    <w:rsid w:val="006D4238"/>
    <w:rsid w:val="006D45AC"/>
    <w:rsid w:val="006D5894"/>
    <w:rsid w:val="006E0451"/>
    <w:rsid w:val="006E0958"/>
    <w:rsid w:val="006E155C"/>
    <w:rsid w:val="006E176C"/>
    <w:rsid w:val="006E1CBB"/>
    <w:rsid w:val="006E2B03"/>
    <w:rsid w:val="006E360B"/>
    <w:rsid w:val="006E55B5"/>
    <w:rsid w:val="006E68F1"/>
    <w:rsid w:val="006F22B4"/>
    <w:rsid w:val="006F29A2"/>
    <w:rsid w:val="006F4789"/>
    <w:rsid w:val="006F532C"/>
    <w:rsid w:val="006F58DA"/>
    <w:rsid w:val="006F5E0F"/>
    <w:rsid w:val="006F6425"/>
    <w:rsid w:val="006F6FE5"/>
    <w:rsid w:val="006F751A"/>
    <w:rsid w:val="006F7A4D"/>
    <w:rsid w:val="00700C32"/>
    <w:rsid w:val="007012A6"/>
    <w:rsid w:val="007037BB"/>
    <w:rsid w:val="00703B75"/>
    <w:rsid w:val="007040EF"/>
    <w:rsid w:val="00704F5D"/>
    <w:rsid w:val="00711A4A"/>
    <w:rsid w:val="00711B56"/>
    <w:rsid w:val="00712115"/>
    <w:rsid w:val="0071241C"/>
    <w:rsid w:val="00712CE2"/>
    <w:rsid w:val="00713096"/>
    <w:rsid w:val="0071323F"/>
    <w:rsid w:val="00713ED6"/>
    <w:rsid w:val="0071495C"/>
    <w:rsid w:val="00715103"/>
    <w:rsid w:val="00715797"/>
    <w:rsid w:val="00715AF1"/>
    <w:rsid w:val="00716AC2"/>
    <w:rsid w:val="0071746E"/>
    <w:rsid w:val="00720270"/>
    <w:rsid w:val="00721517"/>
    <w:rsid w:val="00723574"/>
    <w:rsid w:val="00723CBC"/>
    <w:rsid w:val="00723DA4"/>
    <w:rsid w:val="00724742"/>
    <w:rsid w:val="007253CF"/>
    <w:rsid w:val="00725935"/>
    <w:rsid w:val="007262FA"/>
    <w:rsid w:val="0073045E"/>
    <w:rsid w:val="00730C6B"/>
    <w:rsid w:val="00732B03"/>
    <w:rsid w:val="00734325"/>
    <w:rsid w:val="007346D1"/>
    <w:rsid w:val="00734745"/>
    <w:rsid w:val="00734C2A"/>
    <w:rsid w:val="0073726F"/>
    <w:rsid w:val="0073741C"/>
    <w:rsid w:val="00737A9A"/>
    <w:rsid w:val="007425FA"/>
    <w:rsid w:val="007433CB"/>
    <w:rsid w:val="0074544B"/>
    <w:rsid w:val="007464C1"/>
    <w:rsid w:val="00746768"/>
    <w:rsid w:val="00747928"/>
    <w:rsid w:val="007512DF"/>
    <w:rsid w:val="007515C2"/>
    <w:rsid w:val="00754461"/>
    <w:rsid w:val="0075577A"/>
    <w:rsid w:val="00755B12"/>
    <w:rsid w:val="00755F71"/>
    <w:rsid w:val="007573F5"/>
    <w:rsid w:val="00757586"/>
    <w:rsid w:val="00760846"/>
    <w:rsid w:val="0076112B"/>
    <w:rsid w:val="0076152A"/>
    <w:rsid w:val="00761E50"/>
    <w:rsid w:val="00762669"/>
    <w:rsid w:val="00762831"/>
    <w:rsid w:val="00763012"/>
    <w:rsid w:val="007637F9"/>
    <w:rsid w:val="007646E3"/>
    <w:rsid w:val="00764C56"/>
    <w:rsid w:val="00764CEF"/>
    <w:rsid w:val="00765BB1"/>
    <w:rsid w:val="00765CFC"/>
    <w:rsid w:val="00765F20"/>
    <w:rsid w:val="007701FF"/>
    <w:rsid w:val="007727E4"/>
    <w:rsid w:val="00772BE7"/>
    <w:rsid w:val="007755EA"/>
    <w:rsid w:val="007759D9"/>
    <w:rsid w:val="0077686E"/>
    <w:rsid w:val="007768A2"/>
    <w:rsid w:val="00776CC8"/>
    <w:rsid w:val="00777E6E"/>
    <w:rsid w:val="00780BA3"/>
    <w:rsid w:val="00780BBB"/>
    <w:rsid w:val="00781B65"/>
    <w:rsid w:val="007855B7"/>
    <w:rsid w:val="00785E33"/>
    <w:rsid w:val="00787270"/>
    <w:rsid w:val="00792773"/>
    <w:rsid w:val="007929ED"/>
    <w:rsid w:val="007934ED"/>
    <w:rsid w:val="00793843"/>
    <w:rsid w:val="00793DC7"/>
    <w:rsid w:val="00793DEE"/>
    <w:rsid w:val="007942D1"/>
    <w:rsid w:val="00795C99"/>
    <w:rsid w:val="00795E2A"/>
    <w:rsid w:val="007966B8"/>
    <w:rsid w:val="00796A4F"/>
    <w:rsid w:val="007A00EE"/>
    <w:rsid w:val="007A0B86"/>
    <w:rsid w:val="007A225A"/>
    <w:rsid w:val="007A38CE"/>
    <w:rsid w:val="007A44DA"/>
    <w:rsid w:val="007A63E2"/>
    <w:rsid w:val="007A63FD"/>
    <w:rsid w:val="007A653A"/>
    <w:rsid w:val="007A66D9"/>
    <w:rsid w:val="007A76BF"/>
    <w:rsid w:val="007A7AEF"/>
    <w:rsid w:val="007B0F5D"/>
    <w:rsid w:val="007B1612"/>
    <w:rsid w:val="007B261C"/>
    <w:rsid w:val="007B307A"/>
    <w:rsid w:val="007C4454"/>
    <w:rsid w:val="007C5575"/>
    <w:rsid w:val="007C684C"/>
    <w:rsid w:val="007C759E"/>
    <w:rsid w:val="007C795A"/>
    <w:rsid w:val="007C7AC5"/>
    <w:rsid w:val="007D2164"/>
    <w:rsid w:val="007D3E1F"/>
    <w:rsid w:val="007D4158"/>
    <w:rsid w:val="007D59BA"/>
    <w:rsid w:val="007D5DF3"/>
    <w:rsid w:val="007D6D20"/>
    <w:rsid w:val="007E06A2"/>
    <w:rsid w:val="007E082F"/>
    <w:rsid w:val="007E1018"/>
    <w:rsid w:val="007E13BF"/>
    <w:rsid w:val="007E21FD"/>
    <w:rsid w:val="007E38A5"/>
    <w:rsid w:val="007E7CEC"/>
    <w:rsid w:val="007E7F54"/>
    <w:rsid w:val="007F05B8"/>
    <w:rsid w:val="007F0A03"/>
    <w:rsid w:val="007F1537"/>
    <w:rsid w:val="007F1E5F"/>
    <w:rsid w:val="007F30B6"/>
    <w:rsid w:val="007F402C"/>
    <w:rsid w:val="007F58C0"/>
    <w:rsid w:val="007F5F5C"/>
    <w:rsid w:val="007F6035"/>
    <w:rsid w:val="00800517"/>
    <w:rsid w:val="0080186A"/>
    <w:rsid w:val="008025F6"/>
    <w:rsid w:val="00802B49"/>
    <w:rsid w:val="008038A2"/>
    <w:rsid w:val="0080521D"/>
    <w:rsid w:val="00805325"/>
    <w:rsid w:val="00805DDC"/>
    <w:rsid w:val="008101E1"/>
    <w:rsid w:val="00810981"/>
    <w:rsid w:val="0081252E"/>
    <w:rsid w:val="00815D1F"/>
    <w:rsid w:val="0081611A"/>
    <w:rsid w:val="00816A9A"/>
    <w:rsid w:val="00820646"/>
    <w:rsid w:val="008207BC"/>
    <w:rsid w:val="0082099E"/>
    <w:rsid w:val="00820AF1"/>
    <w:rsid w:val="00820E46"/>
    <w:rsid w:val="0082142B"/>
    <w:rsid w:val="0082145A"/>
    <w:rsid w:val="00823A33"/>
    <w:rsid w:val="008243ED"/>
    <w:rsid w:val="0082527A"/>
    <w:rsid w:val="0082537D"/>
    <w:rsid w:val="00827691"/>
    <w:rsid w:val="00827B6C"/>
    <w:rsid w:val="00830FDF"/>
    <w:rsid w:val="0083473B"/>
    <w:rsid w:val="008367E0"/>
    <w:rsid w:val="00836C4F"/>
    <w:rsid w:val="00837E15"/>
    <w:rsid w:val="0084008E"/>
    <w:rsid w:val="0084046A"/>
    <w:rsid w:val="0084074D"/>
    <w:rsid w:val="00841019"/>
    <w:rsid w:val="00841E0A"/>
    <w:rsid w:val="00842D68"/>
    <w:rsid w:val="00842FC6"/>
    <w:rsid w:val="008433EE"/>
    <w:rsid w:val="00843B6D"/>
    <w:rsid w:val="00844F38"/>
    <w:rsid w:val="008467CE"/>
    <w:rsid w:val="0085005C"/>
    <w:rsid w:val="008519C8"/>
    <w:rsid w:val="008529B3"/>
    <w:rsid w:val="00855B37"/>
    <w:rsid w:val="0085746B"/>
    <w:rsid w:val="00857DEE"/>
    <w:rsid w:val="00857E90"/>
    <w:rsid w:val="00860AAD"/>
    <w:rsid w:val="0086210A"/>
    <w:rsid w:val="00862153"/>
    <w:rsid w:val="00862F18"/>
    <w:rsid w:val="0086566F"/>
    <w:rsid w:val="00867CFC"/>
    <w:rsid w:val="0087237C"/>
    <w:rsid w:val="008733DB"/>
    <w:rsid w:val="00876949"/>
    <w:rsid w:val="0087734A"/>
    <w:rsid w:val="00880D80"/>
    <w:rsid w:val="00882272"/>
    <w:rsid w:val="00882349"/>
    <w:rsid w:val="008825F7"/>
    <w:rsid w:val="008831F4"/>
    <w:rsid w:val="00883550"/>
    <w:rsid w:val="008836F1"/>
    <w:rsid w:val="00884780"/>
    <w:rsid w:val="00886E79"/>
    <w:rsid w:val="00887651"/>
    <w:rsid w:val="00893859"/>
    <w:rsid w:val="008941A6"/>
    <w:rsid w:val="0089422F"/>
    <w:rsid w:val="00896C18"/>
    <w:rsid w:val="008A1E5D"/>
    <w:rsid w:val="008A2883"/>
    <w:rsid w:val="008A426D"/>
    <w:rsid w:val="008A49C7"/>
    <w:rsid w:val="008A568C"/>
    <w:rsid w:val="008A6749"/>
    <w:rsid w:val="008A74FD"/>
    <w:rsid w:val="008A791D"/>
    <w:rsid w:val="008B101F"/>
    <w:rsid w:val="008B27CB"/>
    <w:rsid w:val="008B3B31"/>
    <w:rsid w:val="008B3D01"/>
    <w:rsid w:val="008B51AB"/>
    <w:rsid w:val="008B64A4"/>
    <w:rsid w:val="008B67EC"/>
    <w:rsid w:val="008B72BE"/>
    <w:rsid w:val="008B7CDE"/>
    <w:rsid w:val="008B7DD3"/>
    <w:rsid w:val="008C0B0C"/>
    <w:rsid w:val="008C0E2E"/>
    <w:rsid w:val="008C1500"/>
    <w:rsid w:val="008C181F"/>
    <w:rsid w:val="008C19E7"/>
    <w:rsid w:val="008C2233"/>
    <w:rsid w:val="008C270F"/>
    <w:rsid w:val="008C29E0"/>
    <w:rsid w:val="008C320A"/>
    <w:rsid w:val="008C5AFB"/>
    <w:rsid w:val="008C5FAD"/>
    <w:rsid w:val="008C629D"/>
    <w:rsid w:val="008C6E10"/>
    <w:rsid w:val="008C711C"/>
    <w:rsid w:val="008C7366"/>
    <w:rsid w:val="008C73C3"/>
    <w:rsid w:val="008C756F"/>
    <w:rsid w:val="008D0E2A"/>
    <w:rsid w:val="008D0F1C"/>
    <w:rsid w:val="008D2667"/>
    <w:rsid w:val="008D34D6"/>
    <w:rsid w:val="008D4233"/>
    <w:rsid w:val="008D4E28"/>
    <w:rsid w:val="008D55BB"/>
    <w:rsid w:val="008D5B3A"/>
    <w:rsid w:val="008D659A"/>
    <w:rsid w:val="008E01E9"/>
    <w:rsid w:val="008E03EA"/>
    <w:rsid w:val="008E05F7"/>
    <w:rsid w:val="008E0AC7"/>
    <w:rsid w:val="008E12EC"/>
    <w:rsid w:val="008E4C74"/>
    <w:rsid w:val="008E64F1"/>
    <w:rsid w:val="008E6A96"/>
    <w:rsid w:val="008E6EA7"/>
    <w:rsid w:val="008E70FE"/>
    <w:rsid w:val="008E7978"/>
    <w:rsid w:val="008F11DB"/>
    <w:rsid w:val="008F1349"/>
    <w:rsid w:val="008F1440"/>
    <w:rsid w:val="008F1797"/>
    <w:rsid w:val="008F317C"/>
    <w:rsid w:val="008F32A3"/>
    <w:rsid w:val="008F3BE3"/>
    <w:rsid w:val="008F4B1B"/>
    <w:rsid w:val="00900300"/>
    <w:rsid w:val="00900CC5"/>
    <w:rsid w:val="009014C1"/>
    <w:rsid w:val="009014CD"/>
    <w:rsid w:val="009019BA"/>
    <w:rsid w:val="009019BF"/>
    <w:rsid w:val="009021FB"/>
    <w:rsid w:val="0090236A"/>
    <w:rsid w:val="00902962"/>
    <w:rsid w:val="009053E1"/>
    <w:rsid w:val="00905C1D"/>
    <w:rsid w:val="00906AD4"/>
    <w:rsid w:val="009077EF"/>
    <w:rsid w:val="00911A53"/>
    <w:rsid w:val="00913ECB"/>
    <w:rsid w:val="00914030"/>
    <w:rsid w:val="009151C0"/>
    <w:rsid w:val="009165EF"/>
    <w:rsid w:val="00917832"/>
    <w:rsid w:val="00917E38"/>
    <w:rsid w:val="009205C1"/>
    <w:rsid w:val="009209A4"/>
    <w:rsid w:val="009228FD"/>
    <w:rsid w:val="00923689"/>
    <w:rsid w:val="00924195"/>
    <w:rsid w:val="00924355"/>
    <w:rsid w:val="00925C84"/>
    <w:rsid w:val="00927332"/>
    <w:rsid w:val="009306E2"/>
    <w:rsid w:val="00932C8F"/>
    <w:rsid w:val="009332DE"/>
    <w:rsid w:val="009334F8"/>
    <w:rsid w:val="00936EDE"/>
    <w:rsid w:val="00937CBF"/>
    <w:rsid w:val="009453B7"/>
    <w:rsid w:val="00945C8E"/>
    <w:rsid w:val="00946621"/>
    <w:rsid w:val="009471AB"/>
    <w:rsid w:val="00947875"/>
    <w:rsid w:val="00947B41"/>
    <w:rsid w:val="00950762"/>
    <w:rsid w:val="009522E5"/>
    <w:rsid w:val="00952906"/>
    <w:rsid w:val="0095445E"/>
    <w:rsid w:val="009544AB"/>
    <w:rsid w:val="00955008"/>
    <w:rsid w:val="00960005"/>
    <w:rsid w:val="00963EB7"/>
    <w:rsid w:val="00963FD5"/>
    <w:rsid w:val="00964C0A"/>
    <w:rsid w:val="00970E68"/>
    <w:rsid w:val="0097250B"/>
    <w:rsid w:val="00973053"/>
    <w:rsid w:val="0097337A"/>
    <w:rsid w:val="0097374F"/>
    <w:rsid w:val="009744AB"/>
    <w:rsid w:val="0097491B"/>
    <w:rsid w:val="00975122"/>
    <w:rsid w:val="00975328"/>
    <w:rsid w:val="00975344"/>
    <w:rsid w:val="00975998"/>
    <w:rsid w:val="009765BA"/>
    <w:rsid w:val="00981620"/>
    <w:rsid w:val="00982681"/>
    <w:rsid w:val="00983FB7"/>
    <w:rsid w:val="0098413C"/>
    <w:rsid w:val="00985B78"/>
    <w:rsid w:val="0098777C"/>
    <w:rsid w:val="00987AB8"/>
    <w:rsid w:val="00987C96"/>
    <w:rsid w:val="009913CC"/>
    <w:rsid w:val="00992582"/>
    <w:rsid w:val="0099472D"/>
    <w:rsid w:val="00994791"/>
    <w:rsid w:val="00994D9D"/>
    <w:rsid w:val="00997475"/>
    <w:rsid w:val="009A03B6"/>
    <w:rsid w:val="009A07F4"/>
    <w:rsid w:val="009A1BDE"/>
    <w:rsid w:val="009A2E33"/>
    <w:rsid w:val="009A3A55"/>
    <w:rsid w:val="009A3CF7"/>
    <w:rsid w:val="009A4D34"/>
    <w:rsid w:val="009A681F"/>
    <w:rsid w:val="009A6E58"/>
    <w:rsid w:val="009A7852"/>
    <w:rsid w:val="009B07FC"/>
    <w:rsid w:val="009B1F9B"/>
    <w:rsid w:val="009B40F1"/>
    <w:rsid w:val="009B4F84"/>
    <w:rsid w:val="009B4F85"/>
    <w:rsid w:val="009B5A2E"/>
    <w:rsid w:val="009C205F"/>
    <w:rsid w:val="009C2B6A"/>
    <w:rsid w:val="009C3EDD"/>
    <w:rsid w:val="009C3FF3"/>
    <w:rsid w:val="009C4802"/>
    <w:rsid w:val="009C4D58"/>
    <w:rsid w:val="009C5A30"/>
    <w:rsid w:val="009C5C6E"/>
    <w:rsid w:val="009C6C40"/>
    <w:rsid w:val="009C7216"/>
    <w:rsid w:val="009C7D3E"/>
    <w:rsid w:val="009D00F2"/>
    <w:rsid w:val="009D0A87"/>
    <w:rsid w:val="009D22B2"/>
    <w:rsid w:val="009D230A"/>
    <w:rsid w:val="009D35EF"/>
    <w:rsid w:val="009D481C"/>
    <w:rsid w:val="009D4FF2"/>
    <w:rsid w:val="009D5B68"/>
    <w:rsid w:val="009D73C7"/>
    <w:rsid w:val="009D7A6F"/>
    <w:rsid w:val="009E07D0"/>
    <w:rsid w:val="009E09B5"/>
    <w:rsid w:val="009E12C6"/>
    <w:rsid w:val="009E2FF3"/>
    <w:rsid w:val="009E5C5F"/>
    <w:rsid w:val="009E67DE"/>
    <w:rsid w:val="009E6818"/>
    <w:rsid w:val="009E691F"/>
    <w:rsid w:val="009E6DE4"/>
    <w:rsid w:val="009E78C3"/>
    <w:rsid w:val="009F0869"/>
    <w:rsid w:val="009F096C"/>
    <w:rsid w:val="009F09FA"/>
    <w:rsid w:val="009F4C61"/>
    <w:rsid w:val="009F4CA5"/>
    <w:rsid w:val="009F51F8"/>
    <w:rsid w:val="00A00E1C"/>
    <w:rsid w:val="00A01BCC"/>
    <w:rsid w:val="00A02D22"/>
    <w:rsid w:val="00A03D71"/>
    <w:rsid w:val="00A04638"/>
    <w:rsid w:val="00A06B2F"/>
    <w:rsid w:val="00A10EAB"/>
    <w:rsid w:val="00A12772"/>
    <w:rsid w:val="00A128C0"/>
    <w:rsid w:val="00A12E94"/>
    <w:rsid w:val="00A1324C"/>
    <w:rsid w:val="00A13903"/>
    <w:rsid w:val="00A13F4A"/>
    <w:rsid w:val="00A15023"/>
    <w:rsid w:val="00A15147"/>
    <w:rsid w:val="00A15A61"/>
    <w:rsid w:val="00A16B35"/>
    <w:rsid w:val="00A172B6"/>
    <w:rsid w:val="00A17B56"/>
    <w:rsid w:val="00A2243F"/>
    <w:rsid w:val="00A22738"/>
    <w:rsid w:val="00A23025"/>
    <w:rsid w:val="00A239C9"/>
    <w:rsid w:val="00A24060"/>
    <w:rsid w:val="00A2498F"/>
    <w:rsid w:val="00A251BE"/>
    <w:rsid w:val="00A25F14"/>
    <w:rsid w:val="00A26A77"/>
    <w:rsid w:val="00A31A0D"/>
    <w:rsid w:val="00A32270"/>
    <w:rsid w:val="00A32B0F"/>
    <w:rsid w:val="00A32E08"/>
    <w:rsid w:val="00A35533"/>
    <w:rsid w:val="00A36253"/>
    <w:rsid w:val="00A36646"/>
    <w:rsid w:val="00A36E5F"/>
    <w:rsid w:val="00A42331"/>
    <w:rsid w:val="00A43670"/>
    <w:rsid w:val="00A43751"/>
    <w:rsid w:val="00A45037"/>
    <w:rsid w:val="00A47AED"/>
    <w:rsid w:val="00A50138"/>
    <w:rsid w:val="00A50E4F"/>
    <w:rsid w:val="00A52446"/>
    <w:rsid w:val="00A5259B"/>
    <w:rsid w:val="00A53FC3"/>
    <w:rsid w:val="00A553AD"/>
    <w:rsid w:val="00A55608"/>
    <w:rsid w:val="00A56C25"/>
    <w:rsid w:val="00A5771C"/>
    <w:rsid w:val="00A57EEF"/>
    <w:rsid w:val="00A600A6"/>
    <w:rsid w:val="00A61559"/>
    <w:rsid w:val="00A63353"/>
    <w:rsid w:val="00A643F1"/>
    <w:rsid w:val="00A6552C"/>
    <w:rsid w:val="00A669E8"/>
    <w:rsid w:val="00A72F11"/>
    <w:rsid w:val="00A73FC4"/>
    <w:rsid w:val="00A76212"/>
    <w:rsid w:val="00A82155"/>
    <w:rsid w:val="00A83AED"/>
    <w:rsid w:val="00A83D1E"/>
    <w:rsid w:val="00A846D7"/>
    <w:rsid w:val="00A8483F"/>
    <w:rsid w:val="00A92680"/>
    <w:rsid w:val="00A93575"/>
    <w:rsid w:val="00A93594"/>
    <w:rsid w:val="00A93921"/>
    <w:rsid w:val="00A94D22"/>
    <w:rsid w:val="00A95633"/>
    <w:rsid w:val="00A9703F"/>
    <w:rsid w:val="00AA0784"/>
    <w:rsid w:val="00AA1436"/>
    <w:rsid w:val="00AA2062"/>
    <w:rsid w:val="00AA6333"/>
    <w:rsid w:val="00AA6718"/>
    <w:rsid w:val="00AA6BFF"/>
    <w:rsid w:val="00AA6EB6"/>
    <w:rsid w:val="00AA72FC"/>
    <w:rsid w:val="00AB060B"/>
    <w:rsid w:val="00AB1441"/>
    <w:rsid w:val="00AB1593"/>
    <w:rsid w:val="00AB1626"/>
    <w:rsid w:val="00AB3184"/>
    <w:rsid w:val="00AB449E"/>
    <w:rsid w:val="00AB505B"/>
    <w:rsid w:val="00AB61A2"/>
    <w:rsid w:val="00AB6A1A"/>
    <w:rsid w:val="00AB6B6B"/>
    <w:rsid w:val="00AB6D69"/>
    <w:rsid w:val="00AB7048"/>
    <w:rsid w:val="00AB77BB"/>
    <w:rsid w:val="00AB780B"/>
    <w:rsid w:val="00AC2E58"/>
    <w:rsid w:val="00AC3449"/>
    <w:rsid w:val="00AC3556"/>
    <w:rsid w:val="00AC36C1"/>
    <w:rsid w:val="00AC3A15"/>
    <w:rsid w:val="00AC4CFB"/>
    <w:rsid w:val="00AC51F5"/>
    <w:rsid w:val="00AC5276"/>
    <w:rsid w:val="00AC545E"/>
    <w:rsid w:val="00AC56A2"/>
    <w:rsid w:val="00AC606E"/>
    <w:rsid w:val="00AC6ADE"/>
    <w:rsid w:val="00AC7B67"/>
    <w:rsid w:val="00AC7C11"/>
    <w:rsid w:val="00AD0F0A"/>
    <w:rsid w:val="00AD1A19"/>
    <w:rsid w:val="00AD2B4C"/>
    <w:rsid w:val="00AD3172"/>
    <w:rsid w:val="00AD3501"/>
    <w:rsid w:val="00AD3EDC"/>
    <w:rsid w:val="00AD4974"/>
    <w:rsid w:val="00AD4BDD"/>
    <w:rsid w:val="00AD5084"/>
    <w:rsid w:val="00AD5849"/>
    <w:rsid w:val="00AD5CFF"/>
    <w:rsid w:val="00AD5E6B"/>
    <w:rsid w:val="00AD5F46"/>
    <w:rsid w:val="00AD6F4D"/>
    <w:rsid w:val="00AD70E6"/>
    <w:rsid w:val="00AD799B"/>
    <w:rsid w:val="00AD7C97"/>
    <w:rsid w:val="00AE09C5"/>
    <w:rsid w:val="00AE1A3D"/>
    <w:rsid w:val="00AE1DDD"/>
    <w:rsid w:val="00AE2CAC"/>
    <w:rsid w:val="00AE40B3"/>
    <w:rsid w:val="00AE48A8"/>
    <w:rsid w:val="00AE4AB7"/>
    <w:rsid w:val="00AE4ADB"/>
    <w:rsid w:val="00AE673C"/>
    <w:rsid w:val="00AE6EB7"/>
    <w:rsid w:val="00AF0C07"/>
    <w:rsid w:val="00AF1734"/>
    <w:rsid w:val="00AF17D6"/>
    <w:rsid w:val="00AF238B"/>
    <w:rsid w:val="00AF2889"/>
    <w:rsid w:val="00AF35F6"/>
    <w:rsid w:val="00AF3C2C"/>
    <w:rsid w:val="00AF463F"/>
    <w:rsid w:val="00B00C47"/>
    <w:rsid w:val="00B02601"/>
    <w:rsid w:val="00B02782"/>
    <w:rsid w:val="00B02AE9"/>
    <w:rsid w:val="00B04005"/>
    <w:rsid w:val="00B05489"/>
    <w:rsid w:val="00B05AC5"/>
    <w:rsid w:val="00B07299"/>
    <w:rsid w:val="00B10739"/>
    <w:rsid w:val="00B10E5E"/>
    <w:rsid w:val="00B11C5B"/>
    <w:rsid w:val="00B122EE"/>
    <w:rsid w:val="00B13518"/>
    <w:rsid w:val="00B139A7"/>
    <w:rsid w:val="00B14D9B"/>
    <w:rsid w:val="00B1605C"/>
    <w:rsid w:val="00B16249"/>
    <w:rsid w:val="00B169C9"/>
    <w:rsid w:val="00B17D70"/>
    <w:rsid w:val="00B20FD8"/>
    <w:rsid w:val="00B21BB8"/>
    <w:rsid w:val="00B23D55"/>
    <w:rsid w:val="00B24E51"/>
    <w:rsid w:val="00B260AB"/>
    <w:rsid w:val="00B27591"/>
    <w:rsid w:val="00B308CD"/>
    <w:rsid w:val="00B312F7"/>
    <w:rsid w:val="00B32AAB"/>
    <w:rsid w:val="00B33C37"/>
    <w:rsid w:val="00B34751"/>
    <w:rsid w:val="00B35D99"/>
    <w:rsid w:val="00B35EFB"/>
    <w:rsid w:val="00B37882"/>
    <w:rsid w:val="00B42841"/>
    <w:rsid w:val="00B438F7"/>
    <w:rsid w:val="00B45A1B"/>
    <w:rsid w:val="00B46D0D"/>
    <w:rsid w:val="00B47514"/>
    <w:rsid w:val="00B50315"/>
    <w:rsid w:val="00B52CF3"/>
    <w:rsid w:val="00B54198"/>
    <w:rsid w:val="00B55E5B"/>
    <w:rsid w:val="00B55E5C"/>
    <w:rsid w:val="00B5709A"/>
    <w:rsid w:val="00B571D2"/>
    <w:rsid w:val="00B57B68"/>
    <w:rsid w:val="00B610B1"/>
    <w:rsid w:val="00B611C9"/>
    <w:rsid w:val="00B625DB"/>
    <w:rsid w:val="00B634C5"/>
    <w:rsid w:val="00B63AAB"/>
    <w:rsid w:val="00B6458D"/>
    <w:rsid w:val="00B6608E"/>
    <w:rsid w:val="00B669FF"/>
    <w:rsid w:val="00B6709C"/>
    <w:rsid w:val="00B67324"/>
    <w:rsid w:val="00B67FD7"/>
    <w:rsid w:val="00B730C8"/>
    <w:rsid w:val="00B73569"/>
    <w:rsid w:val="00B73CAB"/>
    <w:rsid w:val="00B73D59"/>
    <w:rsid w:val="00B7566F"/>
    <w:rsid w:val="00B765B0"/>
    <w:rsid w:val="00B76A5F"/>
    <w:rsid w:val="00B77A60"/>
    <w:rsid w:val="00B80B54"/>
    <w:rsid w:val="00B82FA5"/>
    <w:rsid w:val="00B83AE5"/>
    <w:rsid w:val="00B861D8"/>
    <w:rsid w:val="00B87EF6"/>
    <w:rsid w:val="00B90D5E"/>
    <w:rsid w:val="00B9126D"/>
    <w:rsid w:val="00B91C7C"/>
    <w:rsid w:val="00B947E7"/>
    <w:rsid w:val="00B953CC"/>
    <w:rsid w:val="00B963ED"/>
    <w:rsid w:val="00B96EAB"/>
    <w:rsid w:val="00B9765F"/>
    <w:rsid w:val="00B97BA2"/>
    <w:rsid w:val="00BA0203"/>
    <w:rsid w:val="00BA085C"/>
    <w:rsid w:val="00BA0B0F"/>
    <w:rsid w:val="00BA121B"/>
    <w:rsid w:val="00BA1B49"/>
    <w:rsid w:val="00BA1E0F"/>
    <w:rsid w:val="00BA2E1D"/>
    <w:rsid w:val="00BA3F51"/>
    <w:rsid w:val="00BA451B"/>
    <w:rsid w:val="00BA45AC"/>
    <w:rsid w:val="00BA535A"/>
    <w:rsid w:val="00BA5C39"/>
    <w:rsid w:val="00BA690E"/>
    <w:rsid w:val="00BB0247"/>
    <w:rsid w:val="00BB08FD"/>
    <w:rsid w:val="00BB1239"/>
    <w:rsid w:val="00BB17AF"/>
    <w:rsid w:val="00BB2080"/>
    <w:rsid w:val="00BB2BF2"/>
    <w:rsid w:val="00BB2EAD"/>
    <w:rsid w:val="00BB45BE"/>
    <w:rsid w:val="00BB4D58"/>
    <w:rsid w:val="00BB536A"/>
    <w:rsid w:val="00BB6678"/>
    <w:rsid w:val="00BB6C6E"/>
    <w:rsid w:val="00BB6E38"/>
    <w:rsid w:val="00BC08DA"/>
    <w:rsid w:val="00BC0BA3"/>
    <w:rsid w:val="00BC2952"/>
    <w:rsid w:val="00BC4943"/>
    <w:rsid w:val="00BC4BE4"/>
    <w:rsid w:val="00BC5BF6"/>
    <w:rsid w:val="00BC6B22"/>
    <w:rsid w:val="00BC6C85"/>
    <w:rsid w:val="00BC7B29"/>
    <w:rsid w:val="00BD060B"/>
    <w:rsid w:val="00BD0CD4"/>
    <w:rsid w:val="00BD0F82"/>
    <w:rsid w:val="00BD1918"/>
    <w:rsid w:val="00BD1AF4"/>
    <w:rsid w:val="00BD2520"/>
    <w:rsid w:val="00BD252C"/>
    <w:rsid w:val="00BD410C"/>
    <w:rsid w:val="00BD5870"/>
    <w:rsid w:val="00BD62BC"/>
    <w:rsid w:val="00BD7A9C"/>
    <w:rsid w:val="00BE0A10"/>
    <w:rsid w:val="00BE22CD"/>
    <w:rsid w:val="00BE359C"/>
    <w:rsid w:val="00BE3CBD"/>
    <w:rsid w:val="00BE6C03"/>
    <w:rsid w:val="00BE6E2A"/>
    <w:rsid w:val="00BE7249"/>
    <w:rsid w:val="00BE7D56"/>
    <w:rsid w:val="00BF3023"/>
    <w:rsid w:val="00BF37EB"/>
    <w:rsid w:val="00BF3D42"/>
    <w:rsid w:val="00BF40BE"/>
    <w:rsid w:val="00BF5977"/>
    <w:rsid w:val="00C001EA"/>
    <w:rsid w:val="00C00A28"/>
    <w:rsid w:val="00C01800"/>
    <w:rsid w:val="00C03AB6"/>
    <w:rsid w:val="00C04B56"/>
    <w:rsid w:val="00C04FAD"/>
    <w:rsid w:val="00C058AF"/>
    <w:rsid w:val="00C07616"/>
    <w:rsid w:val="00C10DE7"/>
    <w:rsid w:val="00C111DA"/>
    <w:rsid w:val="00C11EC9"/>
    <w:rsid w:val="00C1308B"/>
    <w:rsid w:val="00C14C39"/>
    <w:rsid w:val="00C15893"/>
    <w:rsid w:val="00C16257"/>
    <w:rsid w:val="00C1684C"/>
    <w:rsid w:val="00C16AA9"/>
    <w:rsid w:val="00C17E90"/>
    <w:rsid w:val="00C20006"/>
    <w:rsid w:val="00C20B99"/>
    <w:rsid w:val="00C21A19"/>
    <w:rsid w:val="00C21B08"/>
    <w:rsid w:val="00C2253D"/>
    <w:rsid w:val="00C22E46"/>
    <w:rsid w:val="00C23CA5"/>
    <w:rsid w:val="00C23F73"/>
    <w:rsid w:val="00C24E35"/>
    <w:rsid w:val="00C25091"/>
    <w:rsid w:val="00C25379"/>
    <w:rsid w:val="00C25AA6"/>
    <w:rsid w:val="00C25E58"/>
    <w:rsid w:val="00C272C1"/>
    <w:rsid w:val="00C31950"/>
    <w:rsid w:val="00C3234F"/>
    <w:rsid w:val="00C33E5D"/>
    <w:rsid w:val="00C343DF"/>
    <w:rsid w:val="00C34A6A"/>
    <w:rsid w:val="00C355CE"/>
    <w:rsid w:val="00C408BB"/>
    <w:rsid w:val="00C42194"/>
    <w:rsid w:val="00C43A36"/>
    <w:rsid w:val="00C43F4A"/>
    <w:rsid w:val="00C44EB3"/>
    <w:rsid w:val="00C464B8"/>
    <w:rsid w:val="00C4757C"/>
    <w:rsid w:val="00C47D86"/>
    <w:rsid w:val="00C500DC"/>
    <w:rsid w:val="00C50628"/>
    <w:rsid w:val="00C50FC6"/>
    <w:rsid w:val="00C512E9"/>
    <w:rsid w:val="00C5192A"/>
    <w:rsid w:val="00C522EA"/>
    <w:rsid w:val="00C52485"/>
    <w:rsid w:val="00C566C5"/>
    <w:rsid w:val="00C57115"/>
    <w:rsid w:val="00C57791"/>
    <w:rsid w:val="00C57813"/>
    <w:rsid w:val="00C60FB4"/>
    <w:rsid w:val="00C610EA"/>
    <w:rsid w:val="00C61542"/>
    <w:rsid w:val="00C622F0"/>
    <w:rsid w:val="00C62433"/>
    <w:rsid w:val="00C63A92"/>
    <w:rsid w:val="00C63B60"/>
    <w:rsid w:val="00C66AFC"/>
    <w:rsid w:val="00C71485"/>
    <w:rsid w:val="00C7433E"/>
    <w:rsid w:val="00C746E3"/>
    <w:rsid w:val="00C748E1"/>
    <w:rsid w:val="00C754B4"/>
    <w:rsid w:val="00C828E2"/>
    <w:rsid w:val="00C83915"/>
    <w:rsid w:val="00C83FB0"/>
    <w:rsid w:val="00C846FE"/>
    <w:rsid w:val="00C85212"/>
    <w:rsid w:val="00C859D8"/>
    <w:rsid w:val="00C8607A"/>
    <w:rsid w:val="00C8653D"/>
    <w:rsid w:val="00C87A80"/>
    <w:rsid w:val="00C90295"/>
    <w:rsid w:val="00C9125D"/>
    <w:rsid w:val="00C94209"/>
    <w:rsid w:val="00C95FB9"/>
    <w:rsid w:val="00C95FD1"/>
    <w:rsid w:val="00C96C61"/>
    <w:rsid w:val="00C97C9E"/>
    <w:rsid w:val="00CA158F"/>
    <w:rsid w:val="00CA1851"/>
    <w:rsid w:val="00CA1DF6"/>
    <w:rsid w:val="00CA2ADD"/>
    <w:rsid w:val="00CA3113"/>
    <w:rsid w:val="00CA539E"/>
    <w:rsid w:val="00CA5F0E"/>
    <w:rsid w:val="00CA73E6"/>
    <w:rsid w:val="00CA7AA2"/>
    <w:rsid w:val="00CA7B18"/>
    <w:rsid w:val="00CB16B0"/>
    <w:rsid w:val="00CB1F96"/>
    <w:rsid w:val="00CB1FA6"/>
    <w:rsid w:val="00CB2CF3"/>
    <w:rsid w:val="00CB305C"/>
    <w:rsid w:val="00CB3888"/>
    <w:rsid w:val="00CB3F7E"/>
    <w:rsid w:val="00CB4716"/>
    <w:rsid w:val="00CB4AE9"/>
    <w:rsid w:val="00CB4FB1"/>
    <w:rsid w:val="00CB66FD"/>
    <w:rsid w:val="00CB72D7"/>
    <w:rsid w:val="00CC1025"/>
    <w:rsid w:val="00CC37C5"/>
    <w:rsid w:val="00CC55D6"/>
    <w:rsid w:val="00CC71A3"/>
    <w:rsid w:val="00CC785E"/>
    <w:rsid w:val="00CC78A0"/>
    <w:rsid w:val="00CD134B"/>
    <w:rsid w:val="00CD166F"/>
    <w:rsid w:val="00CD2209"/>
    <w:rsid w:val="00CD2960"/>
    <w:rsid w:val="00CD305E"/>
    <w:rsid w:val="00CD35DA"/>
    <w:rsid w:val="00CD3E44"/>
    <w:rsid w:val="00CD4F80"/>
    <w:rsid w:val="00CD6739"/>
    <w:rsid w:val="00CD6E87"/>
    <w:rsid w:val="00CD74ED"/>
    <w:rsid w:val="00CD76AD"/>
    <w:rsid w:val="00CE1DF1"/>
    <w:rsid w:val="00CE246B"/>
    <w:rsid w:val="00CE2F9C"/>
    <w:rsid w:val="00CE4B04"/>
    <w:rsid w:val="00CE6A88"/>
    <w:rsid w:val="00CE6F77"/>
    <w:rsid w:val="00CF0E0E"/>
    <w:rsid w:val="00CF16E5"/>
    <w:rsid w:val="00CF258F"/>
    <w:rsid w:val="00CF4FB8"/>
    <w:rsid w:val="00CF6CAB"/>
    <w:rsid w:val="00D00FCC"/>
    <w:rsid w:val="00D0198D"/>
    <w:rsid w:val="00D01E9E"/>
    <w:rsid w:val="00D03077"/>
    <w:rsid w:val="00D030EF"/>
    <w:rsid w:val="00D03F03"/>
    <w:rsid w:val="00D04535"/>
    <w:rsid w:val="00D064ED"/>
    <w:rsid w:val="00D10083"/>
    <w:rsid w:val="00D10545"/>
    <w:rsid w:val="00D1275D"/>
    <w:rsid w:val="00D12989"/>
    <w:rsid w:val="00D13CD3"/>
    <w:rsid w:val="00D1507A"/>
    <w:rsid w:val="00D1535F"/>
    <w:rsid w:val="00D15AE6"/>
    <w:rsid w:val="00D165D6"/>
    <w:rsid w:val="00D17549"/>
    <w:rsid w:val="00D17892"/>
    <w:rsid w:val="00D21F10"/>
    <w:rsid w:val="00D2209F"/>
    <w:rsid w:val="00D24561"/>
    <w:rsid w:val="00D24F47"/>
    <w:rsid w:val="00D25D6A"/>
    <w:rsid w:val="00D25DAF"/>
    <w:rsid w:val="00D268CE"/>
    <w:rsid w:val="00D312A8"/>
    <w:rsid w:val="00D32EC2"/>
    <w:rsid w:val="00D3308E"/>
    <w:rsid w:val="00D33626"/>
    <w:rsid w:val="00D33AF2"/>
    <w:rsid w:val="00D33FBE"/>
    <w:rsid w:val="00D34848"/>
    <w:rsid w:val="00D353BA"/>
    <w:rsid w:val="00D35CBE"/>
    <w:rsid w:val="00D369EC"/>
    <w:rsid w:val="00D36D37"/>
    <w:rsid w:val="00D40905"/>
    <w:rsid w:val="00D40DF8"/>
    <w:rsid w:val="00D41ACA"/>
    <w:rsid w:val="00D41DFB"/>
    <w:rsid w:val="00D430E4"/>
    <w:rsid w:val="00D447D4"/>
    <w:rsid w:val="00D44D4F"/>
    <w:rsid w:val="00D46037"/>
    <w:rsid w:val="00D47460"/>
    <w:rsid w:val="00D47C5D"/>
    <w:rsid w:val="00D528BA"/>
    <w:rsid w:val="00D5376B"/>
    <w:rsid w:val="00D54D90"/>
    <w:rsid w:val="00D603C1"/>
    <w:rsid w:val="00D611F6"/>
    <w:rsid w:val="00D6172E"/>
    <w:rsid w:val="00D65EB6"/>
    <w:rsid w:val="00D67E93"/>
    <w:rsid w:val="00D70792"/>
    <w:rsid w:val="00D71847"/>
    <w:rsid w:val="00D71CAD"/>
    <w:rsid w:val="00D72D57"/>
    <w:rsid w:val="00D72FB2"/>
    <w:rsid w:val="00D733F9"/>
    <w:rsid w:val="00D746E5"/>
    <w:rsid w:val="00D74C98"/>
    <w:rsid w:val="00D75B72"/>
    <w:rsid w:val="00D76885"/>
    <w:rsid w:val="00D80BD3"/>
    <w:rsid w:val="00D812B0"/>
    <w:rsid w:val="00D839B5"/>
    <w:rsid w:val="00D83EC7"/>
    <w:rsid w:val="00D8475B"/>
    <w:rsid w:val="00D8501C"/>
    <w:rsid w:val="00D85BD2"/>
    <w:rsid w:val="00D86992"/>
    <w:rsid w:val="00D86DE9"/>
    <w:rsid w:val="00D8734C"/>
    <w:rsid w:val="00D90918"/>
    <w:rsid w:val="00D93239"/>
    <w:rsid w:val="00D9475B"/>
    <w:rsid w:val="00D949F0"/>
    <w:rsid w:val="00D94B4E"/>
    <w:rsid w:val="00D96B3A"/>
    <w:rsid w:val="00D97180"/>
    <w:rsid w:val="00D975C9"/>
    <w:rsid w:val="00DA03BC"/>
    <w:rsid w:val="00DA3547"/>
    <w:rsid w:val="00DA36D3"/>
    <w:rsid w:val="00DA37C8"/>
    <w:rsid w:val="00DA63EC"/>
    <w:rsid w:val="00DA786A"/>
    <w:rsid w:val="00DB04B7"/>
    <w:rsid w:val="00DB1212"/>
    <w:rsid w:val="00DB135D"/>
    <w:rsid w:val="00DB1AAE"/>
    <w:rsid w:val="00DB1B56"/>
    <w:rsid w:val="00DB26E9"/>
    <w:rsid w:val="00DB2F6A"/>
    <w:rsid w:val="00DB30BC"/>
    <w:rsid w:val="00DB368C"/>
    <w:rsid w:val="00DB4A8A"/>
    <w:rsid w:val="00DB4D7F"/>
    <w:rsid w:val="00DC0CAB"/>
    <w:rsid w:val="00DC0F5E"/>
    <w:rsid w:val="00DC2387"/>
    <w:rsid w:val="00DC2C0A"/>
    <w:rsid w:val="00DC3F10"/>
    <w:rsid w:val="00DC46D4"/>
    <w:rsid w:val="00DC4E44"/>
    <w:rsid w:val="00DC528D"/>
    <w:rsid w:val="00DC7818"/>
    <w:rsid w:val="00DC786C"/>
    <w:rsid w:val="00DD13B4"/>
    <w:rsid w:val="00DD1665"/>
    <w:rsid w:val="00DD2316"/>
    <w:rsid w:val="00DD2A4B"/>
    <w:rsid w:val="00DD2E1B"/>
    <w:rsid w:val="00DD38B2"/>
    <w:rsid w:val="00DD4BA4"/>
    <w:rsid w:val="00DD6151"/>
    <w:rsid w:val="00DE0BFD"/>
    <w:rsid w:val="00DE1039"/>
    <w:rsid w:val="00DE1235"/>
    <w:rsid w:val="00DE1CCA"/>
    <w:rsid w:val="00DE28EE"/>
    <w:rsid w:val="00DE3538"/>
    <w:rsid w:val="00DE38CC"/>
    <w:rsid w:val="00DE3BC7"/>
    <w:rsid w:val="00DE5B92"/>
    <w:rsid w:val="00DE64E4"/>
    <w:rsid w:val="00DE68EA"/>
    <w:rsid w:val="00DF09E8"/>
    <w:rsid w:val="00DF0E15"/>
    <w:rsid w:val="00DF0FA5"/>
    <w:rsid w:val="00DF2901"/>
    <w:rsid w:val="00DF432B"/>
    <w:rsid w:val="00DF4568"/>
    <w:rsid w:val="00DF5CA9"/>
    <w:rsid w:val="00DF61DC"/>
    <w:rsid w:val="00DF7DF7"/>
    <w:rsid w:val="00E01C35"/>
    <w:rsid w:val="00E02BC8"/>
    <w:rsid w:val="00E0688A"/>
    <w:rsid w:val="00E068B2"/>
    <w:rsid w:val="00E07CF3"/>
    <w:rsid w:val="00E102EF"/>
    <w:rsid w:val="00E1041D"/>
    <w:rsid w:val="00E10CEC"/>
    <w:rsid w:val="00E11091"/>
    <w:rsid w:val="00E11E43"/>
    <w:rsid w:val="00E124A0"/>
    <w:rsid w:val="00E13117"/>
    <w:rsid w:val="00E13328"/>
    <w:rsid w:val="00E13796"/>
    <w:rsid w:val="00E13D0B"/>
    <w:rsid w:val="00E14625"/>
    <w:rsid w:val="00E155B3"/>
    <w:rsid w:val="00E17030"/>
    <w:rsid w:val="00E23CF9"/>
    <w:rsid w:val="00E24C58"/>
    <w:rsid w:val="00E25197"/>
    <w:rsid w:val="00E27A91"/>
    <w:rsid w:val="00E3007E"/>
    <w:rsid w:val="00E316E4"/>
    <w:rsid w:val="00E33315"/>
    <w:rsid w:val="00E33728"/>
    <w:rsid w:val="00E33946"/>
    <w:rsid w:val="00E3544F"/>
    <w:rsid w:val="00E362FF"/>
    <w:rsid w:val="00E37454"/>
    <w:rsid w:val="00E3788A"/>
    <w:rsid w:val="00E37D15"/>
    <w:rsid w:val="00E40996"/>
    <w:rsid w:val="00E40C12"/>
    <w:rsid w:val="00E41CA1"/>
    <w:rsid w:val="00E4206C"/>
    <w:rsid w:val="00E421AA"/>
    <w:rsid w:val="00E4536C"/>
    <w:rsid w:val="00E47277"/>
    <w:rsid w:val="00E501A0"/>
    <w:rsid w:val="00E5028D"/>
    <w:rsid w:val="00E50F53"/>
    <w:rsid w:val="00E514A9"/>
    <w:rsid w:val="00E51B15"/>
    <w:rsid w:val="00E528FC"/>
    <w:rsid w:val="00E532B2"/>
    <w:rsid w:val="00E55849"/>
    <w:rsid w:val="00E56660"/>
    <w:rsid w:val="00E57788"/>
    <w:rsid w:val="00E57D93"/>
    <w:rsid w:val="00E616C8"/>
    <w:rsid w:val="00E6203D"/>
    <w:rsid w:val="00E62359"/>
    <w:rsid w:val="00E62403"/>
    <w:rsid w:val="00E63525"/>
    <w:rsid w:val="00E63B92"/>
    <w:rsid w:val="00E64137"/>
    <w:rsid w:val="00E648C7"/>
    <w:rsid w:val="00E64EAD"/>
    <w:rsid w:val="00E64ECC"/>
    <w:rsid w:val="00E66153"/>
    <w:rsid w:val="00E66611"/>
    <w:rsid w:val="00E67049"/>
    <w:rsid w:val="00E71B4B"/>
    <w:rsid w:val="00E74820"/>
    <w:rsid w:val="00E7485C"/>
    <w:rsid w:val="00E74D90"/>
    <w:rsid w:val="00E77536"/>
    <w:rsid w:val="00E77F86"/>
    <w:rsid w:val="00E817D9"/>
    <w:rsid w:val="00E81A0A"/>
    <w:rsid w:val="00E81CD4"/>
    <w:rsid w:val="00E82694"/>
    <w:rsid w:val="00E83AB1"/>
    <w:rsid w:val="00E85252"/>
    <w:rsid w:val="00E90B7D"/>
    <w:rsid w:val="00E95125"/>
    <w:rsid w:val="00E9527F"/>
    <w:rsid w:val="00E95C2B"/>
    <w:rsid w:val="00E95D08"/>
    <w:rsid w:val="00E96E42"/>
    <w:rsid w:val="00EA03F6"/>
    <w:rsid w:val="00EA06E8"/>
    <w:rsid w:val="00EA1AC8"/>
    <w:rsid w:val="00EA2876"/>
    <w:rsid w:val="00EA299E"/>
    <w:rsid w:val="00EA354A"/>
    <w:rsid w:val="00EA35BF"/>
    <w:rsid w:val="00EA4B02"/>
    <w:rsid w:val="00EA5976"/>
    <w:rsid w:val="00EA6628"/>
    <w:rsid w:val="00EA74DF"/>
    <w:rsid w:val="00EA7673"/>
    <w:rsid w:val="00EB15BC"/>
    <w:rsid w:val="00EB397E"/>
    <w:rsid w:val="00EB54B6"/>
    <w:rsid w:val="00EB6016"/>
    <w:rsid w:val="00EB6EBB"/>
    <w:rsid w:val="00EC0345"/>
    <w:rsid w:val="00EC167B"/>
    <w:rsid w:val="00EC25EC"/>
    <w:rsid w:val="00EC4564"/>
    <w:rsid w:val="00EC534A"/>
    <w:rsid w:val="00EC5C96"/>
    <w:rsid w:val="00EC6B59"/>
    <w:rsid w:val="00ED0372"/>
    <w:rsid w:val="00ED0866"/>
    <w:rsid w:val="00ED0FC6"/>
    <w:rsid w:val="00ED1EFE"/>
    <w:rsid w:val="00ED3540"/>
    <w:rsid w:val="00ED361E"/>
    <w:rsid w:val="00ED365A"/>
    <w:rsid w:val="00ED3E70"/>
    <w:rsid w:val="00ED5BEB"/>
    <w:rsid w:val="00ED63BD"/>
    <w:rsid w:val="00ED67F9"/>
    <w:rsid w:val="00ED7445"/>
    <w:rsid w:val="00EE051F"/>
    <w:rsid w:val="00EE250A"/>
    <w:rsid w:val="00EE3171"/>
    <w:rsid w:val="00EE3FE8"/>
    <w:rsid w:val="00EE4601"/>
    <w:rsid w:val="00EE49D2"/>
    <w:rsid w:val="00EE5780"/>
    <w:rsid w:val="00EE677B"/>
    <w:rsid w:val="00EE7D69"/>
    <w:rsid w:val="00EF38BB"/>
    <w:rsid w:val="00EF51FD"/>
    <w:rsid w:val="00EF524C"/>
    <w:rsid w:val="00EF52DC"/>
    <w:rsid w:val="00EF55C7"/>
    <w:rsid w:val="00EF57EF"/>
    <w:rsid w:val="00EF5D42"/>
    <w:rsid w:val="00EF729C"/>
    <w:rsid w:val="00F00975"/>
    <w:rsid w:val="00F01446"/>
    <w:rsid w:val="00F02A4C"/>
    <w:rsid w:val="00F034A7"/>
    <w:rsid w:val="00F04B67"/>
    <w:rsid w:val="00F05BFE"/>
    <w:rsid w:val="00F05FFB"/>
    <w:rsid w:val="00F07448"/>
    <w:rsid w:val="00F10268"/>
    <w:rsid w:val="00F13EC9"/>
    <w:rsid w:val="00F1423E"/>
    <w:rsid w:val="00F15EDE"/>
    <w:rsid w:val="00F16DA3"/>
    <w:rsid w:val="00F21519"/>
    <w:rsid w:val="00F21F65"/>
    <w:rsid w:val="00F226B1"/>
    <w:rsid w:val="00F234FA"/>
    <w:rsid w:val="00F24E3F"/>
    <w:rsid w:val="00F26177"/>
    <w:rsid w:val="00F262A8"/>
    <w:rsid w:val="00F30884"/>
    <w:rsid w:val="00F310FF"/>
    <w:rsid w:val="00F313D1"/>
    <w:rsid w:val="00F32564"/>
    <w:rsid w:val="00F335DC"/>
    <w:rsid w:val="00F342B0"/>
    <w:rsid w:val="00F3456C"/>
    <w:rsid w:val="00F354CA"/>
    <w:rsid w:val="00F35EA8"/>
    <w:rsid w:val="00F369AF"/>
    <w:rsid w:val="00F37689"/>
    <w:rsid w:val="00F379EE"/>
    <w:rsid w:val="00F42E9D"/>
    <w:rsid w:val="00F43E3C"/>
    <w:rsid w:val="00F44935"/>
    <w:rsid w:val="00F44A2A"/>
    <w:rsid w:val="00F45F62"/>
    <w:rsid w:val="00F46BDB"/>
    <w:rsid w:val="00F470B1"/>
    <w:rsid w:val="00F514B8"/>
    <w:rsid w:val="00F52406"/>
    <w:rsid w:val="00F530E3"/>
    <w:rsid w:val="00F53643"/>
    <w:rsid w:val="00F54B75"/>
    <w:rsid w:val="00F573B2"/>
    <w:rsid w:val="00F57DF0"/>
    <w:rsid w:val="00F60190"/>
    <w:rsid w:val="00F614E7"/>
    <w:rsid w:val="00F61F11"/>
    <w:rsid w:val="00F6359F"/>
    <w:rsid w:val="00F638A3"/>
    <w:rsid w:val="00F641B7"/>
    <w:rsid w:val="00F65614"/>
    <w:rsid w:val="00F65ACB"/>
    <w:rsid w:val="00F65E89"/>
    <w:rsid w:val="00F664EB"/>
    <w:rsid w:val="00F673D9"/>
    <w:rsid w:val="00F67A63"/>
    <w:rsid w:val="00F67A8C"/>
    <w:rsid w:val="00F67B4A"/>
    <w:rsid w:val="00F7090E"/>
    <w:rsid w:val="00F7127F"/>
    <w:rsid w:val="00F7198C"/>
    <w:rsid w:val="00F71C9C"/>
    <w:rsid w:val="00F73EA1"/>
    <w:rsid w:val="00F73F84"/>
    <w:rsid w:val="00F73FC9"/>
    <w:rsid w:val="00F75090"/>
    <w:rsid w:val="00F75CC4"/>
    <w:rsid w:val="00F77A22"/>
    <w:rsid w:val="00F8241E"/>
    <w:rsid w:val="00F84181"/>
    <w:rsid w:val="00F85B4A"/>
    <w:rsid w:val="00F862AD"/>
    <w:rsid w:val="00F8691C"/>
    <w:rsid w:val="00F9012F"/>
    <w:rsid w:val="00F901E0"/>
    <w:rsid w:val="00F90267"/>
    <w:rsid w:val="00F90A77"/>
    <w:rsid w:val="00F915D5"/>
    <w:rsid w:val="00F92444"/>
    <w:rsid w:val="00F92746"/>
    <w:rsid w:val="00F945F1"/>
    <w:rsid w:val="00F94923"/>
    <w:rsid w:val="00F95E49"/>
    <w:rsid w:val="00F9674E"/>
    <w:rsid w:val="00F97731"/>
    <w:rsid w:val="00FA08B2"/>
    <w:rsid w:val="00FA0A25"/>
    <w:rsid w:val="00FA2636"/>
    <w:rsid w:val="00FA26EF"/>
    <w:rsid w:val="00FA2E75"/>
    <w:rsid w:val="00FA3B83"/>
    <w:rsid w:val="00FA3F2F"/>
    <w:rsid w:val="00FA4355"/>
    <w:rsid w:val="00FA4A7E"/>
    <w:rsid w:val="00FA657C"/>
    <w:rsid w:val="00FA6626"/>
    <w:rsid w:val="00FB247A"/>
    <w:rsid w:val="00FB5483"/>
    <w:rsid w:val="00FB6D2A"/>
    <w:rsid w:val="00FC31CD"/>
    <w:rsid w:val="00FD093B"/>
    <w:rsid w:val="00FD09B4"/>
    <w:rsid w:val="00FD14DD"/>
    <w:rsid w:val="00FD23D2"/>
    <w:rsid w:val="00FD2CDD"/>
    <w:rsid w:val="00FD3717"/>
    <w:rsid w:val="00FD3E95"/>
    <w:rsid w:val="00FD408E"/>
    <w:rsid w:val="00FD564A"/>
    <w:rsid w:val="00FD5F46"/>
    <w:rsid w:val="00FD718D"/>
    <w:rsid w:val="00FD7213"/>
    <w:rsid w:val="00FE00A2"/>
    <w:rsid w:val="00FE09EC"/>
    <w:rsid w:val="00FE140B"/>
    <w:rsid w:val="00FE258E"/>
    <w:rsid w:val="00FE46D0"/>
    <w:rsid w:val="00FE5F5B"/>
    <w:rsid w:val="00FE7EFD"/>
    <w:rsid w:val="00FF29E3"/>
    <w:rsid w:val="00FF34EB"/>
    <w:rsid w:val="00FF4523"/>
    <w:rsid w:val="00FF70C8"/>
    <w:rsid w:val="00FF7B67"/>
    <w:rsid w:val="00FF7E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22E67D6"/>
  <w14:defaultImageDpi w14:val="32767"/>
  <w15:docId w15:val="{60603887-EF40-EA43-A93D-8E3F48635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2209"/>
    <w:rPr>
      <w:rFonts w:ascii="Times New Roman" w:eastAsia="Times New Roman" w:hAnsi="Times New Roman" w:cs="Times New Roman"/>
    </w:rPr>
  </w:style>
  <w:style w:type="paragraph" w:styleId="Heading2">
    <w:name w:val="heading 2"/>
    <w:basedOn w:val="Normal"/>
    <w:link w:val="Heading2Char"/>
    <w:uiPriority w:val="9"/>
    <w:qFormat/>
    <w:rsid w:val="007B261C"/>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261C"/>
    <w:rPr>
      <w:rFonts w:ascii="Times New Roman" w:eastAsia="Times New Roman" w:hAnsi="Times New Roman" w:cs="Times New Roman"/>
      <w:b/>
      <w:bCs/>
      <w:sz w:val="36"/>
      <w:szCs w:val="36"/>
    </w:rPr>
  </w:style>
  <w:style w:type="paragraph" w:styleId="ListParagraph">
    <w:name w:val="List Paragraph"/>
    <w:basedOn w:val="Normal"/>
    <w:uiPriority w:val="34"/>
    <w:qFormat/>
    <w:rsid w:val="00136DAA"/>
    <w:pPr>
      <w:ind w:left="720"/>
      <w:contextualSpacing/>
    </w:pPr>
    <w:rPr>
      <w:rFonts w:asciiTheme="minorHAnsi" w:eastAsiaTheme="minorHAnsi" w:hAnsiTheme="minorHAnsi" w:cstheme="minorBidi"/>
    </w:rPr>
  </w:style>
  <w:style w:type="paragraph" w:customStyle="1" w:styleId="p1">
    <w:name w:val="p1"/>
    <w:basedOn w:val="Normal"/>
    <w:rsid w:val="00A32E08"/>
    <w:rPr>
      <w:rFonts w:ascii="Times" w:eastAsiaTheme="minorHAnsi" w:hAnsi="Times"/>
      <w:sz w:val="15"/>
      <w:szCs w:val="15"/>
    </w:rPr>
  </w:style>
  <w:style w:type="character" w:customStyle="1" w:styleId="apple-converted-space">
    <w:name w:val="apple-converted-space"/>
    <w:basedOn w:val="DefaultParagraphFont"/>
    <w:rsid w:val="00A32E08"/>
  </w:style>
  <w:style w:type="paragraph" w:styleId="NormalWeb">
    <w:name w:val="Normal (Web)"/>
    <w:basedOn w:val="Normal"/>
    <w:uiPriority w:val="99"/>
    <w:unhideWhenUsed/>
    <w:rsid w:val="00D21F10"/>
    <w:pPr>
      <w:spacing w:before="100" w:beforeAutospacing="1" w:after="100" w:afterAutospacing="1"/>
    </w:pPr>
    <w:rPr>
      <w:rFonts w:eastAsiaTheme="minorHAnsi"/>
    </w:rPr>
  </w:style>
  <w:style w:type="table" w:styleId="TableGrid">
    <w:name w:val="Table Grid"/>
    <w:basedOn w:val="TableNormal"/>
    <w:uiPriority w:val="59"/>
    <w:rsid w:val="00CD29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12989"/>
    <w:rPr>
      <w:sz w:val="16"/>
      <w:szCs w:val="16"/>
    </w:rPr>
  </w:style>
  <w:style w:type="paragraph" w:styleId="CommentText">
    <w:name w:val="annotation text"/>
    <w:basedOn w:val="Normal"/>
    <w:link w:val="CommentTextChar"/>
    <w:uiPriority w:val="99"/>
    <w:unhideWhenUsed/>
    <w:rsid w:val="00D12989"/>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12989"/>
    <w:rPr>
      <w:sz w:val="20"/>
      <w:szCs w:val="20"/>
    </w:rPr>
  </w:style>
  <w:style w:type="paragraph" w:styleId="CommentSubject">
    <w:name w:val="annotation subject"/>
    <w:basedOn w:val="CommentText"/>
    <w:next w:val="CommentText"/>
    <w:link w:val="CommentSubjectChar"/>
    <w:uiPriority w:val="99"/>
    <w:semiHidden/>
    <w:unhideWhenUsed/>
    <w:rsid w:val="00D12989"/>
    <w:rPr>
      <w:b/>
      <w:bCs/>
    </w:rPr>
  </w:style>
  <w:style w:type="character" w:customStyle="1" w:styleId="CommentSubjectChar">
    <w:name w:val="Comment Subject Char"/>
    <w:basedOn w:val="CommentTextChar"/>
    <w:link w:val="CommentSubject"/>
    <w:uiPriority w:val="99"/>
    <w:semiHidden/>
    <w:rsid w:val="00D12989"/>
    <w:rPr>
      <w:b/>
      <w:bCs/>
      <w:sz w:val="20"/>
      <w:szCs w:val="20"/>
    </w:rPr>
  </w:style>
  <w:style w:type="paragraph" w:styleId="BalloonText">
    <w:name w:val="Balloon Text"/>
    <w:basedOn w:val="Normal"/>
    <w:link w:val="BalloonTextChar"/>
    <w:uiPriority w:val="99"/>
    <w:semiHidden/>
    <w:unhideWhenUsed/>
    <w:rsid w:val="00D12989"/>
    <w:rPr>
      <w:rFonts w:eastAsiaTheme="minorHAnsi"/>
      <w:sz w:val="18"/>
      <w:szCs w:val="18"/>
    </w:rPr>
  </w:style>
  <w:style w:type="character" w:customStyle="1" w:styleId="BalloonTextChar">
    <w:name w:val="Balloon Text Char"/>
    <w:basedOn w:val="DefaultParagraphFont"/>
    <w:link w:val="BalloonText"/>
    <w:uiPriority w:val="99"/>
    <w:semiHidden/>
    <w:rsid w:val="00D12989"/>
    <w:rPr>
      <w:rFonts w:ascii="Times New Roman" w:hAnsi="Times New Roman" w:cs="Times New Roman"/>
      <w:sz w:val="18"/>
      <w:szCs w:val="18"/>
    </w:rPr>
  </w:style>
  <w:style w:type="paragraph" w:styleId="Footer">
    <w:name w:val="footer"/>
    <w:basedOn w:val="Normal"/>
    <w:link w:val="FooterChar"/>
    <w:uiPriority w:val="99"/>
    <w:unhideWhenUsed/>
    <w:rsid w:val="007037BB"/>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7037BB"/>
  </w:style>
  <w:style w:type="character" w:styleId="PageNumber">
    <w:name w:val="page number"/>
    <w:basedOn w:val="DefaultParagraphFont"/>
    <w:uiPriority w:val="99"/>
    <w:semiHidden/>
    <w:unhideWhenUsed/>
    <w:rsid w:val="007037BB"/>
  </w:style>
  <w:style w:type="character" w:styleId="LineNumber">
    <w:name w:val="line number"/>
    <w:basedOn w:val="DefaultParagraphFont"/>
    <w:uiPriority w:val="99"/>
    <w:semiHidden/>
    <w:unhideWhenUsed/>
    <w:rsid w:val="007037BB"/>
  </w:style>
  <w:style w:type="character" w:styleId="Hyperlink">
    <w:name w:val="Hyperlink"/>
    <w:basedOn w:val="DefaultParagraphFont"/>
    <w:uiPriority w:val="99"/>
    <w:unhideWhenUsed/>
    <w:rsid w:val="00B45A1B"/>
    <w:rPr>
      <w:color w:val="0563C1" w:themeColor="hyperlink"/>
      <w:u w:val="single"/>
    </w:rPr>
  </w:style>
  <w:style w:type="character" w:customStyle="1" w:styleId="UnresolvedMention1">
    <w:name w:val="Unresolved Mention1"/>
    <w:basedOn w:val="DefaultParagraphFont"/>
    <w:uiPriority w:val="99"/>
    <w:rsid w:val="00B45A1B"/>
    <w:rPr>
      <w:color w:val="808080"/>
      <w:shd w:val="clear" w:color="auto" w:fill="E6E6E6"/>
    </w:rPr>
  </w:style>
  <w:style w:type="character" w:styleId="Emphasis">
    <w:name w:val="Emphasis"/>
    <w:basedOn w:val="DefaultParagraphFont"/>
    <w:uiPriority w:val="20"/>
    <w:qFormat/>
    <w:rsid w:val="000D2ADB"/>
    <w:rPr>
      <w:i/>
      <w:iCs/>
    </w:rPr>
  </w:style>
  <w:style w:type="paragraph" w:styleId="Revision">
    <w:name w:val="Revision"/>
    <w:hidden/>
    <w:uiPriority w:val="99"/>
    <w:semiHidden/>
    <w:rsid w:val="000B665A"/>
  </w:style>
  <w:style w:type="character" w:styleId="PlaceholderText">
    <w:name w:val="Placeholder Text"/>
    <w:basedOn w:val="DefaultParagraphFont"/>
    <w:uiPriority w:val="99"/>
    <w:semiHidden/>
    <w:rsid w:val="002719E4"/>
    <w:rPr>
      <w:color w:val="808080"/>
    </w:rPr>
  </w:style>
  <w:style w:type="character" w:customStyle="1" w:styleId="UnresolvedMention2">
    <w:name w:val="Unresolved Mention2"/>
    <w:basedOn w:val="DefaultParagraphFont"/>
    <w:uiPriority w:val="99"/>
    <w:rsid w:val="00A32270"/>
    <w:rPr>
      <w:color w:val="605E5C"/>
      <w:shd w:val="clear" w:color="auto" w:fill="E1DFDD"/>
    </w:rPr>
  </w:style>
  <w:style w:type="paragraph" w:customStyle="1" w:styleId="EndNoteBibliographyTitle">
    <w:name w:val="EndNote Bibliography Title"/>
    <w:basedOn w:val="Normal"/>
    <w:link w:val="EndNoteBibliographyTitleChar"/>
    <w:rsid w:val="00D41DFB"/>
    <w:pPr>
      <w:jc w:val="center"/>
    </w:pPr>
  </w:style>
  <w:style w:type="character" w:customStyle="1" w:styleId="EndNoteBibliographyTitleChar">
    <w:name w:val="EndNote Bibliography Title Char"/>
    <w:basedOn w:val="DefaultParagraphFont"/>
    <w:link w:val="EndNoteBibliographyTitle"/>
    <w:rsid w:val="00D41DFB"/>
    <w:rPr>
      <w:rFonts w:ascii="Times New Roman" w:eastAsia="Times New Roman" w:hAnsi="Times New Roman" w:cs="Times New Roman"/>
    </w:rPr>
  </w:style>
  <w:style w:type="paragraph" w:customStyle="1" w:styleId="EndNoteBibliography">
    <w:name w:val="EndNote Bibliography"/>
    <w:basedOn w:val="Normal"/>
    <w:link w:val="EndNoteBibliographyChar"/>
    <w:rsid w:val="00D41DFB"/>
    <w:pPr>
      <w:spacing w:line="360" w:lineRule="auto"/>
    </w:pPr>
  </w:style>
  <w:style w:type="character" w:customStyle="1" w:styleId="EndNoteBibliographyChar">
    <w:name w:val="EndNote Bibliography Char"/>
    <w:basedOn w:val="DefaultParagraphFont"/>
    <w:link w:val="EndNoteBibliography"/>
    <w:rsid w:val="00D41DFB"/>
    <w:rPr>
      <w:rFonts w:ascii="Times New Roman" w:eastAsia="Times New Roman" w:hAnsi="Times New Roman" w:cs="Times New Roman"/>
    </w:rPr>
  </w:style>
  <w:style w:type="character" w:styleId="Strong">
    <w:name w:val="Strong"/>
    <w:basedOn w:val="DefaultParagraphFont"/>
    <w:uiPriority w:val="22"/>
    <w:qFormat/>
    <w:rsid w:val="00617DAB"/>
    <w:rPr>
      <w:b/>
      <w:bCs/>
      <w:sz w:val="24"/>
      <w:szCs w:val="24"/>
    </w:rPr>
  </w:style>
  <w:style w:type="table" w:customStyle="1" w:styleId="GridTable1Light-Accent21">
    <w:name w:val="Grid Table 1 Light - Accent 21"/>
    <w:basedOn w:val="TableNormal"/>
    <w:uiPriority w:val="46"/>
    <w:rsid w:val="0075577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75577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
    <w:name w:val="Plain Table 11"/>
    <w:basedOn w:val="TableNormal"/>
    <w:uiPriority w:val="41"/>
    <w:rsid w:val="00AB780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7E1018"/>
    <w:pPr>
      <w:tabs>
        <w:tab w:val="center" w:pos="4680"/>
        <w:tab w:val="right" w:pos="9360"/>
      </w:tabs>
    </w:pPr>
  </w:style>
  <w:style w:type="character" w:customStyle="1" w:styleId="HeaderChar">
    <w:name w:val="Header Char"/>
    <w:basedOn w:val="DefaultParagraphFont"/>
    <w:link w:val="Header"/>
    <w:uiPriority w:val="99"/>
    <w:rsid w:val="007E1018"/>
    <w:rPr>
      <w:rFonts w:ascii="Times New Roman" w:eastAsia="Times New Roman" w:hAnsi="Times New Roman" w:cs="Times New Roman"/>
    </w:rPr>
  </w:style>
  <w:style w:type="character" w:customStyle="1" w:styleId="UnresolvedMention3">
    <w:name w:val="Unresolved Mention3"/>
    <w:basedOn w:val="DefaultParagraphFont"/>
    <w:uiPriority w:val="99"/>
    <w:semiHidden/>
    <w:unhideWhenUsed/>
    <w:rsid w:val="00414E02"/>
    <w:rPr>
      <w:color w:val="605E5C"/>
      <w:shd w:val="clear" w:color="auto" w:fill="E1DFDD"/>
    </w:rPr>
  </w:style>
  <w:style w:type="table" w:customStyle="1" w:styleId="GridTable1Light-Accent51">
    <w:name w:val="Grid Table 1 Light - Accent 51"/>
    <w:basedOn w:val="TableNormal"/>
    <w:uiPriority w:val="46"/>
    <w:rsid w:val="005C5B3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5C5B3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customStyle="1" w:styleId="Default">
    <w:name w:val="Default"/>
    <w:rsid w:val="00AA2062"/>
    <w:pPr>
      <w:autoSpaceDE w:val="0"/>
      <w:autoSpaceDN w:val="0"/>
      <w:adjustRightInd w:val="0"/>
    </w:pPr>
    <w:rPr>
      <w:rFonts w:ascii="Lucida Grande" w:hAnsi="Lucida Grande" w:cs="Lucida Grande"/>
      <w:color w:val="000000"/>
    </w:rPr>
  </w:style>
  <w:style w:type="character" w:customStyle="1" w:styleId="A3">
    <w:name w:val="A3"/>
    <w:uiPriority w:val="99"/>
    <w:rsid w:val="00AA2062"/>
    <w:rPr>
      <w:rFonts w:cs="Lucida Grande"/>
      <w:color w:val="211D1E"/>
      <w:sz w:val="20"/>
      <w:szCs w:val="20"/>
    </w:rPr>
  </w:style>
  <w:style w:type="character" w:customStyle="1" w:styleId="UnresolvedMention4">
    <w:name w:val="Unresolved Mention4"/>
    <w:basedOn w:val="DefaultParagraphFont"/>
    <w:uiPriority w:val="99"/>
    <w:semiHidden/>
    <w:unhideWhenUsed/>
    <w:rsid w:val="00B96EAB"/>
    <w:rPr>
      <w:color w:val="605E5C"/>
      <w:shd w:val="clear" w:color="auto" w:fill="E1DFDD"/>
    </w:rPr>
  </w:style>
  <w:style w:type="character" w:styleId="FollowedHyperlink">
    <w:name w:val="FollowedHyperlink"/>
    <w:basedOn w:val="DefaultParagraphFont"/>
    <w:uiPriority w:val="99"/>
    <w:semiHidden/>
    <w:unhideWhenUsed/>
    <w:rsid w:val="00EF5D42"/>
    <w:rPr>
      <w:color w:val="954F72" w:themeColor="followedHyperlink"/>
      <w:u w:val="single"/>
    </w:rPr>
  </w:style>
  <w:style w:type="character" w:customStyle="1" w:styleId="spelle">
    <w:name w:val="spelle"/>
    <w:basedOn w:val="DefaultParagraphFont"/>
    <w:rsid w:val="00016D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38617">
      <w:bodyDiv w:val="1"/>
      <w:marLeft w:val="0"/>
      <w:marRight w:val="0"/>
      <w:marTop w:val="0"/>
      <w:marBottom w:val="0"/>
      <w:divBdr>
        <w:top w:val="none" w:sz="0" w:space="0" w:color="auto"/>
        <w:left w:val="none" w:sz="0" w:space="0" w:color="auto"/>
        <w:bottom w:val="none" w:sz="0" w:space="0" w:color="auto"/>
        <w:right w:val="none" w:sz="0" w:space="0" w:color="auto"/>
      </w:divBdr>
    </w:div>
    <w:div w:id="57175003">
      <w:bodyDiv w:val="1"/>
      <w:marLeft w:val="0"/>
      <w:marRight w:val="0"/>
      <w:marTop w:val="0"/>
      <w:marBottom w:val="0"/>
      <w:divBdr>
        <w:top w:val="none" w:sz="0" w:space="0" w:color="auto"/>
        <w:left w:val="none" w:sz="0" w:space="0" w:color="auto"/>
        <w:bottom w:val="none" w:sz="0" w:space="0" w:color="auto"/>
        <w:right w:val="none" w:sz="0" w:space="0" w:color="auto"/>
      </w:divBdr>
    </w:div>
    <w:div w:id="98259807">
      <w:bodyDiv w:val="1"/>
      <w:marLeft w:val="0"/>
      <w:marRight w:val="0"/>
      <w:marTop w:val="0"/>
      <w:marBottom w:val="0"/>
      <w:divBdr>
        <w:top w:val="none" w:sz="0" w:space="0" w:color="auto"/>
        <w:left w:val="none" w:sz="0" w:space="0" w:color="auto"/>
        <w:bottom w:val="none" w:sz="0" w:space="0" w:color="auto"/>
        <w:right w:val="none" w:sz="0" w:space="0" w:color="auto"/>
      </w:divBdr>
    </w:div>
    <w:div w:id="120998145">
      <w:bodyDiv w:val="1"/>
      <w:marLeft w:val="0"/>
      <w:marRight w:val="0"/>
      <w:marTop w:val="0"/>
      <w:marBottom w:val="0"/>
      <w:divBdr>
        <w:top w:val="none" w:sz="0" w:space="0" w:color="auto"/>
        <w:left w:val="none" w:sz="0" w:space="0" w:color="auto"/>
        <w:bottom w:val="none" w:sz="0" w:space="0" w:color="auto"/>
        <w:right w:val="none" w:sz="0" w:space="0" w:color="auto"/>
      </w:divBdr>
    </w:div>
    <w:div w:id="191386581">
      <w:bodyDiv w:val="1"/>
      <w:marLeft w:val="0"/>
      <w:marRight w:val="0"/>
      <w:marTop w:val="0"/>
      <w:marBottom w:val="0"/>
      <w:divBdr>
        <w:top w:val="none" w:sz="0" w:space="0" w:color="auto"/>
        <w:left w:val="none" w:sz="0" w:space="0" w:color="auto"/>
        <w:bottom w:val="none" w:sz="0" w:space="0" w:color="auto"/>
        <w:right w:val="none" w:sz="0" w:space="0" w:color="auto"/>
      </w:divBdr>
      <w:divsChild>
        <w:div w:id="1903297363">
          <w:marLeft w:val="0"/>
          <w:marRight w:val="0"/>
          <w:marTop w:val="0"/>
          <w:marBottom w:val="0"/>
          <w:divBdr>
            <w:top w:val="none" w:sz="0" w:space="0" w:color="auto"/>
            <w:left w:val="none" w:sz="0" w:space="0" w:color="auto"/>
            <w:bottom w:val="none" w:sz="0" w:space="0" w:color="auto"/>
            <w:right w:val="none" w:sz="0" w:space="0" w:color="auto"/>
          </w:divBdr>
          <w:divsChild>
            <w:div w:id="278726656">
              <w:marLeft w:val="0"/>
              <w:marRight w:val="0"/>
              <w:marTop w:val="0"/>
              <w:marBottom w:val="0"/>
              <w:divBdr>
                <w:top w:val="none" w:sz="0" w:space="0" w:color="auto"/>
                <w:left w:val="none" w:sz="0" w:space="0" w:color="auto"/>
                <w:bottom w:val="none" w:sz="0" w:space="0" w:color="auto"/>
                <w:right w:val="none" w:sz="0" w:space="0" w:color="auto"/>
              </w:divBdr>
              <w:divsChild>
                <w:div w:id="9679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969965">
      <w:bodyDiv w:val="1"/>
      <w:marLeft w:val="0"/>
      <w:marRight w:val="0"/>
      <w:marTop w:val="0"/>
      <w:marBottom w:val="0"/>
      <w:divBdr>
        <w:top w:val="none" w:sz="0" w:space="0" w:color="auto"/>
        <w:left w:val="none" w:sz="0" w:space="0" w:color="auto"/>
        <w:bottom w:val="none" w:sz="0" w:space="0" w:color="auto"/>
        <w:right w:val="none" w:sz="0" w:space="0" w:color="auto"/>
      </w:divBdr>
      <w:divsChild>
        <w:div w:id="707486420">
          <w:marLeft w:val="0"/>
          <w:marRight w:val="0"/>
          <w:marTop w:val="0"/>
          <w:marBottom w:val="0"/>
          <w:divBdr>
            <w:top w:val="none" w:sz="0" w:space="0" w:color="auto"/>
            <w:left w:val="none" w:sz="0" w:space="0" w:color="auto"/>
            <w:bottom w:val="none" w:sz="0" w:space="0" w:color="auto"/>
            <w:right w:val="none" w:sz="0" w:space="0" w:color="auto"/>
          </w:divBdr>
          <w:divsChild>
            <w:div w:id="1130631494">
              <w:marLeft w:val="0"/>
              <w:marRight w:val="0"/>
              <w:marTop w:val="0"/>
              <w:marBottom w:val="0"/>
              <w:divBdr>
                <w:top w:val="none" w:sz="0" w:space="0" w:color="auto"/>
                <w:left w:val="none" w:sz="0" w:space="0" w:color="auto"/>
                <w:bottom w:val="none" w:sz="0" w:space="0" w:color="auto"/>
                <w:right w:val="none" w:sz="0" w:space="0" w:color="auto"/>
              </w:divBdr>
              <w:divsChild>
                <w:div w:id="171750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736">
      <w:bodyDiv w:val="1"/>
      <w:marLeft w:val="0"/>
      <w:marRight w:val="0"/>
      <w:marTop w:val="0"/>
      <w:marBottom w:val="0"/>
      <w:divBdr>
        <w:top w:val="none" w:sz="0" w:space="0" w:color="auto"/>
        <w:left w:val="none" w:sz="0" w:space="0" w:color="auto"/>
        <w:bottom w:val="none" w:sz="0" w:space="0" w:color="auto"/>
        <w:right w:val="none" w:sz="0" w:space="0" w:color="auto"/>
      </w:divBdr>
    </w:div>
    <w:div w:id="395586892">
      <w:bodyDiv w:val="1"/>
      <w:marLeft w:val="0"/>
      <w:marRight w:val="0"/>
      <w:marTop w:val="0"/>
      <w:marBottom w:val="0"/>
      <w:divBdr>
        <w:top w:val="none" w:sz="0" w:space="0" w:color="auto"/>
        <w:left w:val="none" w:sz="0" w:space="0" w:color="auto"/>
        <w:bottom w:val="none" w:sz="0" w:space="0" w:color="auto"/>
        <w:right w:val="none" w:sz="0" w:space="0" w:color="auto"/>
      </w:divBdr>
    </w:div>
    <w:div w:id="406152900">
      <w:bodyDiv w:val="1"/>
      <w:marLeft w:val="0"/>
      <w:marRight w:val="0"/>
      <w:marTop w:val="0"/>
      <w:marBottom w:val="0"/>
      <w:divBdr>
        <w:top w:val="none" w:sz="0" w:space="0" w:color="auto"/>
        <w:left w:val="none" w:sz="0" w:space="0" w:color="auto"/>
        <w:bottom w:val="none" w:sz="0" w:space="0" w:color="auto"/>
        <w:right w:val="none" w:sz="0" w:space="0" w:color="auto"/>
      </w:divBdr>
    </w:div>
    <w:div w:id="443426575">
      <w:bodyDiv w:val="1"/>
      <w:marLeft w:val="0"/>
      <w:marRight w:val="0"/>
      <w:marTop w:val="0"/>
      <w:marBottom w:val="0"/>
      <w:divBdr>
        <w:top w:val="none" w:sz="0" w:space="0" w:color="auto"/>
        <w:left w:val="none" w:sz="0" w:space="0" w:color="auto"/>
        <w:bottom w:val="none" w:sz="0" w:space="0" w:color="auto"/>
        <w:right w:val="none" w:sz="0" w:space="0" w:color="auto"/>
      </w:divBdr>
    </w:div>
    <w:div w:id="479542024">
      <w:bodyDiv w:val="1"/>
      <w:marLeft w:val="0"/>
      <w:marRight w:val="0"/>
      <w:marTop w:val="0"/>
      <w:marBottom w:val="0"/>
      <w:divBdr>
        <w:top w:val="none" w:sz="0" w:space="0" w:color="auto"/>
        <w:left w:val="none" w:sz="0" w:space="0" w:color="auto"/>
        <w:bottom w:val="none" w:sz="0" w:space="0" w:color="auto"/>
        <w:right w:val="none" w:sz="0" w:space="0" w:color="auto"/>
      </w:divBdr>
    </w:div>
    <w:div w:id="484593632">
      <w:bodyDiv w:val="1"/>
      <w:marLeft w:val="0"/>
      <w:marRight w:val="0"/>
      <w:marTop w:val="0"/>
      <w:marBottom w:val="0"/>
      <w:divBdr>
        <w:top w:val="none" w:sz="0" w:space="0" w:color="auto"/>
        <w:left w:val="none" w:sz="0" w:space="0" w:color="auto"/>
        <w:bottom w:val="none" w:sz="0" w:space="0" w:color="auto"/>
        <w:right w:val="none" w:sz="0" w:space="0" w:color="auto"/>
      </w:divBdr>
    </w:div>
    <w:div w:id="548490738">
      <w:bodyDiv w:val="1"/>
      <w:marLeft w:val="0"/>
      <w:marRight w:val="0"/>
      <w:marTop w:val="0"/>
      <w:marBottom w:val="0"/>
      <w:divBdr>
        <w:top w:val="none" w:sz="0" w:space="0" w:color="auto"/>
        <w:left w:val="none" w:sz="0" w:space="0" w:color="auto"/>
        <w:bottom w:val="none" w:sz="0" w:space="0" w:color="auto"/>
        <w:right w:val="none" w:sz="0" w:space="0" w:color="auto"/>
      </w:divBdr>
    </w:div>
    <w:div w:id="556629973">
      <w:bodyDiv w:val="1"/>
      <w:marLeft w:val="0"/>
      <w:marRight w:val="0"/>
      <w:marTop w:val="0"/>
      <w:marBottom w:val="0"/>
      <w:divBdr>
        <w:top w:val="none" w:sz="0" w:space="0" w:color="auto"/>
        <w:left w:val="none" w:sz="0" w:space="0" w:color="auto"/>
        <w:bottom w:val="none" w:sz="0" w:space="0" w:color="auto"/>
        <w:right w:val="none" w:sz="0" w:space="0" w:color="auto"/>
      </w:divBdr>
    </w:div>
    <w:div w:id="589196326">
      <w:bodyDiv w:val="1"/>
      <w:marLeft w:val="0"/>
      <w:marRight w:val="0"/>
      <w:marTop w:val="0"/>
      <w:marBottom w:val="0"/>
      <w:divBdr>
        <w:top w:val="none" w:sz="0" w:space="0" w:color="auto"/>
        <w:left w:val="none" w:sz="0" w:space="0" w:color="auto"/>
        <w:bottom w:val="none" w:sz="0" w:space="0" w:color="auto"/>
        <w:right w:val="none" w:sz="0" w:space="0" w:color="auto"/>
      </w:divBdr>
    </w:div>
    <w:div w:id="616135126">
      <w:bodyDiv w:val="1"/>
      <w:marLeft w:val="0"/>
      <w:marRight w:val="0"/>
      <w:marTop w:val="0"/>
      <w:marBottom w:val="0"/>
      <w:divBdr>
        <w:top w:val="none" w:sz="0" w:space="0" w:color="auto"/>
        <w:left w:val="none" w:sz="0" w:space="0" w:color="auto"/>
        <w:bottom w:val="none" w:sz="0" w:space="0" w:color="auto"/>
        <w:right w:val="none" w:sz="0" w:space="0" w:color="auto"/>
      </w:divBdr>
    </w:div>
    <w:div w:id="625507337">
      <w:bodyDiv w:val="1"/>
      <w:marLeft w:val="0"/>
      <w:marRight w:val="0"/>
      <w:marTop w:val="0"/>
      <w:marBottom w:val="0"/>
      <w:divBdr>
        <w:top w:val="none" w:sz="0" w:space="0" w:color="auto"/>
        <w:left w:val="none" w:sz="0" w:space="0" w:color="auto"/>
        <w:bottom w:val="none" w:sz="0" w:space="0" w:color="auto"/>
        <w:right w:val="none" w:sz="0" w:space="0" w:color="auto"/>
      </w:divBdr>
    </w:div>
    <w:div w:id="792331090">
      <w:bodyDiv w:val="1"/>
      <w:marLeft w:val="0"/>
      <w:marRight w:val="0"/>
      <w:marTop w:val="0"/>
      <w:marBottom w:val="0"/>
      <w:divBdr>
        <w:top w:val="none" w:sz="0" w:space="0" w:color="auto"/>
        <w:left w:val="none" w:sz="0" w:space="0" w:color="auto"/>
        <w:bottom w:val="none" w:sz="0" w:space="0" w:color="auto"/>
        <w:right w:val="none" w:sz="0" w:space="0" w:color="auto"/>
      </w:divBdr>
    </w:div>
    <w:div w:id="808785995">
      <w:bodyDiv w:val="1"/>
      <w:marLeft w:val="0"/>
      <w:marRight w:val="0"/>
      <w:marTop w:val="0"/>
      <w:marBottom w:val="0"/>
      <w:divBdr>
        <w:top w:val="none" w:sz="0" w:space="0" w:color="auto"/>
        <w:left w:val="none" w:sz="0" w:space="0" w:color="auto"/>
        <w:bottom w:val="none" w:sz="0" w:space="0" w:color="auto"/>
        <w:right w:val="none" w:sz="0" w:space="0" w:color="auto"/>
      </w:divBdr>
    </w:div>
    <w:div w:id="812720412">
      <w:bodyDiv w:val="1"/>
      <w:marLeft w:val="0"/>
      <w:marRight w:val="0"/>
      <w:marTop w:val="0"/>
      <w:marBottom w:val="0"/>
      <w:divBdr>
        <w:top w:val="none" w:sz="0" w:space="0" w:color="auto"/>
        <w:left w:val="none" w:sz="0" w:space="0" w:color="auto"/>
        <w:bottom w:val="none" w:sz="0" w:space="0" w:color="auto"/>
        <w:right w:val="none" w:sz="0" w:space="0" w:color="auto"/>
      </w:divBdr>
    </w:div>
    <w:div w:id="815075476">
      <w:bodyDiv w:val="1"/>
      <w:marLeft w:val="0"/>
      <w:marRight w:val="0"/>
      <w:marTop w:val="0"/>
      <w:marBottom w:val="0"/>
      <w:divBdr>
        <w:top w:val="none" w:sz="0" w:space="0" w:color="auto"/>
        <w:left w:val="none" w:sz="0" w:space="0" w:color="auto"/>
        <w:bottom w:val="none" w:sz="0" w:space="0" w:color="auto"/>
        <w:right w:val="none" w:sz="0" w:space="0" w:color="auto"/>
      </w:divBdr>
    </w:div>
    <w:div w:id="824664955">
      <w:bodyDiv w:val="1"/>
      <w:marLeft w:val="0"/>
      <w:marRight w:val="0"/>
      <w:marTop w:val="0"/>
      <w:marBottom w:val="0"/>
      <w:divBdr>
        <w:top w:val="none" w:sz="0" w:space="0" w:color="auto"/>
        <w:left w:val="none" w:sz="0" w:space="0" w:color="auto"/>
        <w:bottom w:val="none" w:sz="0" w:space="0" w:color="auto"/>
        <w:right w:val="none" w:sz="0" w:space="0" w:color="auto"/>
      </w:divBdr>
    </w:div>
    <w:div w:id="831213428">
      <w:bodyDiv w:val="1"/>
      <w:marLeft w:val="0"/>
      <w:marRight w:val="0"/>
      <w:marTop w:val="0"/>
      <w:marBottom w:val="0"/>
      <w:divBdr>
        <w:top w:val="none" w:sz="0" w:space="0" w:color="auto"/>
        <w:left w:val="none" w:sz="0" w:space="0" w:color="auto"/>
        <w:bottom w:val="none" w:sz="0" w:space="0" w:color="auto"/>
        <w:right w:val="none" w:sz="0" w:space="0" w:color="auto"/>
      </w:divBdr>
      <w:divsChild>
        <w:div w:id="99307154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4508845">
              <w:marLeft w:val="0"/>
              <w:marRight w:val="0"/>
              <w:marTop w:val="0"/>
              <w:marBottom w:val="0"/>
              <w:divBdr>
                <w:top w:val="none" w:sz="0" w:space="0" w:color="auto"/>
                <w:left w:val="none" w:sz="0" w:space="0" w:color="auto"/>
                <w:bottom w:val="none" w:sz="0" w:space="0" w:color="auto"/>
                <w:right w:val="none" w:sz="0" w:space="0" w:color="auto"/>
              </w:divBdr>
              <w:divsChild>
                <w:div w:id="12913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404990">
      <w:bodyDiv w:val="1"/>
      <w:marLeft w:val="0"/>
      <w:marRight w:val="0"/>
      <w:marTop w:val="0"/>
      <w:marBottom w:val="0"/>
      <w:divBdr>
        <w:top w:val="none" w:sz="0" w:space="0" w:color="auto"/>
        <w:left w:val="none" w:sz="0" w:space="0" w:color="auto"/>
        <w:bottom w:val="none" w:sz="0" w:space="0" w:color="auto"/>
        <w:right w:val="none" w:sz="0" w:space="0" w:color="auto"/>
      </w:divBdr>
      <w:divsChild>
        <w:div w:id="2105687789">
          <w:marLeft w:val="0"/>
          <w:marRight w:val="0"/>
          <w:marTop w:val="0"/>
          <w:marBottom w:val="0"/>
          <w:divBdr>
            <w:top w:val="none" w:sz="0" w:space="0" w:color="auto"/>
            <w:left w:val="none" w:sz="0" w:space="0" w:color="auto"/>
            <w:bottom w:val="none" w:sz="0" w:space="0" w:color="auto"/>
            <w:right w:val="none" w:sz="0" w:space="0" w:color="auto"/>
          </w:divBdr>
          <w:divsChild>
            <w:div w:id="1319766570">
              <w:marLeft w:val="0"/>
              <w:marRight w:val="0"/>
              <w:marTop w:val="0"/>
              <w:marBottom w:val="0"/>
              <w:divBdr>
                <w:top w:val="none" w:sz="0" w:space="0" w:color="auto"/>
                <w:left w:val="none" w:sz="0" w:space="0" w:color="auto"/>
                <w:bottom w:val="none" w:sz="0" w:space="0" w:color="auto"/>
                <w:right w:val="none" w:sz="0" w:space="0" w:color="auto"/>
              </w:divBdr>
              <w:divsChild>
                <w:div w:id="114401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2127">
      <w:bodyDiv w:val="1"/>
      <w:marLeft w:val="0"/>
      <w:marRight w:val="0"/>
      <w:marTop w:val="0"/>
      <w:marBottom w:val="0"/>
      <w:divBdr>
        <w:top w:val="none" w:sz="0" w:space="0" w:color="auto"/>
        <w:left w:val="none" w:sz="0" w:space="0" w:color="auto"/>
        <w:bottom w:val="none" w:sz="0" w:space="0" w:color="auto"/>
        <w:right w:val="none" w:sz="0" w:space="0" w:color="auto"/>
      </w:divBdr>
    </w:div>
    <w:div w:id="917397610">
      <w:bodyDiv w:val="1"/>
      <w:marLeft w:val="0"/>
      <w:marRight w:val="0"/>
      <w:marTop w:val="0"/>
      <w:marBottom w:val="0"/>
      <w:divBdr>
        <w:top w:val="none" w:sz="0" w:space="0" w:color="auto"/>
        <w:left w:val="none" w:sz="0" w:space="0" w:color="auto"/>
        <w:bottom w:val="none" w:sz="0" w:space="0" w:color="auto"/>
        <w:right w:val="none" w:sz="0" w:space="0" w:color="auto"/>
      </w:divBdr>
      <w:divsChild>
        <w:div w:id="2086684238">
          <w:marLeft w:val="0"/>
          <w:marRight w:val="0"/>
          <w:marTop w:val="0"/>
          <w:marBottom w:val="0"/>
          <w:divBdr>
            <w:top w:val="none" w:sz="0" w:space="0" w:color="auto"/>
            <w:left w:val="none" w:sz="0" w:space="0" w:color="auto"/>
            <w:bottom w:val="none" w:sz="0" w:space="0" w:color="auto"/>
            <w:right w:val="none" w:sz="0" w:space="0" w:color="auto"/>
          </w:divBdr>
          <w:divsChild>
            <w:div w:id="498889302">
              <w:marLeft w:val="0"/>
              <w:marRight w:val="0"/>
              <w:marTop w:val="0"/>
              <w:marBottom w:val="0"/>
              <w:divBdr>
                <w:top w:val="none" w:sz="0" w:space="0" w:color="auto"/>
                <w:left w:val="none" w:sz="0" w:space="0" w:color="auto"/>
                <w:bottom w:val="none" w:sz="0" w:space="0" w:color="auto"/>
                <w:right w:val="none" w:sz="0" w:space="0" w:color="auto"/>
              </w:divBdr>
              <w:divsChild>
                <w:div w:id="10645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7569">
      <w:bodyDiv w:val="1"/>
      <w:marLeft w:val="0"/>
      <w:marRight w:val="0"/>
      <w:marTop w:val="0"/>
      <w:marBottom w:val="0"/>
      <w:divBdr>
        <w:top w:val="none" w:sz="0" w:space="0" w:color="auto"/>
        <w:left w:val="none" w:sz="0" w:space="0" w:color="auto"/>
        <w:bottom w:val="none" w:sz="0" w:space="0" w:color="auto"/>
        <w:right w:val="none" w:sz="0" w:space="0" w:color="auto"/>
      </w:divBdr>
      <w:divsChild>
        <w:div w:id="530722706">
          <w:marLeft w:val="0"/>
          <w:marRight w:val="0"/>
          <w:marTop w:val="0"/>
          <w:marBottom w:val="0"/>
          <w:divBdr>
            <w:top w:val="none" w:sz="0" w:space="0" w:color="auto"/>
            <w:left w:val="none" w:sz="0" w:space="0" w:color="auto"/>
            <w:bottom w:val="none" w:sz="0" w:space="0" w:color="auto"/>
            <w:right w:val="none" w:sz="0" w:space="0" w:color="auto"/>
          </w:divBdr>
          <w:divsChild>
            <w:div w:id="1328944801">
              <w:marLeft w:val="0"/>
              <w:marRight w:val="0"/>
              <w:marTop w:val="0"/>
              <w:marBottom w:val="0"/>
              <w:divBdr>
                <w:top w:val="none" w:sz="0" w:space="0" w:color="auto"/>
                <w:left w:val="none" w:sz="0" w:space="0" w:color="auto"/>
                <w:bottom w:val="none" w:sz="0" w:space="0" w:color="auto"/>
                <w:right w:val="none" w:sz="0" w:space="0" w:color="auto"/>
              </w:divBdr>
              <w:divsChild>
                <w:div w:id="397946582">
                  <w:marLeft w:val="0"/>
                  <w:marRight w:val="0"/>
                  <w:marTop w:val="0"/>
                  <w:marBottom w:val="0"/>
                  <w:divBdr>
                    <w:top w:val="none" w:sz="0" w:space="0" w:color="auto"/>
                    <w:left w:val="none" w:sz="0" w:space="0" w:color="auto"/>
                    <w:bottom w:val="none" w:sz="0" w:space="0" w:color="auto"/>
                    <w:right w:val="none" w:sz="0" w:space="0" w:color="auto"/>
                  </w:divBdr>
                </w:div>
              </w:divsChild>
            </w:div>
            <w:div w:id="1740788565">
              <w:marLeft w:val="0"/>
              <w:marRight w:val="0"/>
              <w:marTop w:val="0"/>
              <w:marBottom w:val="0"/>
              <w:divBdr>
                <w:top w:val="none" w:sz="0" w:space="0" w:color="auto"/>
                <w:left w:val="none" w:sz="0" w:space="0" w:color="auto"/>
                <w:bottom w:val="none" w:sz="0" w:space="0" w:color="auto"/>
                <w:right w:val="none" w:sz="0" w:space="0" w:color="auto"/>
              </w:divBdr>
              <w:divsChild>
                <w:div w:id="1035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41755">
          <w:marLeft w:val="0"/>
          <w:marRight w:val="0"/>
          <w:marTop w:val="0"/>
          <w:marBottom w:val="0"/>
          <w:divBdr>
            <w:top w:val="none" w:sz="0" w:space="0" w:color="auto"/>
            <w:left w:val="none" w:sz="0" w:space="0" w:color="auto"/>
            <w:bottom w:val="none" w:sz="0" w:space="0" w:color="auto"/>
            <w:right w:val="none" w:sz="0" w:space="0" w:color="auto"/>
          </w:divBdr>
          <w:divsChild>
            <w:div w:id="1748067967">
              <w:marLeft w:val="0"/>
              <w:marRight w:val="0"/>
              <w:marTop w:val="0"/>
              <w:marBottom w:val="0"/>
              <w:divBdr>
                <w:top w:val="none" w:sz="0" w:space="0" w:color="auto"/>
                <w:left w:val="none" w:sz="0" w:space="0" w:color="auto"/>
                <w:bottom w:val="none" w:sz="0" w:space="0" w:color="auto"/>
                <w:right w:val="none" w:sz="0" w:space="0" w:color="auto"/>
              </w:divBdr>
              <w:divsChild>
                <w:div w:id="3714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336789">
      <w:bodyDiv w:val="1"/>
      <w:marLeft w:val="0"/>
      <w:marRight w:val="0"/>
      <w:marTop w:val="0"/>
      <w:marBottom w:val="0"/>
      <w:divBdr>
        <w:top w:val="none" w:sz="0" w:space="0" w:color="auto"/>
        <w:left w:val="none" w:sz="0" w:space="0" w:color="auto"/>
        <w:bottom w:val="none" w:sz="0" w:space="0" w:color="auto"/>
        <w:right w:val="none" w:sz="0" w:space="0" w:color="auto"/>
      </w:divBdr>
    </w:div>
    <w:div w:id="1022826061">
      <w:bodyDiv w:val="1"/>
      <w:marLeft w:val="0"/>
      <w:marRight w:val="0"/>
      <w:marTop w:val="0"/>
      <w:marBottom w:val="0"/>
      <w:divBdr>
        <w:top w:val="none" w:sz="0" w:space="0" w:color="auto"/>
        <w:left w:val="none" w:sz="0" w:space="0" w:color="auto"/>
        <w:bottom w:val="none" w:sz="0" w:space="0" w:color="auto"/>
        <w:right w:val="none" w:sz="0" w:space="0" w:color="auto"/>
      </w:divBdr>
    </w:div>
    <w:div w:id="1058477889">
      <w:bodyDiv w:val="1"/>
      <w:marLeft w:val="0"/>
      <w:marRight w:val="0"/>
      <w:marTop w:val="0"/>
      <w:marBottom w:val="0"/>
      <w:divBdr>
        <w:top w:val="none" w:sz="0" w:space="0" w:color="auto"/>
        <w:left w:val="none" w:sz="0" w:space="0" w:color="auto"/>
        <w:bottom w:val="none" w:sz="0" w:space="0" w:color="auto"/>
        <w:right w:val="none" w:sz="0" w:space="0" w:color="auto"/>
      </w:divBdr>
    </w:div>
    <w:div w:id="1233471986">
      <w:bodyDiv w:val="1"/>
      <w:marLeft w:val="0"/>
      <w:marRight w:val="0"/>
      <w:marTop w:val="0"/>
      <w:marBottom w:val="0"/>
      <w:divBdr>
        <w:top w:val="none" w:sz="0" w:space="0" w:color="auto"/>
        <w:left w:val="none" w:sz="0" w:space="0" w:color="auto"/>
        <w:bottom w:val="none" w:sz="0" w:space="0" w:color="auto"/>
        <w:right w:val="none" w:sz="0" w:space="0" w:color="auto"/>
      </w:divBdr>
    </w:div>
    <w:div w:id="1286347850">
      <w:bodyDiv w:val="1"/>
      <w:marLeft w:val="0"/>
      <w:marRight w:val="0"/>
      <w:marTop w:val="0"/>
      <w:marBottom w:val="0"/>
      <w:divBdr>
        <w:top w:val="none" w:sz="0" w:space="0" w:color="auto"/>
        <w:left w:val="none" w:sz="0" w:space="0" w:color="auto"/>
        <w:bottom w:val="none" w:sz="0" w:space="0" w:color="auto"/>
        <w:right w:val="none" w:sz="0" w:space="0" w:color="auto"/>
      </w:divBdr>
    </w:div>
    <w:div w:id="1323045054">
      <w:bodyDiv w:val="1"/>
      <w:marLeft w:val="0"/>
      <w:marRight w:val="0"/>
      <w:marTop w:val="0"/>
      <w:marBottom w:val="0"/>
      <w:divBdr>
        <w:top w:val="none" w:sz="0" w:space="0" w:color="auto"/>
        <w:left w:val="none" w:sz="0" w:space="0" w:color="auto"/>
        <w:bottom w:val="none" w:sz="0" w:space="0" w:color="auto"/>
        <w:right w:val="none" w:sz="0" w:space="0" w:color="auto"/>
      </w:divBdr>
    </w:div>
    <w:div w:id="1339425882">
      <w:bodyDiv w:val="1"/>
      <w:marLeft w:val="0"/>
      <w:marRight w:val="0"/>
      <w:marTop w:val="0"/>
      <w:marBottom w:val="0"/>
      <w:divBdr>
        <w:top w:val="none" w:sz="0" w:space="0" w:color="auto"/>
        <w:left w:val="none" w:sz="0" w:space="0" w:color="auto"/>
        <w:bottom w:val="none" w:sz="0" w:space="0" w:color="auto"/>
        <w:right w:val="none" w:sz="0" w:space="0" w:color="auto"/>
      </w:divBdr>
    </w:div>
    <w:div w:id="1357122625">
      <w:bodyDiv w:val="1"/>
      <w:marLeft w:val="0"/>
      <w:marRight w:val="0"/>
      <w:marTop w:val="0"/>
      <w:marBottom w:val="0"/>
      <w:divBdr>
        <w:top w:val="none" w:sz="0" w:space="0" w:color="auto"/>
        <w:left w:val="none" w:sz="0" w:space="0" w:color="auto"/>
        <w:bottom w:val="none" w:sz="0" w:space="0" w:color="auto"/>
        <w:right w:val="none" w:sz="0" w:space="0" w:color="auto"/>
      </w:divBdr>
    </w:div>
    <w:div w:id="1456175306">
      <w:bodyDiv w:val="1"/>
      <w:marLeft w:val="0"/>
      <w:marRight w:val="0"/>
      <w:marTop w:val="0"/>
      <w:marBottom w:val="0"/>
      <w:divBdr>
        <w:top w:val="none" w:sz="0" w:space="0" w:color="auto"/>
        <w:left w:val="none" w:sz="0" w:space="0" w:color="auto"/>
        <w:bottom w:val="none" w:sz="0" w:space="0" w:color="auto"/>
        <w:right w:val="none" w:sz="0" w:space="0" w:color="auto"/>
      </w:divBdr>
    </w:div>
    <w:div w:id="1489714054">
      <w:bodyDiv w:val="1"/>
      <w:marLeft w:val="0"/>
      <w:marRight w:val="0"/>
      <w:marTop w:val="0"/>
      <w:marBottom w:val="0"/>
      <w:divBdr>
        <w:top w:val="none" w:sz="0" w:space="0" w:color="auto"/>
        <w:left w:val="none" w:sz="0" w:space="0" w:color="auto"/>
        <w:bottom w:val="none" w:sz="0" w:space="0" w:color="auto"/>
        <w:right w:val="none" w:sz="0" w:space="0" w:color="auto"/>
      </w:divBdr>
    </w:div>
    <w:div w:id="1495602808">
      <w:bodyDiv w:val="1"/>
      <w:marLeft w:val="0"/>
      <w:marRight w:val="0"/>
      <w:marTop w:val="0"/>
      <w:marBottom w:val="0"/>
      <w:divBdr>
        <w:top w:val="none" w:sz="0" w:space="0" w:color="auto"/>
        <w:left w:val="none" w:sz="0" w:space="0" w:color="auto"/>
        <w:bottom w:val="none" w:sz="0" w:space="0" w:color="auto"/>
        <w:right w:val="none" w:sz="0" w:space="0" w:color="auto"/>
      </w:divBdr>
      <w:divsChild>
        <w:div w:id="1271350065">
          <w:marLeft w:val="0"/>
          <w:marRight w:val="0"/>
          <w:marTop w:val="0"/>
          <w:marBottom w:val="0"/>
          <w:divBdr>
            <w:top w:val="none" w:sz="0" w:space="0" w:color="auto"/>
            <w:left w:val="none" w:sz="0" w:space="0" w:color="auto"/>
            <w:bottom w:val="none" w:sz="0" w:space="0" w:color="auto"/>
            <w:right w:val="none" w:sz="0" w:space="0" w:color="auto"/>
          </w:divBdr>
          <w:divsChild>
            <w:div w:id="475074423">
              <w:marLeft w:val="0"/>
              <w:marRight w:val="0"/>
              <w:marTop w:val="0"/>
              <w:marBottom w:val="0"/>
              <w:divBdr>
                <w:top w:val="none" w:sz="0" w:space="0" w:color="auto"/>
                <w:left w:val="none" w:sz="0" w:space="0" w:color="auto"/>
                <w:bottom w:val="none" w:sz="0" w:space="0" w:color="auto"/>
                <w:right w:val="none" w:sz="0" w:space="0" w:color="auto"/>
              </w:divBdr>
              <w:divsChild>
                <w:div w:id="101365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01420">
      <w:bodyDiv w:val="1"/>
      <w:marLeft w:val="0"/>
      <w:marRight w:val="0"/>
      <w:marTop w:val="0"/>
      <w:marBottom w:val="0"/>
      <w:divBdr>
        <w:top w:val="none" w:sz="0" w:space="0" w:color="auto"/>
        <w:left w:val="none" w:sz="0" w:space="0" w:color="auto"/>
        <w:bottom w:val="none" w:sz="0" w:space="0" w:color="auto"/>
        <w:right w:val="none" w:sz="0" w:space="0" w:color="auto"/>
      </w:divBdr>
    </w:div>
    <w:div w:id="1592467712">
      <w:bodyDiv w:val="1"/>
      <w:marLeft w:val="0"/>
      <w:marRight w:val="0"/>
      <w:marTop w:val="0"/>
      <w:marBottom w:val="0"/>
      <w:divBdr>
        <w:top w:val="none" w:sz="0" w:space="0" w:color="auto"/>
        <w:left w:val="none" w:sz="0" w:space="0" w:color="auto"/>
        <w:bottom w:val="none" w:sz="0" w:space="0" w:color="auto"/>
        <w:right w:val="none" w:sz="0" w:space="0" w:color="auto"/>
      </w:divBdr>
    </w:div>
    <w:div w:id="1608273430">
      <w:bodyDiv w:val="1"/>
      <w:marLeft w:val="0"/>
      <w:marRight w:val="0"/>
      <w:marTop w:val="0"/>
      <w:marBottom w:val="0"/>
      <w:divBdr>
        <w:top w:val="none" w:sz="0" w:space="0" w:color="auto"/>
        <w:left w:val="none" w:sz="0" w:space="0" w:color="auto"/>
        <w:bottom w:val="none" w:sz="0" w:space="0" w:color="auto"/>
        <w:right w:val="none" w:sz="0" w:space="0" w:color="auto"/>
      </w:divBdr>
    </w:div>
    <w:div w:id="1638872120">
      <w:bodyDiv w:val="1"/>
      <w:marLeft w:val="0"/>
      <w:marRight w:val="0"/>
      <w:marTop w:val="0"/>
      <w:marBottom w:val="0"/>
      <w:divBdr>
        <w:top w:val="none" w:sz="0" w:space="0" w:color="auto"/>
        <w:left w:val="none" w:sz="0" w:space="0" w:color="auto"/>
        <w:bottom w:val="none" w:sz="0" w:space="0" w:color="auto"/>
        <w:right w:val="none" w:sz="0" w:space="0" w:color="auto"/>
      </w:divBdr>
    </w:div>
    <w:div w:id="1693913445">
      <w:bodyDiv w:val="1"/>
      <w:marLeft w:val="0"/>
      <w:marRight w:val="0"/>
      <w:marTop w:val="0"/>
      <w:marBottom w:val="0"/>
      <w:divBdr>
        <w:top w:val="none" w:sz="0" w:space="0" w:color="auto"/>
        <w:left w:val="none" w:sz="0" w:space="0" w:color="auto"/>
        <w:bottom w:val="none" w:sz="0" w:space="0" w:color="auto"/>
        <w:right w:val="none" w:sz="0" w:space="0" w:color="auto"/>
      </w:divBdr>
    </w:div>
    <w:div w:id="1725566941">
      <w:bodyDiv w:val="1"/>
      <w:marLeft w:val="0"/>
      <w:marRight w:val="0"/>
      <w:marTop w:val="0"/>
      <w:marBottom w:val="0"/>
      <w:divBdr>
        <w:top w:val="none" w:sz="0" w:space="0" w:color="auto"/>
        <w:left w:val="none" w:sz="0" w:space="0" w:color="auto"/>
        <w:bottom w:val="none" w:sz="0" w:space="0" w:color="auto"/>
        <w:right w:val="none" w:sz="0" w:space="0" w:color="auto"/>
      </w:divBdr>
    </w:div>
    <w:div w:id="1762138488">
      <w:bodyDiv w:val="1"/>
      <w:marLeft w:val="0"/>
      <w:marRight w:val="0"/>
      <w:marTop w:val="0"/>
      <w:marBottom w:val="0"/>
      <w:divBdr>
        <w:top w:val="none" w:sz="0" w:space="0" w:color="auto"/>
        <w:left w:val="none" w:sz="0" w:space="0" w:color="auto"/>
        <w:bottom w:val="none" w:sz="0" w:space="0" w:color="auto"/>
        <w:right w:val="none" w:sz="0" w:space="0" w:color="auto"/>
      </w:divBdr>
    </w:div>
    <w:div w:id="1838569381">
      <w:bodyDiv w:val="1"/>
      <w:marLeft w:val="0"/>
      <w:marRight w:val="0"/>
      <w:marTop w:val="0"/>
      <w:marBottom w:val="0"/>
      <w:divBdr>
        <w:top w:val="none" w:sz="0" w:space="0" w:color="auto"/>
        <w:left w:val="none" w:sz="0" w:space="0" w:color="auto"/>
        <w:bottom w:val="none" w:sz="0" w:space="0" w:color="auto"/>
        <w:right w:val="none" w:sz="0" w:space="0" w:color="auto"/>
      </w:divBdr>
    </w:div>
    <w:div w:id="1848444473">
      <w:bodyDiv w:val="1"/>
      <w:marLeft w:val="0"/>
      <w:marRight w:val="0"/>
      <w:marTop w:val="0"/>
      <w:marBottom w:val="0"/>
      <w:divBdr>
        <w:top w:val="none" w:sz="0" w:space="0" w:color="auto"/>
        <w:left w:val="none" w:sz="0" w:space="0" w:color="auto"/>
        <w:bottom w:val="none" w:sz="0" w:space="0" w:color="auto"/>
        <w:right w:val="none" w:sz="0" w:space="0" w:color="auto"/>
      </w:divBdr>
    </w:div>
    <w:div w:id="1867594506">
      <w:bodyDiv w:val="1"/>
      <w:marLeft w:val="0"/>
      <w:marRight w:val="0"/>
      <w:marTop w:val="0"/>
      <w:marBottom w:val="0"/>
      <w:divBdr>
        <w:top w:val="none" w:sz="0" w:space="0" w:color="auto"/>
        <w:left w:val="none" w:sz="0" w:space="0" w:color="auto"/>
        <w:bottom w:val="none" w:sz="0" w:space="0" w:color="auto"/>
        <w:right w:val="none" w:sz="0" w:space="0" w:color="auto"/>
      </w:divBdr>
    </w:div>
    <w:div w:id="1867711748">
      <w:bodyDiv w:val="1"/>
      <w:marLeft w:val="0"/>
      <w:marRight w:val="0"/>
      <w:marTop w:val="0"/>
      <w:marBottom w:val="0"/>
      <w:divBdr>
        <w:top w:val="none" w:sz="0" w:space="0" w:color="auto"/>
        <w:left w:val="none" w:sz="0" w:space="0" w:color="auto"/>
        <w:bottom w:val="none" w:sz="0" w:space="0" w:color="auto"/>
        <w:right w:val="none" w:sz="0" w:space="0" w:color="auto"/>
      </w:divBdr>
    </w:div>
    <w:div w:id="1905874685">
      <w:bodyDiv w:val="1"/>
      <w:marLeft w:val="0"/>
      <w:marRight w:val="0"/>
      <w:marTop w:val="0"/>
      <w:marBottom w:val="0"/>
      <w:divBdr>
        <w:top w:val="none" w:sz="0" w:space="0" w:color="auto"/>
        <w:left w:val="none" w:sz="0" w:space="0" w:color="auto"/>
        <w:bottom w:val="none" w:sz="0" w:space="0" w:color="auto"/>
        <w:right w:val="none" w:sz="0" w:space="0" w:color="auto"/>
      </w:divBdr>
      <w:divsChild>
        <w:div w:id="898055711">
          <w:marLeft w:val="0"/>
          <w:marRight w:val="0"/>
          <w:marTop w:val="0"/>
          <w:marBottom w:val="0"/>
          <w:divBdr>
            <w:top w:val="none" w:sz="0" w:space="0" w:color="auto"/>
            <w:left w:val="none" w:sz="0" w:space="0" w:color="auto"/>
            <w:bottom w:val="none" w:sz="0" w:space="0" w:color="auto"/>
            <w:right w:val="none" w:sz="0" w:space="0" w:color="auto"/>
          </w:divBdr>
        </w:div>
        <w:div w:id="983460984">
          <w:marLeft w:val="0"/>
          <w:marRight w:val="0"/>
          <w:marTop w:val="0"/>
          <w:marBottom w:val="0"/>
          <w:divBdr>
            <w:top w:val="none" w:sz="0" w:space="0" w:color="auto"/>
            <w:left w:val="none" w:sz="0" w:space="0" w:color="auto"/>
            <w:bottom w:val="none" w:sz="0" w:space="0" w:color="auto"/>
            <w:right w:val="none" w:sz="0" w:space="0" w:color="auto"/>
          </w:divBdr>
        </w:div>
      </w:divsChild>
    </w:div>
    <w:div w:id="2070641685">
      <w:bodyDiv w:val="1"/>
      <w:marLeft w:val="0"/>
      <w:marRight w:val="0"/>
      <w:marTop w:val="0"/>
      <w:marBottom w:val="0"/>
      <w:divBdr>
        <w:top w:val="none" w:sz="0" w:space="0" w:color="auto"/>
        <w:left w:val="none" w:sz="0" w:space="0" w:color="auto"/>
        <w:bottom w:val="none" w:sz="0" w:space="0" w:color="auto"/>
        <w:right w:val="none" w:sz="0" w:space="0" w:color="auto"/>
      </w:divBdr>
    </w:div>
    <w:div w:id="2110467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JP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JP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G"/><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skranz@fsu.edu"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39337-BAE6-0943-8512-BD7CB1366D8F}">
  <ds:schemaRefs>
    <ds:schemaRef ds:uri="http://schemas.openxmlformats.org/officeDocument/2006/bibliography"/>
  </ds:schemaRefs>
</ds:datastoreItem>
</file>

<file path=customXml/itemProps2.xml><?xml version="1.0" encoding="utf-8"?>
<ds:datastoreItem xmlns:ds="http://schemas.openxmlformats.org/officeDocument/2006/customXml" ds:itemID="{274AC3D8-187E-9B4E-8158-88A0400FE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22695</Words>
  <Characters>129362</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Florida State University</Company>
  <LinksUpToDate>false</LinksUpToDate>
  <CharactersWithSpaces>151754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Sven A. Kranz</dc:creator>
  <cp:lastModifiedBy>Sven Kranz</cp:lastModifiedBy>
  <cp:revision>3</cp:revision>
  <cp:lastPrinted>2019-09-30T15:54:00Z</cp:lastPrinted>
  <dcterms:created xsi:type="dcterms:W3CDTF">2020-03-02T20:47:00Z</dcterms:created>
  <dcterms:modified xsi:type="dcterms:W3CDTF">2020-03-02T20:47:00Z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http://www.zotero.org/styles/deep-sea-research-part-i</vt:lpwstr>
  </property>
  <property fmtid="{D5CDD505-2E9C-101B-9397-08002B2CF9AE}" pid="11" name="Mendeley Recent Style Name 4_1">
    <vt:lpwstr>Deep-Sea Research Part I</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http://www.zotero.org/styles/limnology-and-oceanography</vt:lpwstr>
  </property>
  <property fmtid="{D5CDD505-2E9C-101B-9397-08002B2CF9AE}" pid="15" name="Mendeley Recent Style Name 6_1">
    <vt:lpwstr>Limnology and Oceanography</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