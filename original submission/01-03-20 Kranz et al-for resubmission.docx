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4E2E3" w14:textId="77777777" w:rsidR="00ED0FC6" w:rsidRPr="00622CF5" w:rsidRDefault="00ED0FC6" w:rsidP="00ED0FC6">
      <w:pPr>
        <w:spacing w:line="360" w:lineRule="auto"/>
        <w:rPr>
          <w:b/>
          <w:sz w:val="28"/>
        </w:rPr>
      </w:pPr>
      <w:r w:rsidRPr="00622CF5">
        <w:rPr>
          <w:b/>
          <w:sz w:val="28"/>
        </w:rPr>
        <w:t>Lagrangian studies of marine production: a multi-method assessment of productivity relationships in the California Current Ecosystem upwelling region</w:t>
      </w:r>
    </w:p>
    <w:p w14:paraId="1B3E728A" w14:textId="77777777" w:rsidR="00073962" w:rsidRPr="00622CF5" w:rsidRDefault="00073962" w:rsidP="002334BB">
      <w:pPr>
        <w:spacing w:line="360" w:lineRule="auto"/>
        <w:rPr>
          <w:b/>
          <w:iCs/>
          <w:sz w:val="28"/>
        </w:rPr>
      </w:pPr>
    </w:p>
    <w:p w14:paraId="45BCD619" w14:textId="77777777" w:rsidR="0049728D" w:rsidRPr="00622CF5" w:rsidRDefault="009021FB" w:rsidP="002334BB">
      <w:pPr>
        <w:spacing w:line="360" w:lineRule="auto"/>
        <w:rPr>
          <w:iCs/>
        </w:rPr>
      </w:pPr>
      <w:r w:rsidRPr="00622CF5">
        <w:rPr>
          <w:iCs/>
        </w:rPr>
        <w:t xml:space="preserve">Sven A </w:t>
      </w:r>
      <w:r w:rsidR="0049728D" w:rsidRPr="00622CF5">
        <w:rPr>
          <w:iCs/>
        </w:rPr>
        <w:t>Kranz</w:t>
      </w:r>
      <w:r w:rsidR="00B45A1B" w:rsidRPr="00622CF5">
        <w:rPr>
          <w:iCs/>
          <w:vertAlign w:val="superscript"/>
        </w:rPr>
        <w:t>1,*</w:t>
      </w:r>
      <w:r w:rsidR="0049728D" w:rsidRPr="00622CF5">
        <w:rPr>
          <w:iCs/>
        </w:rPr>
        <w:t xml:space="preserve">, </w:t>
      </w:r>
      <w:r w:rsidRPr="00622CF5">
        <w:rPr>
          <w:iCs/>
        </w:rPr>
        <w:t xml:space="preserve">Seaver </w:t>
      </w:r>
      <w:r w:rsidR="006F6FE5" w:rsidRPr="00622CF5">
        <w:rPr>
          <w:iCs/>
        </w:rPr>
        <w:t>Wang</w:t>
      </w:r>
      <w:r w:rsidR="00B45A1B" w:rsidRPr="00622CF5">
        <w:rPr>
          <w:iCs/>
          <w:vertAlign w:val="superscript"/>
        </w:rPr>
        <w:t>2</w:t>
      </w:r>
      <w:r w:rsidR="006F6FE5" w:rsidRPr="00622CF5">
        <w:rPr>
          <w:iCs/>
        </w:rPr>
        <w:t>,</w:t>
      </w:r>
      <w:r w:rsidRPr="00622CF5">
        <w:rPr>
          <w:iCs/>
        </w:rPr>
        <w:t xml:space="preserve"> Thomas B</w:t>
      </w:r>
      <w:r w:rsidR="006F6FE5" w:rsidRPr="00622CF5">
        <w:rPr>
          <w:iCs/>
        </w:rPr>
        <w:t xml:space="preserve"> </w:t>
      </w:r>
      <w:r w:rsidR="0049728D" w:rsidRPr="00622CF5">
        <w:rPr>
          <w:iCs/>
        </w:rPr>
        <w:t>Kelly</w:t>
      </w:r>
      <w:r w:rsidR="00B45A1B" w:rsidRPr="00622CF5">
        <w:rPr>
          <w:iCs/>
          <w:vertAlign w:val="superscript"/>
        </w:rPr>
        <w:t>1</w:t>
      </w:r>
      <w:r w:rsidR="0049728D" w:rsidRPr="00622CF5">
        <w:rPr>
          <w:iCs/>
        </w:rPr>
        <w:t xml:space="preserve">, </w:t>
      </w:r>
      <w:r w:rsidRPr="00622CF5">
        <w:rPr>
          <w:iCs/>
        </w:rPr>
        <w:t>Michael R Stukel</w:t>
      </w:r>
      <w:r w:rsidR="00B45A1B" w:rsidRPr="00622CF5">
        <w:rPr>
          <w:iCs/>
          <w:vertAlign w:val="superscript"/>
        </w:rPr>
        <w:t>1,3</w:t>
      </w:r>
      <w:r w:rsidRPr="00622CF5">
        <w:rPr>
          <w:iCs/>
        </w:rPr>
        <w:t>,</w:t>
      </w:r>
      <w:r w:rsidR="00660E70" w:rsidRPr="00622CF5">
        <w:rPr>
          <w:iCs/>
        </w:rPr>
        <w:t xml:space="preserve"> </w:t>
      </w:r>
      <w:r w:rsidR="00073962" w:rsidRPr="00622CF5">
        <w:rPr>
          <w:iCs/>
        </w:rPr>
        <w:t>Ralf</w:t>
      </w:r>
      <w:r w:rsidR="0035235F" w:rsidRPr="00622CF5">
        <w:rPr>
          <w:iCs/>
        </w:rPr>
        <w:t xml:space="preserve"> Goeri</w:t>
      </w:r>
      <w:r w:rsidR="00F05BFE" w:rsidRPr="00622CF5">
        <w:rPr>
          <w:iCs/>
        </w:rPr>
        <w:t>c</w:t>
      </w:r>
      <w:r w:rsidR="0035235F" w:rsidRPr="00622CF5">
        <w:rPr>
          <w:iCs/>
        </w:rPr>
        <w:t>ke</w:t>
      </w:r>
      <w:r w:rsidR="004F3059" w:rsidRPr="00622CF5">
        <w:rPr>
          <w:iCs/>
          <w:vertAlign w:val="superscript"/>
        </w:rPr>
        <w:t>4</w:t>
      </w:r>
      <w:r w:rsidR="00073962" w:rsidRPr="00622CF5">
        <w:rPr>
          <w:iCs/>
        </w:rPr>
        <w:t xml:space="preserve">, </w:t>
      </w:r>
      <w:r w:rsidR="0035235F" w:rsidRPr="00622CF5">
        <w:rPr>
          <w:iCs/>
        </w:rPr>
        <w:t xml:space="preserve">Michael </w:t>
      </w:r>
      <w:r w:rsidR="00020311" w:rsidRPr="00622CF5">
        <w:rPr>
          <w:iCs/>
        </w:rPr>
        <w:t xml:space="preserve">R. </w:t>
      </w:r>
      <w:r w:rsidR="00073962" w:rsidRPr="00622CF5">
        <w:rPr>
          <w:iCs/>
        </w:rPr>
        <w:t>Landry</w:t>
      </w:r>
      <w:r w:rsidR="004F3059" w:rsidRPr="00622CF5">
        <w:rPr>
          <w:iCs/>
          <w:vertAlign w:val="superscript"/>
        </w:rPr>
        <w:t>4</w:t>
      </w:r>
      <w:r w:rsidR="0049728D" w:rsidRPr="00622CF5">
        <w:rPr>
          <w:iCs/>
        </w:rPr>
        <w:t xml:space="preserve">, </w:t>
      </w:r>
      <w:r w:rsidRPr="00622CF5">
        <w:rPr>
          <w:iCs/>
        </w:rPr>
        <w:t xml:space="preserve">Nicolas </w:t>
      </w:r>
      <w:r w:rsidR="00B45A1B" w:rsidRPr="00622CF5">
        <w:rPr>
          <w:iCs/>
        </w:rPr>
        <w:t>Cassar</w:t>
      </w:r>
      <w:r w:rsidR="00B45A1B" w:rsidRPr="00622CF5">
        <w:rPr>
          <w:iCs/>
          <w:vertAlign w:val="superscript"/>
        </w:rPr>
        <w:t>2</w:t>
      </w:r>
    </w:p>
    <w:p w14:paraId="786E5F3C" w14:textId="77777777" w:rsidR="0049728D" w:rsidRPr="00622CF5" w:rsidRDefault="0049728D" w:rsidP="002334BB">
      <w:pPr>
        <w:spacing w:line="360" w:lineRule="auto"/>
      </w:pPr>
    </w:p>
    <w:p w14:paraId="3D487F0D" w14:textId="77777777" w:rsidR="00B45A1B" w:rsidRPr="00622CF5" w:rsidRDefault="00B45A1B" w:rsidP="002334BB">
      <w:pPr>
        <w:spacing w:line="360" w:lineRule="auto"/>
      </w:pPr>
      <w:bookmarkStart w:id="0" w:name="_Hlk532385328"/>
      <w:r w:rsidRPr="00622CF5">
        <w:rPr>
          <w:vertAlign w:val="superscript"/>
        </w:rPr>
        <w:t>1</w:t>
      </w:r>
      <w:r w:rsidRPr="00622CF5">
        <w:t>Dept. of Earth, Ocean &amp; Atmospheric Sciences, Florida State University, Tallahassee, FL</w:t>
      </w:r>
    </w:p>
    <w:p w14:paraId="213EF21D" w14:textId="77777777" w:rsidR="00B45A1B" w:rsidRPr="00622CF5" w:rsidRDefault="00B45A1B" w:rsidP="002334BB">
      <w:pPr>
        <w:spacing w:line="360" w:lineRule="auto"/>
      </w:pPr>
      <w:r w:rsidRPr="00622CF5">
        <w:rPr>
          <w:vertAlign w:val="superscript"/>
        </w:rPr>
        <w:t>2</w:t>
      </w:r>
      <w:r w:rsidRPr="00622CF5">
        <w:t>Division of Earth and Ocean Sciences, Duke University, Durham, NC</w:t>
      </w:r>
    </w:p>
    <w:p w14:paraId="06DAF497" w14:textId="77777777" w:rsidR="00B45A1B" w:rsidRPr="00622CF5" w:rsidRDefault="00B45A1B" w:rsidP="002334BB">
      <w:pPr>
        <w:spacing w:line="360" w:lineRule="auto"/>
      </w:pPr>
      <w:r w:rsidRPr="00622CF5">
        <w:rPr>
          <w:vertAlign w:val="superscript"/>
        </w:rPr>
        <w:t>3</w:t>
      </w:r>
      <w:r w:rsidRPr="00622CF5">
        <w:t xml:space="preserve">Center for Ocean-Atmospheric Prediction Studies, Florida State </w:t>
      </w:r>
      <w:r w:rsidR="00660E70" w:rsidRPr="00622CF5">
        <w:t>University</w:t>
      </w:r>
      <w:r w:rsidRPr="00622CF5">
        <w:t>, Tallahassee, FL</w:t>
      </w:r>
    </w:p>
    <w:p w14:paraId="18E60539" w14:textId="77777777" w:rsidR="0049728D" w:rsidRPr="00622CF5" w:rsidRDefault="00DD2316" w:rsidP="002334BB">
      <w:pPr>
        <w:spacing w:line="360" w:lineRule="auto"/>
      </w:pPr>
      <w:r w:rsidRPr="00622CF5">
        <w:rPr>
          <w:vertAlign w:val="superscript"/>
        </w:rPr>
        <w:t>4</w:t>
      </w:r>
      <w:r w:rsidRPr="00622CF5">
        <w:t>Integrative Oceanography Division, Scripps Institution of Oceanography, La Jolla, CA</w:t>
      </w:r>
    </w:p>
    <w:p w14:paraId="4B63104E" w14:textId="77777777" w:rsidR="00DD2316" w:rsidRPr="00622CF5" w:rsidRDefault="00DD2316" w:rsidP="002334BB">
      <w:pPr>
        <w:spacing w:line="360" w:lineRule="auto"/>
      </w:pPr>
    </w:p>
    <w:p w14:paraId="32756DCF" w14:textId="77777777" w:rsidR="00B45A1B" w:rsidRPr="00622CF5" w:rsidRDefault="00B45A1B" w:rsidP="002334BB">
      <w:pPr>
        <w:spacing w:line="360" w:lineRule="auto"/>
      </w:pPr>
      <w:r w:rsidRPr="00622CF5">
        <w:t>* Corresponding Author: Sven A Kranz (</w:t>
      </w:r>
      <w:hyperlink r:id="rId9" w:history="1">
        <w:r w:rsidRPr="00622CF5">
          <w:rPr>
            <w:rStyle w:val="Hyperlink"/>
          </w:rPr>
          <w:t>skranz@fsu.edu</w:t>
        </w:r>
      </w:hyperlink>
      <w:r w:rsidRPr="00622CF5">
        <w:t>)</w:t>
      </w:r>
    </w:p>
    <w:p w14:paraId="5E026022" w14:textId="77777777" w:rsidR="00B45A1B" w:rsidRPr="00622CF5" w:rsidRDefault="00B45A1B" w:rsidP="002334BB">
      <w:pPr>
        <w:spacing w:line="360" w:lineRule="auto"/>
      </w:pPr>
    </w:p>
    <w:p w14:paraId="501C3B9A" w14:textId="1277F79B" w:rsidR="00245841" w:rsidRPr="00622CF5" w:rsidRDefault="00B45A1B" w:rsidP="002334BB">
      <w:pPr>
        <w:spacing w:line="360" w:lineRule="auto"/>
        <w:rPr>
          <w:u w:val="single"/>
        </w:rPr>
      </w:pPr>
      <w:r w:rsidRPr="00622CF5">
        <w:rPr>
          <w:u w:val="single"/>
        </w:rPr>
        <w:t>Keywords</w:t>
      </w:r>
      <w:r w:rsidRPr="00622CF5">
        <w:t>:</w:t>
      </w:r>
      <w:r w:rsidR="00C343DF" w:rsidRPr="00622CF5">
        <w:t xml:space="preserve"> </w:t>
      </w:r>
      <w:r w:rsidR="00955008" w:rsidRPr="00622CF5">
        <w:t xml:space="preserve">Gross </w:t>
      </w:r>
      <w:r w:rsidR="00C343DF" w:rsidRPr="00622CF5">
        <w:t xml:space="preserve">Primary </w:t>
      </w:r>
      <w:r w:rsidR="0063162F" w:rsidRPr="00622CF5">
        <w:t>Production</w:t>
      </w:r>
      <w:r w:rsidR="00C343DF" w:rsidRPr="00622CF5">
        <w:t xml:space="preserve">, </w:t>
      </w:r>
      <w:r w:rsidR="00245841" w:rsidRPr="00622CF5">
        <w:t>Long Term Ecological Research, Equilibrium Inlet Mass spectrometry</w:t>
      </w:r>
      <w:r w:rsidR="00C343DF" w:rsidRPr="00622CF5">
        <w:t xml:space="preserve">, </w:t>
      </w:r>
      <w:r w:rsidR="00955008" w:rsidRPr="00622CF5">
        <w:t>Carbon Export</w:t>
      </w:r>
      <w:r w:rsidR="001959F3" w:rsidRPr="00622CF5">
        <w:t xml:space="preserve">, </w:t>
      </w:r>
      <w:r w:rsidR="00955008" w:rsidRPr="00622CF5">
        <w:t xml:space="preserve">Net Community Production, </w:t>
      </w:r>
    </w:p>
    <w:p w14:paraId="6627731C" w14:textId="77777777" w:rsidR="00B45A1B" w:rsidRPr="00622CF5" w:rsidRDefault="00233D0C" w:rsidP="002334BB">
      <w:pPr>
        <w:spacing w:line="360" w:lineRule="auto"/>
      </w:pPr>
      <w:r w:rsidRPr="00622CF5">
        <w:rPr>
          <w:u w:val="single"/>
        </w:rPr>
        <w:t>Index Terms</w:t>
      </w:r>
      <w:r w:rsidRPr="00622CF5">
        <w:t xml:space="preserve">: </w:t>
      </w:r>
    </w:p>
    <w:p w14:paraId="5C877D4F" w14:textId="79BDE258" w:rsidR="00AF1734" w:rsidRPr="00622CF5" w:rsidRDefault="00AF1734" w:rsidP="00AF1734">
      <w:pPr>
        <w:spacing w:line="480" w:lineRule="auto"/>
        <w:contextualSpacing/>
        <w:rPr>
          <w:b/>
        </w:rPr>
      </w:pPr>
      <w:r w:rsidRPr="00622CF5">
        <w:rPr>
          <w:b/>
        </w:rPr>
        <w:t>4227 Diel, seasonal, and annual cycles, 0460 Marine systems, 0414 Biogeochemical cycles, processes, and modeling, 4806 Carbon cycling, 4820 Gases</w:t>
      </w:r>
    </w:p>
    <w:p w14:paraId="5182EC50" w14:textId="0C325F8C" w:rsidR="00233D0C" w:rsidRPr="00622CF5" w:rsidRDefault="00443664" w:rsidP="00443664">
      <w:r>
        <w:br w:type="page"/>
      </w:r>
    </w:p>
    <w:bookmarkEnd w:id="0"/>
    <w:p w14:paraId="60A408D7" w14:textId="77777777" w:rsidR="00E4206C" w:rsidRPr="00622CF5" w:rsidRDefault="00E4206C" w:rsidP="00E4206C">
      <w:pPr>
        <w:spacing w:line="360" w:lineRule="auto"/>
        <w:rPr>
          <w:b/>
        </w:rPr>
      </w:pPr>
      <w:r w:rsidRPr="00622CF5">
        <w:rPr>
          <w:b/>
        </w:rPr>
        <w:lastRenderedPageBreak/>
        <w:t>Abstract</w:t>
      </w:r>
    </w:p>
    <w:p w14:paraId="0FF3FC45" w14:textId="52B867AB" w:rsidR="00E4206C" w:rsidRPr="00622CF5" w:rsidRDefault="00E4206C" w:rsidP="00E4206C">
      <w:pPr>
        <w:spacing w:line="360" w:lineRule="auto"/>
        <w:rPr>
          <w:color w:val="000000" w:themeColor="text1"/>
        </w:rPr>
      </w:pPr>
      <w:del w:id="1" w:author="Sven Kranz" w:date="2020-02-24T12:47:00Z">
        <w:r w:rsidRPr="001A1437" w:rsidDel="00E616C8">
          <w:rPr>
            <w:color w:val="000000" w:themeColor="text1"/>
          </w:rPr>
          <w:delText>Upwelling of nutrient rich waters along continental shelves generates highly productive marine ecosystems affecting planktonic communities from coastal to offshore domains. Methods to constrain pelagic productivity are often based on different physiological or e</w:delText>
        </w:r>
        <w:r w:rsidRPr="00663C44" w:rsidDel="00E616C8">
          <w:rPr>
            <w:color w:val="000000" w:themeColor="text1"/>
          </w:rPr>
          <w:delText xml:space="preserve">cosystem processes, hence describe different biogeochemically important processes. </w:delText>
        </w:r>
      </w:del>
      <w:del w:id="2" w:author="Sven Kranz" w:date="2020-02-24T12:48:00Z">
        <w:r w:rsidRPr="00663C44" w:rsidDel="00E616C8">
          <w:rPr>
            <w:color w:val="000000" w:themeColor="text1"/>
          </w:rPr>
          <w:delText>Here, we present a</w:delText>
        </w:r>
      </w:del>
      <w:ins w:id="3" w:author="Sven Kranz" w:date="2020-02-24T12:48:00Z">
        <w:r w:rsidR="00E616C8" w:rsidRPr="001A1437">
          <w:rPr>
            <w:color w:val="000000" w:themeColor="text1"/>
            <w:rPrChange w:id="4" w:author="Sven Kranz" w:date="2020-02-28T10:39:00Z">
              <w:rPr>
                <w:color w:val="000000" w:themeColor="text1"/>
                <w:highlight w:val="yellow"/>
              </w:rPr>
            </w:rPrChange>
          </w:rPr>
          <w:t>A</w:t>
        </w:r>
      </w:ins>
      <w:r w:rsidRPr="00622CF5">
        <w:rPr>
          <w:color w:val="000000" w:themeColor="text1"/>
        </w:rPr>
        <w:t xml:space="preserve"> multi-method process-oriented investigation of diverse productivity measures in the California Current Ecosystem (CCE) Long-Term Ecological Research study region, </w:t>
      </w:r>
      <w:r w:rsidRPr="00622CF5">
        <w:rPr>
          <w:rFonts w:eastAsiaTheme="minorEastAsia"/>
          <w:color w:val="000000" w:themeColor="text1"/>
        </w:rPr>
        <w:t>a complex physical environment</w:t>
      </w:r>
      <w:ins w:id="5" w:author="Sven Kranz" w:date="2020-02-24T12:50:00Z">
        <w:r w:rsidR="00E616C8">
          <w:rPr>
            <w:rFonts w:eastAsiaTheme="minorEastAsia"/>
            <w:color w:val="000000" w:themeColor="text1"/>
          </w:rPr>
          <w:t xml:space="preserve"> is presented</w:t>
        </w:r>
      </w:ins>
      <w:r w:rsidRPr="00622CF5">
        <w:rPr>
          <w:rFonts w:eastAsiaTheme="minorEastAsia"/>
          <w:color w:val="000000" w:themeColor="text1"/>
        </w:rPr>
        <w:t>.</w:t>
      </w:r>
      <w:r w:rsidRPr="00622CF5">
        <w:rPr>
          <w:color w:val="000000" w:themeColor="text1"/>
        </w:rPr>
        <w:t xml:space="preserve"> </w:t>
      </w:r>
      <w:del w:id="6" w:author="Sven Kranz" w:date="2020-02-28T10:36:00Z">
        <w:r w:rsidRPr="00622CF5" w:rsidDel="001A1437">
          <w:rPr>
            <w:color w:val="000000" w:themeColor="text1"/>
          </w:rPr>
          <w:delText>The data are from s</w:delText>
        </w:r>
      </w:del>
      <w:ins w:id="7" w:author="Sven Kranz" w:date="2020-02-28T10:36:00Z">
        <w:r w:rsidR="001A1437">
          <w:rPr>
            <w:color w:val="000000" w:themeColor="text1"/>
          </w:rPr>
          <w:t>S</w:t>
        </w:r>
      </w:ins>
      <w:r w:rsidRPr="00622CF5">
        <w:rPr>
          <w:color w:val="000000" w:themeColor="text1"/>
        </w:rPr>
        <w:t xml:space="preserve">even multi-day deployments over two field expeditions (spring 2016 and summer 2017) </w:t>
      </w:r>
      <w:del w:id="8" w:author="Sven Kranz" w:date="2020-02-28T10:36:00Z">
        <w:r w:rsidRPr="00622CF5" w:rsidDel="001A1437">
          <w:rPr>
            <w:color w:val="000000" w:themeColor="text1"/>
          </w:rPr>
          <w:delText xml:space="preserve">and </w:delText>
        </w:r>
      </w:del>
      <w:r w:rsidRPr="00622CF5">
        <w:rPr>
          <w:color w:val="000000" w:themeColor="text1"/>
        </w:rPr>
        <w:t>cover</w:t>
      </w:r>
      <w:ins w:id="9" w:author="Sven Kranz" w:date="2020-02-28T10:36:00Z">
        <w:r w:rsidR="001A1437">
          <w:rPr>
            <w:color w:val="000000" w:themeColor="text1"/>
          </w:rPr>
          <w:t>ing</w:t>
        </w:r>
      </w:ins>
      <w:r w:rsidRPr="00622CF5">
        <w:rPr>
          <w:color w:val="000000" w:themeColor="text1"/>
        </w:rPr>
        <w:t xml:space="preserve"> a transition region from high to low productivity</w:t>
      </w:r>
      <w:ins w:id="10" w:author="Sven Kranz" w:date="2020-02-28T10:36:00Z">
        <w:r w:rsidR="001A1437">
          <w:rPr>
            <w:color w:val="000000" w:themeColor="text1"/>
          </w:rPr>
          <w:t xml:space="preserve"> were performed</w:t>
        </w:r>
      </w:ins>
      <w:r w:rsidRPr="00622CF5">
        <w:rPr>
          <w:color w:val="000000" w:themeColor="text1"/>
        </w:rPr>
        <w:t xml:space="preserve">. </w:t>
      </w:r>
      <w:r w:rsidRPr="00622CF5">
        <w:t xml:space="preserve">Employing a Lagrangian study design, </w:t>
      </w:r>
      <w:del w:id="11" w:author="Sven Kranz" w:date="2020-02-28T10:36:00Z">
        <w:r w:rsidRPr="00622CF5" w:rsidDel="001A1437">
          <w:delText xml:space="preserve">we aimed to follow the </w:delText>
        </w:r>
      </w:del>
      <w:r w:rsidRPr="00622CF5">
        <w:t xml:space="preserve">water parcels </w:t>
      </w:r>
      <w:ins w:id="12" w:author="Sven Kranz" w:date="2020-02-28T10:36:00Z">
        <w:r w:rsidR="001A1437">
          <w:t xml:space="preserve">were followed </w:t>
        </w:r>
      </w:ins>
      <w:r w:rsidRPr="00622CF5">
        <w:t>over several days, comparing 24 h in-situ measurements (</w:t>
      </w:r>
      <w:r w:rsidRPr="00622CF5">
        <w:rPr>
          <w:vertAlign w:val="superscript"/>
        </w:rPr>
        <w:t>14</w:t>
      </w:r>
      <w:r w:rsidRPr="00622CF5">
        <w:t xml:space="preserve">C and </w:t>
      </w:r>
      <w:r w:rsidRPr="00622CF5">
        <w:rPr>
          <w:vertAlign w:val="superscript"/>
        </w:rPr>
        <w:t>15</w:t>
      </w:r>
      <w:r w:rsidRPr="00622CF5">
        <w:t>NO</w:t>
      </w:r>
      <w:r w:rsidRPr="00622CF5">
        <w:rPr>
          <w:vertAlign w:val="subscript"/>
        </w:rPr>
        <w:t>3</w:t>
      </w:r>
      <w:r w:rsidRPr="00622CF5">
        <w:t xml:space="preserve">, uptake, sediment trap export, dilution estimates of phytoplankton growth and microzooplankton grazing) with high-resolution productivity measurements by Fast Repetition Rate Fluorometry (FRRF) and Equilibrium Inlet Mass Spectrometry (EIMS). </w:t>
      </w:r>
      <w:del w:id="13" w:author="Sven Kranz" w:date="2020-02-28T10:37:00Z">
        <w:r w:rsidRPr="00622CF5" w:rsidDel="001A1437">
          <w:rPr>
            <w:rFonts w:eastAsiaTheme="minorEastAsia"/>
            <w:color w:val="000000" w:themeColor="text1"/>
          </w:rPr>
          <w:delText>Our r</w:delText>
        </w:r>
      </w:del>
      <w:ins w:id="14" w:author="Sven Kranz" w:date="2020-02-28T10:37:00Z">
        <w:r w:rsidR="001A1437">
          <w:rPr>
            <w:rFonts w:eastAsiaTheme="minorEastAsia"/>
            <w:color w:val="000000" w:themeColor="text1"/>
          </w:rPr>
          <w:t>R</w:t>
        </w:r>
      </w:ins>
      <w:r w:rsidRPr="00622CF5">
        <w:rPr>
          <w:rFonts w:eastAsiaTheme="minorEastAsia"/>
          <w:color w:val="000000" w:themeColor="text1"/>
        </w:rPr>
        <w:t xml:space="preserve">esults show the importance of accounting for temporal and fine spatial scale variability when estimating ecosystem production. FRRF and EIMS measurements resolved diel patterns in gross primary and net community production. Diel productivity changes agreed well with comparable more traditional measurements. </w:t>
      </w:r>
      <w:r w:rsidRPr="001A1437">
        <w:t xml:space="preserve">While differences in productivity metrics calculated over different time intervals were considerable, as </w:t>
      </w:r>
      <w:r w:rsidRPr="001A1437">
        <w:rPr>
          <w:rPrChange w:id="15" w:author="Sven Kranz" w:date="2020-02-28T10:39:00Z">
            <w:rPr/>
          </w:rPrChange>
        </w:rPr>
        <w:t xml:space="preserve">those methods rely on different base assumptions, </w:t>
      </w:r>
      <w:del w:id="16" w:author="Sven Kranz" w:date="2020-02-28T10:37:00Z">
        <w:r w:rsidRPr="001A1437" w:rsidDel="001A1437">
          <w:rPr>
            <w:rPrChange w:id="17" w:author="Sven Kranz" w:date="2020-02-28T10:39:00Z">
              <w:rPr/>
            </w:rPrChange>
          </w:rPr>
          <w:delText xml:space="preserve">our </w:delText>
        </w:r>
      </w:del>
      <w:ins w:id="18" w:author="Sven Kranz" w:date="2020-02-28T10:37:00Z">
        <w:r w:rsidR="001A1437" w:rsidRPr="001A1437">
          <w:rPr>
            <w:rPrChange w:id="19" w:author="Sven Kranz" w:date="2020-02-28T10:39:00Z">
              <w:rPr>
                <w:highlight w:val="yellow"/>
              </w:rPr>
            </w:rPrChange>
          </w:rPr>
          <w:t>the</w:t>
        </w:r>
        <w:r w:rsidR="001A1437" w:rsidRPr="001A1437">
          <w:t xml:space="preserve"> </w:t>
        </w:r>
      </w:ins>
      <w:r w:rsidRPr="001A1437">
        <w:t>data can be used to explain ecosystem processes which would otherwise have gone unnoticed</w:t>
      </w:r>
      <w:r w:rsidRPr="001A1437">
        <w:rPr>
          <w:rPrChange w:id="20" w:author="Sven Kranz" w:date="2020-02-28T10:39:00Z">
            <w:rPr/>
          </w:rPrChange>
        </w:rPr>
        <w:t>.</w:t>
      </w:r>
      <w:r w:rsidRPr="001A1437">
        <w:rPr>
          <w:rFonts w:eastAsiaTheme="minorEastAsia"/>
          <w:color w:val="000000" w:themeColor="text1"/>
          <w:rPrChange w:id="21" w:author="Sven Kranz" w:date="2020-02-28T10:39:00Z">
            <w:rPr>
              <w:rFonts w:eastAsiaTheme="minorEastAsia"/>
              <w:color w:val="000000" w:themeColor="text1"/>
            </w:rPr>
          </w:rPrChange>
        </w:rPr>
        <w:t xml:space="preserve"> The processes resolved from this method comparison can help to further our understanding of </w:t>
      </w:r>
      <w:del w:id="22" w:author="Sven Kranz" w:date="2020-02-28T10:48:00Z">
        <w:r w:rsidRPr="001A1437" w:rsidDel="00663C44">
          <w:rPr>
            <w:rFonts w:eastAsiaTheme="minorEastAsia"/>
            <w:color w:val="000000" w:themeColor="text1"/>
            <w:rPrChange w:id="23" w:author="Sven Kranz" w:date="2020-02-28T10:39:00Z">
              <w:rPr>
                <w:rFonts w:eastAsiaTheme="minorEastAsia"/>
                <w:color w:val="000000" w:themeColor="text1"/>
              </w:rPr>
            </w:rPrChange>
          </w:rPr>
          <w:delText xml:space="preserve">the </w:delText>
        </w:r>
      </w:del>
      <w:ins w:id="24" w:author="Sven Kranz" w:date="2020-02-24T13:01:00Z">
        <w:r w:rsidR="00A36E5F" w:rsidRPr="001A1437">
          <w:rPr>
            <w:rFonts w:eastAsiaTheme="minorEastAsia"/>
            <w:color w:val="000000" w:themeColor="text1"/>
            <w:rPrChange w:id="25" w:author="Sven Kranz" w:date="2020-02-28T10:39:00Z">
              <w:rPr>
                <w:rFonts w:eastAsiaTheme="minorEastAsia"/>
                <w:color w:val="000000" w:themeColor="text1"/>
                <w:highlight w:val="yellow"/>
              </w:rPr>
            </w:rPrChange>
          </w:rPr>
          <w:t xml:space="preserve">temporal and spatial </w:t>
        </w:r>
      </w:ins>
      <w:r w:rsidRPr="001A1437">
        <w:rPr>
          <w:rFonts w:eastAsiaTheme="minorEastAsia"/>
          <w:color w:val="000000" w:themeColor="text1"/>
        </w:rPr>
        <w:t xml:space="preserve">coupling and decoupling of surface productivity and potential carbon burial </w:t>
      </w:r>
      <w:del w:id="26" w:author="Sven Kranz" w:date="2020-02-24T13:02:00Z">
        <w:r w:rsidRPr="001A1437" w:rsidDel="00A36E5F">
          <w:rPr>
            <w:rFonts w:eastAsiaTheme="minorEastAsia"/>
            <w:color w:val="000000" w:themeColor="text1"/>
          </w:rPr>
          <w:delText xml:space="preserve">in </w:delText>
        </w:r>
      </w:del>
      <w:ins w:id="27" w:author="Sven Kranz" w:date="2020-02-24T13:02:00Z">
        <w:r w:rsidR="00A36E5F" w:rsidRPr="001A1437">
          <w:rPr>
            <w:rFonts w:eastAsiaTheme="minorEastAsia"/>
            <w:color w:val="000000" w:themeColor="text1"/>
            <w:rPrChange w:id="28" w:author="Sven Kranz" w:date="2020-02-28T10:39:00Z">
              <w:rPr>
                <w:rFonts w:eastAsiaTheme="minorEastAsia"/>
                <w:color w:val="000000" w:themeColor="text1"/>
                <w:highlight w:val="yellow"/>
              </w:rPr>
            </w:rPrChange>
          </w:rPr>
          <w:t>in a gradient from</w:t>
        </w:r>
        <w:r w:rsidR="00A36E5F" w:rsidRPr="001A1437">
          <w:rPr>
            <w:rFonts w:eastAsiaTheme="minorEastAsia"/>
            <w:color w:val="000000" w:themeColor="text1"/>
          </w:rPr>
          <w:t xml:space="preserve"> </w:t>
        </w:r>
      </w:ins>
      <w:r w:rsidRPr="001A1437">
        <w:rPr>
          <w:rFonts w:eastAsiaTheme="minorEastAsia"/>
          <w:color w:val="000000" w:themeColor="text1"/>
        </w:rPr>
        <w:t xml:space="preserve">coastal </w:t>
      </w:r>
      <w:del w:id="29" w:author="Sven Kranz" w:date="2020-02-24T13:02:00Z">
        <w:r w:rsidRPr="001A1437" w:rsidDel="00A36E5F">
          <w:rPr>
            <w:rFonts w:eastAsiaTheme="minorEastAsia"/>
            <w:color w:val="000000" w:themeColor="text1"/>
          </w:rPr>
          <w:delText xml:space="preserve">and </w:delText>
        </w:r>
      </w:del>
      <w:ins w:id="30" w:author="Sven Kranz" w:date="2020-02-24T13:02:00Z">
        <w:r w:rsidR="00A36E5F" w:rsidRPr="001A1437">
          <w:rPr>
            <w:rFonts w:eastAsiaTheme="minorEastAsia"/>
            <w:color w:val="000000" w:themeColor="text1"/>
            <w:rPrChange w:id="31" w:author="Sven Kranz" w:date="2020-02-28T10:39:00Z">
              <w:rPr>
                <w:rFonts w:eastAsiaTheme="minorEastAsia"/>
                <w:color w:val="000000" w:themeColor="text1"/>
                <w:highlight w:val="yellow"/>
              </w:rPr>
            </w:rPrChange>
          </w:rPr>
          <w:t>to</w:t>
        </w:r>
        <w:r w:rsidR="00A36E5F" w:rsidRPr="001A1437">
          <w:rPr>
            <w:rFonts w:eastAsiaTheme="minorEastAsia"/>
            <w:color w:val="000000" w:themeColor="text1"/>
          </w:rPr>
          <w:t xml:space="preserve"> </w:t>
        </w:r>
      </w:ins>
      <w:r w:rsidRPr="001A1437">
        <w:rPr>
          <w:rFonts w:eastAsiaTheme="minorEastAsia"/>
          <w:color w:val="000000" w:themeColor="text1"/>
        </w:rPr>
        <w:t>offshore ecosystems.</w:t>
      </w:r>
    </w:p>
    <w:p w14:paraId="478BA793" w14:textId="77777777" w:rsidR="00E4206C" w:rsidRPr="00622CF5" w:rsidRDefault="00E4206C" w:rsidP="00E4206C">
      <w:pPr>
        <w:spacing w:before="240" w:line="360" w:lineRule="auto"/>
        <w:rPr>
          <w:b/>
        </w:rPr>
      </w:pPr>
      <w:r w:rsidRPr="00622CF5">
        <w:rPr>
          <w:b/>
        </w:rPr>
        <w:t>Plain Language Summary</w:t>
      </w:r>
    </w:p>
    <w:p w14:paraId="53A89C46" w14:textId="35D43DB1" w:rsidR="00E4206C" w:rsidRPr="00622CF5" w:rsidRDefault="00E4206C" w:rsidP="00E4206C">
      <w:pPr>
        <w:spacing w:line="360" w:lineRule="auto"/>
        <w:rPr>
          <w:rFonts w:eastAsiaTheme="minorEastAsia"/>
          <w:color w:val="000000" w:themeColor="text1"/>
        </w:rPr>
      </w:pPr>
      <w:r w:rsidRPr="00622CF5">
        <w:t>The California Current Ecosystem (CCE) is a site of coastal upwelling and is among the most productive ecosystems in the world oceans, supporting fisheries of much of the western United States, while playing a vital role in the economy of coastal communities.</w:t>
      </w:r>
      <w:r w:rsidRPr="00622CF5">
        <w:rPr>
          <w:b/>
        </w:rPr>
        <w:t xml:space="preserve"> </w:t>
      </w:r>
      <w:r w:rsidRPr="00622CF5">
        <w:rPr>
          <w:color w:val="000000" w:themeColor="text1"/>
        </w:rPr>
        <w:t xml:space="preserve">Accurately assessing marine productivity in such regions is important in order to understand the flux of carbon through the </w:t>
      </w:r>
      <w:r w:rsidR="00622CF5" w:rsidRPr="00622CF5">
        <w:rPr>
          <w:color w:val="000000" w:themeColor="text1"/>
        </w:rPr>
        <w:t>food web</w:t>
      </w:r>
      <w:r w:rsidRPr="00622CF5">
        <w:rPr>
          <w:color w:val="000000" w:themeColor="text1"/>
        </w:rPr>
        <w:t xml:space="preserve"> and the ocean’s ability to sequester carbon dioxide. Productivity </w:t>
      </w:r>
      <w:r w:rsidR="00622CF5" w:rsidRPr="00622CF5">
        <w:rPr>
          <w:color w:val="000000" w:themeColor="text1"/>
        </w:rPr>
        <w:t>assessments are</w:t>
      </w:r>
      <w:r w:rsidRPr="00622CF5">
        <w:rPr>
          <w:color w:val="000000" w:themeColor="text1"/>
        </w:rPr>
        <w:t xml:space="preserve">, however, often based on different methodologies relying on distinct cellular or ecosystem assumptions.  Each individual method can thus be misleading if its assumptions are not met, </w:t>
      </w:r>
      <w:r w:rsidR="00622CF5" w:rsidRPr="00622CF5">
        <w:rPr>
          <w:color w:val="000000" w:themeColor="text1"/>
        </w:rPr>
        <w:t>while</w:t>
      </w:r>
      <w:r w:rsidRPr="00622CF5">
        <w:rPr>
          <w:color w:val="000000" w:themeColor="text1"/>
        </w:rPr>
        <w:t xml:space="preserve"> any single method is likely to fall short in terms of explaining ecosystem dynamics. Here, we present a multi-method process-oriented investigation of diverse productivity methods in the CCE Long-Term Ecological Research study region. Traditional 24h in-situ incubation methods were compared to high temporal resolution measurements using advanced optical and mass spectrometric methods. </w:t>
      </w:r>
      <w:r w:rsidRPr="00622CF5">
        <w:rPr>
          <w:rFonts w:eastAsiaTheme="minorEastAsia"/>
          <w:color w:val="000000" w:themeColor="text1"/>
        </w:rPr>
        <w:t>The productivity rates and ecosystem</w:t>
      </w:r>
      <w:ins w:id="32" w:author="Sven Kranz" w:date="2020-02-28T10:51:00Z">
        <w:r w:rsidR="00663C44">
          <w:rPr>
            <w:rFonts w:eastAsiaTheme="minorEastAsia"/>
            <w:color w:val="000000" w:themeColor="text1"/>
          </w:rPr>
          <w:t xml:space="preserve"> </w:t>
        </w:r>
      </w:ins>
      <w:r w:rsidRPr="00622CF5">
        <w:rPr>
          <w:rFonts w:eastAsiaTheme="minorEastAsia"/>
          <w:color w:val="000000" w:themeColor="text1"/>
        </w:rPr>
        <w:t xml:space="preserve"> </w:t>
      </w:r>
      <w:r w:rsidRPr="00622CF5">
        <w:rPr>
          <w:rFonts w:eastAsiaTheme="minorEastAsia"/>
          <w:color w:val="000000" w:themeColor="text1"/>
        </w:rPr>
        <w:lastRenderedPageBreak/>
        <w:t xml:space="preserve">processes resolved </w:t>
      </w:r>
      <w:r w:rsidR="00AD799B" w:rsidRPr="00622CF5">
        <w:rPr>
          <w:rFonts w:eastAsiaTheme="minorEastAsia"/>
          <w:color w:val="000000" w:themeColor="text1"/>
        </w:rPr>
        <w:t>presented here</w:t>
      </w:r>
      <w:r w:rsidRPr="00622CF5">
        <w:rPr>
          <w:rFonts w:eastAsiaTheme="minorEastAsia"/>
          <w:color w:val="000000" w:themeColor="text1"/>
        </w:rPr>
        <w:t xml:space="preserve"> can help to further our understanding of the linkages between photosynthesis and respiration or carbon production and sequestration. </w:t>
      </w:r>
      <w:r w:rsidR="00AD799B" w:rsidRPr="00622CF5">
        <w:rPr>
          <w:rFonts w:eastAsiaTheme="minorEastAsia"/>
          <w:color w:val="000000" w:themeColor="text1"/>
        </w:rPr>
        <w:t>This</w:t>
      </w:r>
      <w:r w:rsidRPr="00622CF5">
        <w:rPr>
          <w:rFonts w:eastAsiaTheme="minorEastAsia"/>
          <w:color w:val="000000" w:themeColor="text1"/>
        </w:rPr>
        <w:t xml:space="preserve"> approach can als</w:t>
      </w:r>
      <w:r w:rsidR="00AD799B" w:rsidRPr="00622CF5">
        <w:rPr>
          <w:rFonts w:eastAsiaTheme="minorEastAsia"/>
          <w:color w:val="000000" w:themeColor="text1"/>
        </w:rPr>
        <w:t>o</w:t>
      </w:r>
      <w:r w:rsidRPr="00622CF5">
        <w:rPr>
          <w:rFonts w:eastAsiaTheme="minorEastAsia"/>
          <w:color w:val="000000" w:themeColor="text1"/>
        </w:rPr>
        <w:t xml:space="preserve"> help to improve productivity </w:t>
      </w:r>
      <w:r w:rsidR="00622CF5" w:rsidRPr="00622CF5">
        <w:rPr>
          <w:rFonts w:eastAsiaTheme="minorEastAsia"/>
          <w:color w:val="000000" w:themeColor="text1"/>
        </w:rPr>
        <w:t>assessments</w:t>
      </w:r>
      <w:r w:rsidRPr="00622CF5">
        <w:rPr>
          <w:rFonts w:eastAsiaTheme="minorEastAsia"/>
          <w:color w:val="000000" w:themeColor="text1"/>
        </w:rPr>
        <w:t xml:space="preserve"> in complex ecosystems and to resolve the time-scales of these processes.</w:t>
      </w:r>
    </w:p>
    <w:p w14:paraId="11E93293" w14:textId="3F2D606A" w:rsidR="00763012" w:rsidRPr="00622CF5" w:rsidRDefault="009021FB" w:rsidP="009F4CA5">
      <w:pPr>
        <w:spacing w:before="240" w:line="360" w:lineRule="auto"/>
        <w:rPr>
          <w:b/>
          <w:sz w:val="28"/>
        </w:rPr>
      </w:pPr>
      <w:r w:rsidRPr="00622CF5">
        <w:rPr>
          <w:b/>
          <w:sz w:val="28"/>
        </w:rPr>
        <w:t>1. Introduction</w:t>
      </w:r>
    </w:p>
    <w:p w14:paraId="78D6CFD0" w14:textId="7868C440" w:rsidR="00ED0FC6" w:rsidRPr="00622CF5" w:rsidRDefault="00ED0FC6" w:rsidP="002334BB">
      <w:pPr>
        <w:spacing w:line="360" w:lineRule="auto"/>
        <w:ind w:firstLine="720"/>
      </w:pPr>
      <w:r w:rsidRPr="00A36E5F">
        <w:t>Upwelling plays a key role in driving marine primary production along the eastern continental margins of the world’s oceans</w:t>
      </w:r>
      <w:ins w:id="33" w:author="Sven Kranz" w:date="2020-02-24T13:07:00Z">
        <w:r w:rsidR="00A36E5F" w:rsidRPr="00A36E5F">
          <w:rPr>
            <w:rPrChange w:id="34" w:author="Sven Kranz" w:date="2020-02-24T13:07:00Z">
              <w:rPr>
                <w:highlight w:val="yellow"/>
              </w:rPr>
            </w:rPrChange>
          </w:rPr>
          <w:t>,</w:t>
        </w:r>
      </w:ins>
      <w:ins w:id="35" w:author="Sven Kranz" w:date="2020-02-24T13:06:00Z">
        <w:r w:rsidR="00A36E5F">
          <w:t xml:space="preserve"> making these ecosystems some of the most productive regions in the world</w:t>
        </w:r>
      </w:ins>
      <w:r w:rsidR="000C6590" w:rsidRPr="00622CF5">
        <w:t xml:space="preserve"> </w:t>
      </w:r>
      <w:r w:rsidR="00D528BA" w:rsidRPr="00622CF5">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622CF5">
        <w:instrText xml:space="preserve"> ADDIN EN.CITE </w:instrText>
      </w:r>
      <w:r w:rsidR="000D66FA" w:rsidRPr="00622CF5">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622CF5">
        <w:instrText xml:space="preserve"> ADDIN EN.CITE.DATA </w:instrText>
      </w:r>
      <w:r w:rsidR="000D66FA" w:rsidRPr="00622CF5">
        <w:fldChar w:fldCharType="end"/>
      </w:r>
      <w:r w:rsidR="00D528BA" w:rsidRPr="00622CF5">
        <w:fldChar w:fldCharType="separate"/>
      </w:r>
      <w:r w:rsidR="000D66FA" w:rsidRPr="00622CF5">
        <w:rPr>
          <w:noProof/>
        </w:rPr>
        <w:t>(</w:t>
      </w:r>
      <w:hyperlink w:anchor="_ENREF_12" w:tooltip="Chavez, 2009 #8975" w:history="1">
        <w:r w:rsidR="006260A9" w:rsidRPr="00622CF5">
          <w:rPr>
            <w:rStyle w:val="Hyperlink"/>
          </w:rPr>
          <w:t>Chavez &amp; Messie, 2009</w:t>
        </w:r>
      </w:hyperlink>
      <w:r w:rsidR="000D66FA" w:rsidRPr="00622CF5">
        <w:rPr>
          <w:noProof/>
        </w:rPr>
        <w:t xml:space="preserve">; </w:t>
      </w:r>
      <w:hyperlink w:anchor="_ENREF_16" w:tooltip="Dugdale, 1972 #8974" w:history="1">
        <w:r w:rsidR="006260A9" w:rsidRPr="00622CF5">
          <w:rPr>
            <w:rStyle w:val="Hyperlink"/>
          </w:rPr>
          <w:t>Dugdale, 1972</w:t>
        </w:r>
      </w:hyperlink>
      <w:r w:rsidR="000D66FA" w:rsidRPr="00622CF5">
        <w:rPr>
          <w:noProof/>
        </w:rPr>
        <w:t xml:space="preserve">; </w:t>
      </w:r>
      <w:hyperlink w:anchor="_ENREF_19" w:tooltip="Dunne, 2007 #9056" w:history="1">
        <w:r w:rsidR="006260A9" w:rsidRPr="00622CF5">
          <w:rPr>
            <w:rStyle w:val="Hyperlink"/>
          </w:rPr>
          <w:t>Dunne et al., 2007</w:t>
        </w:r>
      </w:hyperlink>
      <w:r w:rsidR="000D66FA" w:rsidRPr="00622CF5">
        <w:rPr>
          <w:noProof/>
        </w:rPr>
        <w:t xml:space="preserve">; </w:t>
      </w:r>
      <w:hyperlink w:anchor="_ENREF_38" w:tooltip="Kudela, 2008 #9066" w:history="1">
        <w:r w:rsidR="006260A9" w:rsidRPr="00622CF5">
          <w:rPr>
            <w:rStyle w:val="Hyperlink"/>
          </w:rPr>
          <w:t>Kudela et al., 2008</w:t>
        </w:r>
      </w:hyperlink>
      <w:r w:rsidR="000D66FA" w:rsidRPr="00622CF5">
        <w:rPr>
          <w:noProof/>
        </w:rPr>
        <w:t xml:space="preserve">; </w:t>
      </w:r>
      <w:hyperlink w:anchor="_ENREF_53" w:tooltip="Longhurst, 1995 #9057" w:history="1">
        <w:r w:rsidR="006260A9" w:rsidRPr="00622CF5">
          <w:rPr>
            <w:rStyle w:val="Hyperlink"/>
          </w:rPr>
          <w:t>Longhurst et al., 1995</w:t>
        </w:r>
      </w:hyperlink>
      <w:r w:rsidR="000D66FA" w:rsidRPr="00622CF5">
        <w:rPr>
          <w:noProof/>
        </w:rPr>
        <w:t xml:space="preserve">; </w:t>
      </w:r>
      <w:hyperlink w:anchor="_ENREF_60" w:tooltip="Muller-Karger, 2005 #9065" w:history="1">
        <w:r w:rsidR="006260A9" w:rsidRPr="00622CF5">
          <w:rPr>
            <w:rStyle w:val="Hyperlink"/>
          </w:rPr>
          <w:t>Muller-Karger et al., 2005</w:t>
        </w:r>
      </w:hyperlink>
      <w:r w:rsidR="000D66FA" w:rsidRPr="00622CF5">
        <w:rPr>
          <w:noProof/>
        </w:rPr>
        <w:t>)</w:t>
      </w:r>
      <w:r w:rsidR="00D528BA" w:rsidRPr="00622CF5">
        <w:fldChar w:fldCharType="end"/>
      </w:r>
      <w:r w:rsidR="00BB6678" w:rsidRPr="00622CF5">
        <w:t xml:space="preserve">. </w:t>
      </w:r>
      <w:r w:rsidRPr="00622CF5">
        <w:t xml:space="preserve">Upwelled water rich in inorganic nutrients </w:t>
      </w:r>
      <w:del w:id="36" w:author="Sven Kranz" w:date="2020-02-24T13:07:00Z">
        <w:r w:rsidRPr="00663C44" w:rsidDel="00A36E5F">
          <w:delText xml:space="preserve">can </w:delText>
        </w:r>
      </w:del>
      <w:r w:rsidRPr="00663C44">
        <w:t>s</w:t>
      </w:r>
      <w:r w:rsidRPr="00622CF5">
        <w:t xml:space="preserve">upport intense phytoplankton blooms, typically dominated by large diatoms that efficiently transfer newly produced biomass to higher trophic levels and into the mesopelagic via sinking </w:t>
      </w:r>
      <w:r w:rsidR="00D528BA" w:rsidRPr="00622CF5">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622CF5">
        <w:instrText xml:space="preserve"> ADDIN EN.CITE </w:instrText>
      </w:r>
      <w:r w:rsidR="00CB305C" w:rsidRPr="00622CF5">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622CF5">
        <w:instrText xml:space="preserve"> ADDIN EN.CITE.DATA </w:instrText>
      </w:r>
      <w:r w:rsidR="00CB305C" w:rsidRPr="00622CF5">
        <w:fldChar w:fldCharType="end"/>
      </w:r>
      <w:r w:rsidR="00D528BA" w:rsidRPr="00622CF5">
        <w:fldChar w:fldCharType="separate"/>
      </w:r>
      <w:r w:rsidR="005452EC" w:rsidRPr="00622CF5">
        <w:rPr>
          <w:noProof/>
        </w:rPr>
        <w:t>(</w:t>
      </w:r>
      <w:hyperlink w:anchor="_ENREF_39" w:tooltip="Kumar, 1995 #8976" w:history="1">
        <w:r w:rsidR="006260A9" w:rsidRPr="00622CF5">
          <w:rPr>
            <w:rStyle w:val="Hyperlink"/>
          </w:rPr>
          <w:t>Kumar et al., 1995</w:t>
        </w:r>
      </w:hyperlink>
      <w:r w:rsidR="005452EC" w:rsidRPr="00622CF5">
        <w:rPr>
          <w:noProof/>
        </w:rPr>
        <w:t xml:space="preserve">; </w:t>
      </w:r>
      <w:hyperlink w:anchor="_ENREF_57" w:tooltip="Michaels, 1988 #9117" w:history="1">
        <w:r w:rsidR="006260A9" w:rsidRPr="00622CF5">
          <w:rPr>
            <w:rStyle w:val="Hyperlink"/>
          </w:rPr>
          <w:t>Michaels &amp; Silver, 1988</w:t>
        </w:r>
      </w:hyperlink>
      <w:r w:rsidR="005452EC" w:rsidRPr="00622CF5">
        <w:rPr>
          <w:noProof/>
        </w:rPr>
        <w:t xml:space="preserve">; </w:t>
      </w:r>
      <w:hyperlink w:anchor="_ENREF_84" w:tooltip="Stock, 2010 #9067" w:history="1">
        <w:r w:rsidR="006260A9" w:rsidRPr="00622CF5">
          <w:rPr>
            <w:rStyle w:val="Hyperlink"/>
          </w:rPr>
          <w:t>Stock &amp; Dunne, 2010</w:t>
        </w:r>
      </w:hyperlink>
      <w:r w:rsidR="005452EC" w:rsidRPr="00622CF5">
        <w:rPr>
          <w:noProof/>
        </w:rPr>
        <w:t xml:space="preserve">; </w:t>
      </w:r>
      <w:hyperlink w:anchor="_ENREF_97" w:tooltip="Thunell, 2007 #9068" w:history="1">
        <w:r w:rsidR="006260A9" w:rsidRPr="00622CF5">
          <w:rPr>
            <w:rStyle w:val="Hyperlink"/>
          </w:rPr>
          <w:t>Thunell et al., 2007</w:t>
        </w:r>
      </w:hyperlink>
      <w:r w:rsidR="005452EC" w:rsidRPr="00622CF5">
        <w:rPr>
          <w:noProof/>
        </w:rPr>
        <w:t>)</w:t>
      </w:r>
      <w:r w:rsidR="00D528BA" w:rsidRPr="00622CF5">
        <w:fldChar w:fldCharType="end"/>
      </w:r>
      <w:r w:rsidR="000C6590" w:rsidRPr="00622CF5">
        <w:t>.</w:t>
      </w:r>
      <w:r w:rsidRPr="00622CF5">
        <w:t xml:space="preserve"> Lateral transport also provides a significant flux of upwelled nutrients and coastal planktonic communities to the offshore domain</w:t>
      </w:r>
      <w:r w:rsidR="008B7CDE" w:rsidRPr="00622CF5">
        <w:t xml:space="preserve"> </w:t>
      </w:r>
      <w:r w:rsidR="009D00F2" w:rsidRPr="00622CF5">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622CF5">
        <w:instrText xml:space="preserve"> ADDIN EN.CITE </w:instrText>
      </w:r>
      <w:r w:rsidR="00617264" w:rsidRPr="00622CF5">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622CF5">
        <w:instrText xml:space="preserve"> ADDIN EN.CITE.DATA </w:instrText>
      </w:r>
      <w:r w:rsidR="00617264" w:rsidRPr="00622CF5">
        <w:fldChar w:fldCharType="end"/>
      </w:r>
      <w:r w:rsidR="009D00F2" w:rsidRPr="00622CF5">
        <w:fldChar w:fldCharType="separate"/>
      </w:r>
      <w:r w:rsidR="009D00F2" w:rsidRPr="00622CF5">
        <w:rPr>
          <w:noProof/>
        </w:rPr>
        <w:t>(</w:t>
      </w:r>
      <w:hyperlink w:anchor="_ENREF_63" w:tooltip="Nagai, 2015 #9263" w:history="1">
        <w:r w:rsidR="006260A9" w:rsidRPr="00622CF5">
          <w:rPr>
            <w:rStyle w:val="Hyperlink"/>
          </w:rPr>
          <w:t>Nagai et al., 2015</w:t>
        </w:r>
      </w:hyperlink>
      <w:r w:rsidR="009D00F2" w:rsidRPr="00622CF5">
        <w:rPr>
          <w:noProof/>
        </w:rPr>
        <w:t xml:space="preserve">; </w:t>
      </w:r>
      <w:hyperlink w:anchor="_ENREF_73" w:tooltip="Plattner, 2005 #9118" w:history="1">
        <w:r w:rsidR="006260A9" w:rsidRPr="00622CF5">
          <w:rPr>
            <w:rStyle w:val="Hyperlink"/>
          </w:rPr>
          <w:t>Plattner et al., 2005</w:t>
        </w:r>
      </w:hyperlink>
      <w:r w:rsidR="009D00F2" w:rsidRPr="00622CF5">
        <w:rPr>
          <w:noProof/>
        </w:rPr>
        <w:t>)</w:t>
      </w:r>
      <w:r w:rsidR="009D00F2" w:rsidRPr="00622CF5">
        <w:fldChar w:fldCharType="end"/>
      </w:r>
      <w:r w:rsidRPr="00622CF5">
        <w:t xml:space="preserve">, resulting in complicated spatial and temporal connectivity between physical </w:t>
      </w:r>
      <w:r w:rsidR="00622CF5" w:rsidRPr="00622CF5">
        <w:t>forcing</w:t>
      </w:r>
      <w:r w:rsidRPr="00622CF5">
        <w:t xml:space="preserve">, </w:t>
      </w:r>
      <w:r w:rsidRPr="00622CF5">
        <w:rPr>
          <w:i/>
        </w:rPr>
        <w:t>in situ</w:t>
      </w:r>
      <w:r w:rsidRPr="00622CF5">
        <w:t xml:space="preserve"> community composition and regional biogeochemistry.</w:t>
      </w:r>
    </w:p>
    <w:p w14:paraId="24C9902A" w14:textId="1CAE5B77" w:rsidR="00AC545E" w:rsidRPr="00622CF5" w:rsidRDefault="00ED0FC6" w:rsidP="00AC545E">
      <w:pPr>
        <w:spacing w:line="360" w:lineRule="auto"/>
        <w:ind w:firstLine="720"/>
      </w:pPr>
      <w:r w:rsidRPr="00622CF5">
        <w:t xml:space="preserve">While remote sensing techniques can reasonably quantify phytoplankton standing stocks </w:t>
      </w:r>
      <w:r w:rsidR="00B10E5E" w:rsidRPr="00622CF5">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622CF5">
        <w:instrText xml:space="preserve"> ADDIN EN.CITE </w:instrText>
      </w:r>
      <w:r w:rsidR="00617264" w:rsidRPr="00622CF5">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622CF5">
        <w:instrText xml:space="preserve"> ADDIN EN.CITE.DATA </w:instrText>
      </w:r>
      <w:r w:rsidR="00617264" w:rsidRPr="00622CF5">
        <w:fldChar w:fldCharType="end"/>
      </w:r>
      <w:r w:rsidR="00B10E5E" w:rsidRPr="00622CF5">
        <w:fldChar w:fldCharType="separate"/>
      </w:r>
      <w:r w:rsidR="005452EC" w:rsidRPr="00622CF5">
        <w:rPr>
          <w:noProof/>
        </w:rPr>
        <w:t>(</w:t>
      </w:r>
      <w:hyperlink w:anchor="_ENREF_65" w:tooltip="O'Reilly, 1998 #9100" w:history="1">
        <w:r w:rsidR="006260A9" w:rsidRPr="00622CF5">
          <w:rPr>
            <w:rStyle w:val="Hyperlink"/>
          </w:rPr>
          <w:t>O'Reilly et al., 1998</w:t>
        </w:r>
      </w:hyperlink>
      <w:r w:rsidR="005452EC" w:rsidRPr="00622CF5">
        <w:rPr>
          <w:noProof/>
        </w:rPr>
        <w:t xml:space="preserve">; </w:t>
      </w:r>
      <w:hyperlink w:anchor="_ENREF_77" w:tooltip="Saba, 2011 #9096" w:history="1">
        <w:r w:rsidR="006260A9" w:rsidRPr="00622CF5">
          <w:rPr>
            <w:rStyle w:val="Hyperlink"/>
          </w:rPr>
          <w:t>Saba et al., 2011</w:t>
        </w:r>
      </w:hyperlink>
      <w:r w:rsidR="005452EC" w:rsidRPr="00622CF5">
        <w:rPr>
          <w:noProof/>
        </w:rPr>
        <w:t>)</w:t>
      </w:r>
      <w:r w:rsidR="00B10E5E" w:rsidRPr="00622CF5">
        <w:fldChar w:fldCharType="end"/>
      </w:r>
      <w:r w:rsidR="008B3D01" w:rsidRPr="00622CF5">
        <w:t xml:space="preserve">, primary </w:t>
      </w:r>
      <w:r w:rsidR="0063162F" w:rsidRPr="00622CF5">
        <w:t>production</w:t>
      </w:r>
      <w:r w:rsidR="008B3D01" w:rsidRPr="00622CF5">
        <w:t xml:space="preserve"> </w:t>
      </w:r>
      <w:r w:rsidR="00BC4943" w:rsidRPr="00622CF5">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622CF5">
        <w:instrText xml:space="preserve"> ADDIN EN.CITE </w:instrText>
      </w:r>
      <w:r w:rsidR="00617264" w:rsidRPr="00622CF5">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622CF5">
        <w:instrText xml:space="preserve"> ADDIN EN.CITE.DATA </w:instrText>
      </w:r>
      <w:r w:rsidR="00617264" w:rsidRPr="00622CF5">
        <w:fldChar w:fldCharType="end"/>
      </w:r>
      <w:r w:rsidR="00BC4943" w:rsidRPr="00622CF5">
        <w:fldChar w:fldCharType="separate"/>
      </w:r>
      <w:r w:rsidR="005452EC" w:rsidRPr="00622CF5">
        <w:rPr>
          <w:noProof/>
        </w:rPr>
        <w:t>(</w:t>
      </w:r>
      <w:hyperlink w:anchor="_ENREF_2" w:tooltip="Behrenfeld, 1997 #6679" w:history="1">
        <w:r w:rsidR="006260A9" w:rsidRPr="00622CF5">
          <w:rPr>
            <w:rStyle w:val="Hyperlink"/>
          </w:rPr>
          <w:t>Behrenfeld &amp; Falkowski, 1997</w:t>
        </w:r>
      </w:hyperlink>
      <w:r w:rsidR="005452EC" w:rsidRPr="00622CF5">
        <w:rPr>
          <w:noProof/>
        </w:rPr>
        <w:t xml:space="preserve">; </w:t>
      </w:r>
      <w:hyperlink w:anchor="_ENREF_30" w:tooltip="Kahru, 2015 #9121" w:history="1">
        <w:r w:rsidR="006260A9" w:rsidRPr="00622CF5">
          <w:rPr>
            <w:rStyle w:val="Hyperlink"/>
          </w:rPr>
          <w:t>Kahru et al., 2015</w:t>
        </w:r>
      </w:hyperlink>
      <w:r w:rsidR="005452EC" w:rsidRPr="00622CF5">
        <w:rPr>
          <w:noProof/>
        </w:rPr>
        <w:t>)</w:t>
      </w:r>
      <w:r w:rsidR="00BC4943" w:rsidRPr="00622CF5">
        <w:fldChar w:fldCharType="end"/>
      </w:r>
      <w:r w:rsidR="008B3D01" w:rsidRPr="00622CF5">
        <w:t>, and even community composition</w:t>
      </w:r>
      <w:r w:rsidR="00337B85" w:rsidRPr="00622CF5">
        <w:t xml:space="preserve"> </w:t>
      </w:r>
      <w:r w:rsidR="00B10E5E" w:rsidRPr="00622CF5">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622CF5">
        <w:instrText xml:space="preserve"> ADDIN EN.CITE </w:instrText>
      </w:r>
      <w:r w:rsidR="00617264" w:rsidRPr="00622CF5">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622CF5">
        <w:instrText xml:space="preserve"> ADDIN EN.CITE.DATA </w:instrText>
      </w:r>
      <w:r w:rsidR="00617264" w:rsidRPr="00622CF5">
        <w:fldChar w:fldCharType="end"/>
      </w:r>
      <w:r w:rsidR="00B10E5E" w:rsidRPr="00622CF5">
        <w:fldChar w:fldCharType="separate"/>
      </w:r>
      <w:r w:rsidR="005452EC" w:rsidRPr="00622CF5">
        <w:rPr>
          <w:noProof/>
        </w:rPr>
        <w:t>(</w:t>
      </w:r>
      <w:hyperlink w:anchor="_ENREF_70" w:tooltip="Pan, 2011 #9112" w:history="1">
        <w:r w:rsidR="006260A9" w:rsidRPr="00622CF5">
          <w:rPr>
            <w:rStyle w:val="Hyperlink"/>
          </w:rPr>
          <w:t>Pan et al., 2011</w:t>
        </w:r>
      </w:hyperlink>
      <w:r w:rsidR="005452EC" w:rsidRPr="00622CF5">
        <w:rPr>
          <w:noProof/>
        </w:rPr>
        <w:t xml:space="preserve">; </w:t>
      </w:r>
      <w:hyperlink w:anchor="_ENREF_99" w:tooltip="Uitz, 2015 #9105" w:history="1">
        <w:r w:rsidR="006260A9" w:rsidRPr="00622CF5">
          <w:rPr>
            <w:rStyle w:val="Hyperlink"/>
          </w:rPr>
          <w:t>Uitz et al., 2015</w:t>
        </w:r>
      </w:hyperlink>
      <w:r w:rsidR="005452EC" w:rsidRPr="00622CF5">
        <w:rPr>
          <w:noProof/>
        </w:rPr>
        <w:t>)</w:t>
      </w:r>
      <w:r w:rsidR="00B10E5E" w:rsidRPr="00622CF5">
        <w:fldChar w:fldCharType="end"/>
      </w:r>
      <w:r w:rsidR="008B3D01" w:rsidRPr="00622CF5">
        <w:t xml:space="preserve">, </w:t>
      </w:r>
      <w:r w:rsidRPr="00622CF5">
        <w:t xml:space="preserve">over broad temporal and spatial scales, fine-scale and subsurface features remain challenging to resolve from satellites. </w:t>
      </w:r>
      <w:del w:id="37" w:author="Sven Kranz" w:date="2020-02-24T13:08:00Z">
        <w:r w:rsidRPr="00A82155" w:rsidDel="00A36E5F">
          <w:rPr>
            <w:highlight w:val="yellow"/>
            <w:rPrChange w:id="38" w:author="Sven Kranz" w:date="2020-02-18T21:05:00Z">
              <w:rPr/>
            </w:rPrChange>
          </w:rPr>
          <w:delText>By the same token,</w:delText>
        </w:r>
        <w:r w:rsidRPr="00622CF5" w:rsidDel="00A36E5F">
          <w:delText xml:space="preserve"> s</w:delText>
        </w:r>
      </w:del>
      <w:ins w:id="39" w:author="Sven Kranz" w:date="2020-02-24T13:08:00Z">
        <w:r w:rsidR="00A36E5F">
          <w:rPr>
            <w:highlight w:val="yellow"/>
          </w:rPr>
          <w:t>S</w:t>
        </w:r>
      </w:ins>
      <w:r w:rsidRPr="00622CF5">
        <w:t xml:space="preserve">hipboard </w:t>
      </w:r>
      <w:r w:rsidRPr="00622CF5">
        <w:rPr>
          <w:iCs/>
        </w:rPr>
        <w:t>incubation</w:t>
      </w:r>
      <w:r w:rsidRPr="00622CF5">
        <w:t xml:space="preserve"> techniques allow more accurate measurements throughout the photic zone, </w:t>
      </w:r>
      <w:r w:rsidRPr="00A82155">
        <w:rPr>
          <w:highlight w:val="yellow"/>
          <w:rPrChange w:id="40" w:author="Sven Kranz" w:date="2020-02-18T21:06:00Z">
            <w:rPr/>
          </w:rPrChange>
        </w:rPr>
        <w:t xml:space="preserve">but </w:t>
      </w:r>
      <w:del w:id="41" w:author="Sven Kranz" w:date="2020-02-24T13:08:00Z">
        <w:r w:rsidRPr="00A82155" w:rsidDel="004129FB">
          <w:rPr>
            <w:highlight w:val="yellow"/>
            <w:rPrChange w:id="42" w:author="Sven Kranz" w:date="2020-02-18T21:06:00Z">
              <w:rPr/>
            </w:rPrChange>
          </w:rPr>
          <w:delText>are time-intensive and</w:delText>
        </w:r>
      </w:del>
      <w:ins w:id="43" w:author="Sven Kranz" w:date="2020-02-24T13:09:00Z">
        <w:r w:rsidR="004129FB">
          <w:rPr>
            <w:highlight w:val="yellow"/>
          </w:rPr>
          <w:t>can’t resolve</w:t>
        </w:r>
      </w:ins>
      <w:r w:rsidRPr="00A82155">
        <w:rPr>
          <w:highlight w:val="yellow"/>
          <w:rPrChange w:id="44" w:author="Sven Kranz" w:date="2020-02-18T21:06:00Z">
            <w:rPr/>
          </w:rPrChange>
        </w:rPr>
        <w:t xml:space="preserve"> </w:t>
      </w:r>
      <w:ins w:id="45" w:author="Sven Kranz" w:date="2020-02-24T13:09:00Z">
        <w:r w:rsidR="004129FB">
          <w:rPr>
            <w:highlight w:val="yellow"/>
          </w:rPr>
          <w:t>highly spatially variable</w:t>
        </w:r>
      </w:ins>
      <w:del w:id="46" w:author="Sven Kranz" w:date="2020-02-24T13:09:00Z">
        <w:r w:rsidRPr="00A82155" w:rsidDel="004129FB">
          <w:rPr>
            <w:highlight w:val="yellow"/>
            <w:rPrChange w:id="47" w:author="Sven Kranz" w:date="2020-02-18T21:06:00Z">
              <w:rPr/>
            </w:rPrChange>
          </w:rPr>
          <w:delText>lim</w:delText>
        </w:r>
        <w:r w:rsidRPr="00622CF5" w:rsidDel="004129FB">
          <w:delText>ited for resolving</w:delText>
        </w:r>
      </w:del>
      <w:r w:rsidRPr="00622CF5">
        <w:t xml:space="preserve"> patterns in </w:t>
      </w:r>
      <w:del w:id="48" w:author="Sven Kranz" w:date="2020-02-24T13:09:00Z">
        <w:r w:rsidRPr="00622CF5" w:rsidDel="004129FB">
          <w:delText xml:space="preserve">highly </w:delText>
        </w:r>
      </w:del>
      <w:r w:rsidRPr="00622CF5">
        <w:t xml:space="preserve">heterogenous regions. In addition, shipboard methods with different assumptions, caveats and spatiotemporal integration can be challenging to compare among cruises and regions. In this regard, multi-method approaches for assessing productivity have proven useful for understanding the nuances of processes that </w:t>
      </w:r>
      <w:r w:rsidRPr="00A82155">
        <w:rPr>
          <w:highlight w:val="yellow"/>
          <w:rPrChange w:id="49" w:author="Sven Kranz" w:date="2020-02-18T21:06:00Z">
            <w:rPr/>
          </w:rPrChange>
        </w:rPr>
        <w:t>shape production responses to varying environmental conditions and their relationships</w:t>
      </w:r>
      <w:r w:rsidRPr="00622CF5">
        <w:t xml:space="preserve"> </w:t>
      </w:r>
      <w:r w:rsidRPr="00622CF5">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622CF5">
        <w:instrText xml:space="preserve"> ADDIN EN.CITE </w:instrText>
      </w:r>
      <w:r w:rsidR="00C31950" w:rsidRPr="00622CF5">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622CF5">
        <w:instrText xml:space="preserve"> ADDIN EN.CITE.DATA </w:instrText>
      </w:r>
      <w:r w:rsidR="00C31950" w:rsidRPr="00622CF5">
        <w:fldChar w:fldCharType="end"/>
      </w:r>
      <w:r w:rsidRPr="00622CF5">
        <w:fldChar w:fldCharType="separate"/>
      </w:r>
      <w:r w:rsidRPr="00622CF5">
        <w:rPr>
          <w:noProof/>
        </w:rPr>
        <w:t xml:space="preserve">(e.g. </w:t>
      </w:r>
      <w:hyperlink w:anchor="_ENREF_26" w:tooltip="Hamme, 2012 #8757" w:history="1">
        <w:r w:rsidR="006260A9" w:rsidRPr="00622CF5">
          <w:rPr>
            <w:rStyle w:val="Hyperlink"/>
          </w:rPr>
          <w:t>Hamme et al., 2012</w:t>
        </w:r>
      </w:hyperlink>
      <w:r w:rsidRPr="00622CF5">
        <w:rPr>
          <w:noProof/>
        </w:rPr>
        <w:t xml:space="preserve">; </w:t>
      </w:r>
      <w:hyperlink w:anchor="_ENREF_74" w:tooltip="Quay, 2010 #8806" w:history="1">
        <w:r w:rsidR="006260A9" w:rsidRPr="00622CF5">
          <w:rPr>
            <w:rStyle w:val="Hyperlink"/>
          </w:rPr>
          <w:t>Quay et al., 2010</w:t>
        </w:r>
      </w:hyperlink>
      <w:r w:rsidRPr="00622CF5">
        <w:rPr>
          <w:noProof/>
        </w:rPr>
        <w:t xml:space="preserve">; </w:t>
      </w:r>
      <w:hyperlink w:anchor="_ENREF_76" w:tooltip="Robinson, 2009 #8805" w:history="1">
        <w:r w:rsidR="006260A9" w:rsidRPr="00622CF5">
          <w:rPr>
            <w:rStyle w:val="Hyperlink"/>
          </w:rPr>
          <w:t>Robinson et al., 2009</w:t>
        </w:r>
      </w:hyperlink>
      <w:r w:rsidRPr="00622CF5">
        <w:rPr>
          <w:noProof/>
        </w:rPr>
        <w:t xml:space="preserve">; </w:t>
      </w:r>
      <w:hyperlink w:anchor="_ENREF_95" w:tooltip="Teeter, 2018 #9046" w:history="1">
        <w:r w:rsidR="006260A9" w:rsidRPr="00622CF5">
          <w:rPr>
            <w:rStyle w:val="Hyperlink"/>
          </w:rPr>
          <w:t>Teeter et al., 2018</w:t>
        </w:r>
      </w:hyperlink>
      <w:r w:rsidRPr="00622CF5">
        <w:rPr>
          <w:noProof/>
        </w:rPr>
        <w:t>)</w:t>
      </w:r>
      <w:r w:rsidRPr="00622CF5">
        <w:fldChar w:fldCharType="end"/>
      </w:r>
      <w:r w:rsidRPr="00622CF5">
        <w:t xml:space="preserve">. </w:t>
      </w:r>
    </w:p>
    <w:p w14:paraId="617DEE27" w14:textId="77777777" w:rsidR="00A82155" w:rsidRDefault="00B73D59" w:rsidP="00B73D59">
      <w:pPr>
        <w:spacing w:before="120" w:line="360" w:lineRule="auto"/>
        <w:ind w:firstLine="360"/>
        <w:rPr>
          <w:ins w:id="50" w:author="Sven Kranz" w:date="2020-02-18T21:07:00Z"/>
        </w:rPr>
      </w:pPr>
      <w:r w:rsidRPr="00622CF5">
        <w:t xml:space="preserve">Here, we take such a multi-method approach to reveal commonalities and complications among several ecosystem production techniques applied to heterogeneous environmental settings </w:t>
      </w:r>
      <w:r w:rsidRPr="00622CF5">
        <w:lastRenderedPageBreak/>
        <w:t xml:space="preserve">in the California Current Ecosystem (CCE) from coastal upwelling to the oligotrophic open ocean. </w:t>
      </w:r>
      <w:r w:rsidR="00AD5F46" w:rsidRPr="00622CF5">
        <w:t xml:space="preserve">We especially want to emphasize that novel productivity </w:t>
      </w:r>
      <w:r w:rsidR="00622CF5" w:rsidRPr="00622CF5">
        <w:t>assessment</w:t>
      </w:r>
      <w:r w:rsidR="00AD5F46" w:rsidRPr="00622CF5">
        <w:t xml:space="preserve"> techniques can reveal high </w:t>
      </w:r>
      <w:r w:rsidR="00622CF5" w:rsidRPr="00622CF5">
        <w:t>temporal</w:t>
      </w:r>
      <w:r w:rsidR="00AD5F46" w:rsidRPr="00622CF5">
        <w:t xml:space="preserve"> and spatial resolution of marine productivity which can in turn prove useful in characterizing ecosystem productivity patterns. </w:t>
      </w:r>
      <w:r w:rsidRPr="00622CF5">
        <w:t xml:space="preserve">In the following section, we first touch briefly on the various definitions and methods for assessing primary productivity and their issues. We then describe process-oriented investigations on two field expeditions (spring 2016 and summer 2017; Fig. 1) in the CCE-LTER (Long Term Ecological Research) study region off of southern California on which we compared traditional </w:t>
      </w:r>
      <w:r w:rsidRPr="00622CF5">
        <w:rPr>
          <w:i/>
          <w:iCs/>
        </w:rPr>
        <w:t>in situ</w:t>
      </w:r>
      <w:r w:rsidRPr="00622CF5">
        <w:t xml:space="preserve"> measurements (</w:t>
      </w:r>
      <w:r w:rsidRPr="00622CF5">
        <w:rPr>
          <w:vertAlign w:val="superscript"/>
        </w:rPr>
        <w:t>14</w:t>
      </w:r>
      <w:r w:rsidRPr="00622CF5">
        <w:t xml:space="preserve">C, </w:t>
      </w:r>
      <w:r w:rsidRPr="00622CF5">
        <w:rPr>
          <w:vertAlign w:val="superscript"/>
        </w:rPr>
        <w:t>15</w:t>
      </w:r>
      <w:r w:rsidRPr="00622CF5">
        <w:t>NO</w:t>
      </w:r>
      <w:r w:rsidRPr="00622CF5">
        <w:rPr>
          <w:vertAlign w:val="subscript"/>
        </w:rPr>
        <w:t>3</w:t>
      </w:r>
      <w:r w:rsidRPr="00622CF5">
        <w:rPr>
          <w:vertAlign w:val="superscript"/>
        </w:rPr>
        <w:t>-</w:t>
      </w:r>
      <w:r w:rsidRPr="00622CF5">
        <w:t>, dilution-based growth rates, and sediment traps) for assessing net primary production (NPP), new production (NP) and export production to high-resolution production measurements of net carbon production (NCP), O</w:t>
      </w:r>
      <w:r w:rsidRPr="00622CF5">
        <w:rPr>
          <w:vertAlign w:val="subscript"/>
        </w:rPr>
        <w:t>2</w:t>
      </w:r>
      <w:r w:rsidRPr="00622CF5">
        <w:t xml:space="preserve">:Ar-based gross primary production (GPP) and FRRF-based photophysiological measurements of GPP. </w:t>
      </w:r>
    </w:p>
    <w:p w14:paraId="691C7EF1" w14:textId="43279B4F" w:rsidR="00B73D59" w:rsidRPr="00622CF5" w:rsidRDefault="00B73D59" w:rsidP="00B73D59">
      <w:pPr>
        <w:spacing w:before="120" w:line="360" w:lineRule="auto"/>
        <w:ind w:firstLine="360"/>
      </w:pPr>
      <w:r w:rsidRPr="00622CF5">
        <w:t xml:space="preserve">Two novel aspects of the study are highlighted. First, we utilized a Lagrangian approach, tracking water parcels for several days, which allowed us to follow the evolution of production processes during advective transport and to measure some aspects of diel variability. Second, we field-tested and compared results for a new approach, described in detail in a companion paper </w:t>
      </w:r>
      <w:r w:rsidR="003559E0" w:rsidRPr="00622CF5">
        <w:fldChar w:fldCharType="begin"/>
      </w:r>
      <w:r w:rsidR="003559E0" w:rsidRPr="00622CF5">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559E0" w:rsidRPr="00622CF5">
        <w:fldChar w:fldCharType="separate"/>
      </w:r>
      <w:r w:rsidR="003559E0" w:rsidRPr="00622CF5">
        <w:rPr>
          <w:noProof/>
        </w:rPr>
        <w:t>(</w:t>
      </w:r>
      <w:hyperlink w:anchor="_ENREF_100" w:tooltip="Wang, submitted #9267" w:history="1">
        <w:r w:rsidR="006260A9" w:rsidRPr="00622CF5">
          <w:rPr>
            <w:rStyle w:val="Hyperlink"/>
          </w:rPr>
          <w:t>Wang et al., submitted</w:t>
        </w:r>
      </w:hyperlink>
      <w:r w:rsidR="003559E0" w:rsidRPr="00622CF5">
        <w:rPr>
          <w:noProof/>
        </w:rPr>
        <w:t>)</w:t>
      </w:r>
      <w:r w:rsidR="003559E0" w:rsidRPr="00622CF5">
        <w:fldChar w:fldCharType="end"/>
      </w:r>
      <w:r w:rsidRPr="00622CF5">
        <w:t>, that uses O</w:t>
      </w:r>
      <w:r w:rsidRPr="00622CF5">
        <w:rPr>
          <w:vertAlign w:val="subscript"/>
        </w:rPr>
        <w:t>2</w:t>
      </w:r>
      <w:r w:rsidRPr="00622CF5">
        <w:t>/Ar to resolve temporal and spatial patterns of NCP in a highly dynamic region. To our knowledge, this study comprises the first in-depth analysis of so many different production assessments in a highly dynamic coastal setting.  While some differences are noted, as expected from the different processes measured, results from temporally resolved production approaches are surprisingly consistent with traditional production measurements, indicating that such approaches could provide important new insights into the production dynamics of physically complex systems.</w:t>
      </w:r>
    </w:p>
    <w:p w14:paraId="282CAC9B" w14:textId="77777777" w:rsidR="00B73D59" w:rsidRPr="00622CF5" w:rsidRDefault="00B73D59" w:rsidP="00B73D59">
      <w:pPr>
        <w:spacing w:before="120" w:line="360" w:lineRule="auto"/>
        <w:rPr>
          <w:b/>
          <w:sz w:val="28"/>
          <w:szCs w:val="28"/>
        </w:rPr>
      </w:pPr>
      <w:r w:rsidRPr="00622CF5">
        <w:rPr>
          <w:b/>
          <w:sz w:val="28"/>
          <w:szCs w:val="28"/>
        </w:rPr>
        <w:t>2. Overview of Production Definitions and Measurement Approaches</w:t>
      </w:r>
    </w:p>
    <w:p w14:paraId="54E67253" w14:textId="46454DE6" w:rsidR="00B73D59" w:rsidRPr="00622CF5" w:rsidRDefault="00B73D59" w:rsidP="00B73D59">
      <w:pPr>
        <w:spacing w:before="120" w:line="360" w:lineRule="auto"/>
        <w:ind w:firstLine="360"/>
      </w:pPr>
      <w:r w:rsidRPr="00622CF5">
        <w:t xml:space="preserve">The many different techniques for assessing ocean production can be reasonably grouped in a few broadly defined measurement categories. Gross Primary Production (GPP) is the rate of organic carbon production by autotrophs. Net Primary Production (NPP) refers to GPP minus the respiration performed by the autotrophs themselves. NPP thus accounts for both growth and metabolic loss processes that lead to phytoplankton biomass production. The term New Production (NP) refers to the portion of phytoplankton production based on the uptake of “new” </w:t>
      </w:r>
      <w:r w:rsidRPr="00622CF5">
        <w:lastRenderedPageBreak/>
        <w:t>nitrogen (N) that enters the euphotic zone from external sources. NP sources include upwelled NO</w:t>
      </w:r>
      <w:r w:rsidRPr="00622CF5">
        <w:rPr>
          <w:vertAlign w:val="subscript"/>
        </w:rPr>
        <w:t>3</w:t>
      </w:r>
      <w:r w:rsidRPr="00622CF5">
        <w:rPr>
          <w:vertAlign w:val="superscript"/>
        </w:rPr>
        <w:t>-</w:t>
      </w:r>
      <w:r w:rsidRPr="00622CF5">
        <w:t xml:space="preserve">, believed to be the dominant source of “new” nitrogen in the CCE, as well as nitrogen delivered by atmospheric deposition, riverine input or nitrogen fixation. Export Production measures the rate of carbon exported out of the euphotic zone where primary production occurs, which is generally defined as the depth of penetration of 1% or 0.1% surface irradiance. Net Community Production” (NCP), sometimes also called net ecosystem production, is defined as GPP minus the respiration of all organisms in the ecosystem. As most production is eventually respired at the community level, NCP rates need to be constrained by depth or time boundaries. When integrated over appropriate spatial and temporal scales and converted to common units, NCP, NP and export production should be in balance, representing the total amount of carbon or nitrogen that can be exported from the euphotic zone by the biological carbon pump without depleting biomass </w:t>
      </w:r>
      <w:r w:rsidRPr="00622CF5">
        <w:fldChar w:fldCharType="begin"/>
      </w:r>
      <w:r w:rsidR="00617264" w:rsidRPr="00622CF5">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Pr="00622CF5">
        <w:fldChar w:fldCharType="separate"/>
      </w:r>
      <w:r w:rsidRPr="00622CF5">
        <w:rPr>
          <w:noProof/>
        </w:rPr>
        <w:t>(</w:t>
      </w:r>
      <w:hyperlink w:anchor="_ENREF_20" w:tooltip="Eppley, 1979 #9122" w:history="1">
        <w:r w:rsidR="006260A9" w:rsidRPr="00622CF5">
          <w:rPr>
            <w:rStyle w:val="Hyperlink"/>
          </w:rPr>
          <w:t>Eppley &amp; Peterson, 1979</w:t>
        </w:r>
      </w:hyperlink>
      <w:r w:rsidRPr="00622CF5">
        <w:rPr>
          <w:noProof/>
        </w:rPr>
        <w:t>)</w:t>
      </w:r>
      <w:r w:rsidRPr="00622CF5">
        <w:fldChar w:fldCharType="end"/>
      </w:r>
      <w:r w:rsidRPr="00622CF5">
        <w:t>.</w:t>
      </w:r>
    </w:p>
    <w:p w14:paraId="27BCC6F3" w14:textId="1F4EBAB0" w:rsidR="00B73D59" w:rsidRPr="00622CF5" w:rsidRDefault="00B73D59" w:rsidP="00B73D59">
      <w:pPr>
        <w:spacing w:before="120" w:line="360" w:lineRule="auto"/>
        <w:ind w:firstLine="360"/>
      </w:pPr>
      <w:r w:rsidRPr="00622CF5">
        <w:t xml:space="preserve">One of the most common methods for estimating primary production is the incorporation of </w:t>
      </w:r>
      <w:r w:rsidRPr="00622CF5">
        <w:rPr>
          <w:vertAlign w:val="superscript"/>
        </w:rPr>
        <w:t>14</w:t>
      </w:r>
      <w:r w:rsidRPr="00622CF5">
        <w:t xml:space="preserve">C-labelled bicarbonate into particulate organic carbon </w:t>
      </w:r>
      <w:r w:rsidRPr="00622CF5">
        <w:fldChar w:fldCharType="begin"/>
      </w:r>
      <w:r w:rsidRPr="00622CF5">
        <w:instrText xml:space="preserve"> ADDIN EN.CITE &lt;EndNote&gt;&lt;Cite&gt;&lt;Author&gt;Steemann Nielsen&lt;/Author&gt;&lt;Year&gt;1952&lt;/Year&gt;&lt;RecNum&gt;8727&lt;/RecNum&gt;&lt;DisplayText&gt;(Steemann Nielsen, 1952)&lt;/DisplayText&gt;&lt;record&gt;&lt;rec-number&gt;8727&lt;/rec-number&gt;&lt;foreign-keys&gt;&lt;key app="EN" db-id="e9dpzts9mzav95e0rs8prwv9extzw9xvxefw" timestamp="1555690295"&gt;8727&lt;/key&gt;&lt;/foreign-keys&gt;&lt;ref-type name="Journal Article"&gt;17&lt;/ref-type&gt;&lt;contributors&gt;&lt;authors&gt;&lt;author&gt;Steemann Nielsen, E. &lt;/author&gt;&lt;/authors&gt;&lt;/contributors&gt;&lt;titles&gt;&lt;title&gt;he Use of Radio-active Carbon (C14) for Measuring Organic Production in the Sea&lt;/title&gt;&lt;secondary-title&gt;ICES Journal of Marine Science&lt;/secondary-title&gt;&lt;/titles&gt;&lt;periodical&gt;&lt;full-title&gt;ICES Journal of Marine Science&lt;/full-title&gt;&lt;/periodical&gt;&lt;pages&gt;117-140&lt;/pages&gt;&lt;volume&gt;18&lt;/volume&gt;&lt;number&gt;2&lt;/number&gt;&lt;dates&gt;&lt;year&gt;1952&lt;/year&gt;&lt;/dates&gt;&lt;urls&gt;&lt;/urls&gt;&lt;/record&gt;&lt;/Cite&gt;&lt;/EndNote&gt;</w:instrText>
      </w:r>
      <w:r w:rsidRPr="00622CF5">
        <w:fldChar w:fldCharType="separate"/>
      </w:r>
      <w:r w:rsidRPr="00622CF5">
        <w:rPr>
          <w:noProof/>
        </w:rPr>
        <w:t>(</w:t>
      </w:r>
      <w:hyperlink w:anchor="_ENREF_82" w:tooltip="Steemann Nielsen, 1952 #8727" w:history="1">
        <w:r w:rsidR="006260A9" w:rsidRPr="00622CF5">
          <w:rPr>
            <w:rStyle w:val="Hyperlink"/>
          </w:rPr>
          <w:t>Steemann Nielsen, 1952</w:t>
        </w:r>
      </w:hyperlink>
      <w:r w:rsidRPr="00622CF5">
        <w:rPr>
          <w:noProof/>
        </w:rPr>
        <w:t>)</w:t>
      </w:r>
      <w:r w:rsidRPr="00622CF5">
        <w:fldChar w:fldCharType="end"/>
      </w:r>
      <w:r w:rsidRPr="00622CF5">
        <w:t>. Although this highly sensitive method has been a standard for aquatic production studies for decades, interpretation is still highly debated</w:t>
      </w:r>
      <w:r w:rsidR="00617264" w:rsidRPr="00622CF5">
        <w:t xml:space="preserve"> </w:t>
      </w:r>
      <w:r w:rsidR="00617264" w:rsidRPr="00622CF5">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622CF5">
        <w:instrText xml:space="preserve"> ADDIN EN.CITE </w:instrText>
      </w:r>
      <w:r w:rsidR="00C31950" w:rsidRPr="00622CF5">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622CF5">
        <w:instrText xml:space="preserve"> ADDIN EN.CITE.DATA </w:instrText>
      </w:r>
      <w:r w:rsidR="00C31950" w:rsidRPr="00622CF5">
        <w:fldChar w:fldCharType="end"/>
      </w:r>
      <w:r w:rsidR="00617264" w:rsidRPr="00622CF5">
        <w:fldChar w:fldCharType="separate"/>
      </w:r>
      <w:r w:rsidR="00617264" w:rsidRPr="00622CF5">
        <w:rPr>
          <w:noProof/>
        </w:rPr>
        <w:t>(</w:t>
      </w:r>
      <w:hyperlink w:anchor="_ENREF_56" w:tooltip="Marra, 2009 #9213" w:history="1">
        <w:r w:rsidR="006260A9" w:rsidRPr="00622CF5">
          <w:rPr>
            <w:rStyle w:val="Hyperlink"/>
          </w:rPr>
          <w:t>Marra, 2009</w:t>
        </w:r>
      </w:hyperlink>
      <w:r w:rsidR="00617264" w:rsidRPr="00622CF5">
        <w:rPr>
          <w:noProof/>
        </w:rPr>
        <w:t xml:space="preserve">; </w:t>
      </w:r>
      <w:hyperlink w:anchor="_ENREF_71" w:tooltip="Peterson, 1980 #9040" w:history="1">
        <w:r w:rsidR="006260A9" w:rsidRPr="00622CF5">
          <w:rPr>
            <w:rStyle w:val="Hyperlink"/>
          </w:rPr>
          <w:t>Peterson, 1980</w:t>
        </w:r>
      </w:hyperlink>
      <w:r w:rsidR="00617264" w:rsidRPr="00622CF5">
        <w:rPr>
          <w:noProof/>
        </w:rPr>
        <w:t>)</w:t>
      </w:r>
      <w:r w:rsidR="00617264" w:rsidRPr="00622CF5">
        <w:fldChar w:fldCharType="end"/>
      </w:r>
      <w:r w:rsidRPr="00622CF5">
        <w:t>. Measurements conducted over a relatively short time approximate GPP</w:t>
      </w:r>
      <w:r w:rsidRPr="00622CF5">
        <w:rPr>
          <w:i/>
        </w:rPr>
        <w:t>,</w:t>
      </w:r>
      <w:r w:rsidRPr="00622CF5">
        <w:t xml:space="preserve"> but longer incubations have increasing losses to respiration. Experiment conducted over the full 24-h photocycle are </w:t>
      </w:r>
      <w:r w:rsidR="006260A9" w:rsidRPr="00622CF5">
        <w:t>thought to approach</w:t>
      </w:r>
      <w:r w:rsidRPr="00622CF5">
        <w:t xml:space="preserve"> to NPP, but should be underestimates because the respiratory losses include contributions from heterotrophs that had consumed labelled C, in addition to respiration from autotrophs. Interpretations are further complicated by starting incubations at different times of day, requiring different weighting for uptake and respiration. Additionally, production can be significantly underestimated when incorporation of </w:t>
      </w:r>
      <w:r w:rsidRPr="00622CF5">
        <w:rPr>
          <w:vertAlign w:val="superscript"/>
        </w:rPr>
        <w:t>14</w:t>
      </w:r>
      <w:r w:rsidRPr="00622CF5">
        <w:t xml:space="preserve">C into Dissolved Organic Carbon (DOC) is unmeasured </w:t>
      </w:r>
      <w:r w:rsidR="00C31950" w:rsidRPr="00622CF5">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622CF5">
        <w:instrText xml:space="preserve"> ADDIN EN.CITE </w:instrText>
      </w:r>
      <w:r w:rsidR="00CB305C" w:rsidRPr="00622CF5">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622CF5">
        <w:instrText xml:space="preserve"> ADDIN EN.CITE.DATA </w:instrText>
      </w:r>
      <w:r w:rsidR="00CB305C" w:rsidRPr="00622CF5">
        <w:fldChar w:fldCharType="end"/>
      </w:r>
      <w:r w:rsidR="00C31950" w:rsidRPr="00622CF5">
        <w:fldChar w:fldCharType="separate"/>
      </w:r>
      <w:r w:rsidR="00C31950" w:rsidRPr="00622CF5">
        <w:rPr>
          <w:noProof/>
        </w:rPr>
        <w:t>(</w:t>
      </w:r>
      <w:hyperlink w:anchor="_ENREF_48" w:tooltip="Laws, 2000 #9219" w:history="1">
        <w:r w:rsidR="006260A9" w:rsidRPr="00622CF5">
          <w:rPr>
            <w:rStyle w:val="Hyperlink"/>
          </w:rPr>
          <w:t>Laws et al., 2000</w:t>
        </w:r>
      </w:hyperlink>
      <w:r w:rsidR="00C31950" w:rsidRPr="00622CF5">
        <w:rPr>
          <w:noProof/>
        </w:rPr>
        <w:t xml:space="preserve">; </w:t>
      </w:r>
      <w:hyperlink w:anchor="_ENREF_62" w:tooltip="Myklestad, 2000 #9265" w:history="1">
        <w:r w:rsidR="006260A9" w:rsidRPr="00622CF5">
          <w:rPr>
            <w:rStyle w:val="Hyperlink"/>
          </w:rPr>
          <w:t>Myklestad, 2000</w:t>
        </w:r>
      </w:hyperlink>
      <w:r w:rsidR="00C31950" w:rsidRPr="00622CF5">
        <w:rPr>
          <w:noProof/>
        </w:rPr>
        <w:t xml:space="preserve">; </w:t>
      </w:r>
      <w:hyperlink w:anchor="_ENREF_96" w:tooltip="Teira, 2001 #9266" w:history="1">
        <w:r w:rsidR="006260A9" w:rsidRPr="00622CF5">
          <w:rPr>
            <w:rStyle w:val="Hyperlink"/>
          </w:rPr>
          <w:t>Teira et al., 2001</w:t>
        </w:r>
      </w:hyperlink>
      <w:r w:rsidR="00C31950" w:rsidRPr="00622CF5">
        <w:rPr>
          <w:noProof/>
        </w:rPr>
        <w:t>)</w:t>
      </w:r>
      <w:r w:rsidR="00C31950" w:rsidRPr="00622CF5">
        <w:fldChar w:fldCharType="end"/>
      </w:r>
      <w:r w:rsidRPr="00622CF5">
        <w:t>. NPP can also be assessed by the seawater dilution method, where serial dilution is used to decouple growth and grazing processes, allowing separate instantaneous rate estimates for phytoplankton growth and microzooplankton grazing</w:t>
      </w:r>
      <w:r w:rsidR="00A50138" w:rsidRPr="00622CF5">
        <w:t xml:space="preserve"> </w:t>
      </w:r>
      <w:r w:rsidR="00C31950" w:rsidRPr="00622CF5">
        <w:fldChar w:fldCharType="begin"/>
      </w:r>
      <w:r w:rsidR="00C31950" w:rsidRPr="00622CF5">
        <w:instrText xml:space="preserve"> ADDIN EN.CITE &lt;EndNote&gt;&lt;Cite&gt;&lt;Author&gt;Landry&lt;/Author&gt;&lt;Year&gt;1982&lt;/Year&gt;&lt;RecNum&gt;9271&lt;/RecNum&gt;&lt;DisplayText&gt;(Landry &amp;amp; Hassett, 1982)&lt;/DisplayText&gt;&lt;record&gt;&lt;rec-number&gt;9271&lt;/rec-number&gt;&lt;foreign-keys&gt;&lt;key app="EN" db-id="e9dpzts9mzav95e0rs8prwv9extzw9xvxefw" timestamp="1576503557"&gt;9271&lt;/key&gt;&lt;/foreign-keys&gt;&lt;ref-type name="Journal Article"&gt;17&lt;/ref-type&gt;&lt;contributors&gt;&lt;authors&gt;&lt;author&gt;Landry, M. R.&lt;/author&gt;&lt;author&gt;Hassett, R. P.&lt;/author&gt;&lt;/authors&gt;&lt;/contributors&gt;&lt;titles&gt;&lt;title&gt;Estimating the Grazing Impact of Marine Micro-Zooplankton&lt;/title&gt;&lt;secondary-title&gt;Marine Biology&lt;/secondary-title&gt;&lt;alt-title&gt;Mar Biol&lt;/alt-title&gt;&lt;/titles&gt;&lt;periodical&gt;&lt;full-title&gt;Marine Biology&lt;/full-title&gt;&lt;/periodical&gt;&lt;alt-periodical&gt;&lt;full-title&gt;Mar Biol&lt;/full-title&gt;&lt;/alt-periodical&gt;&lt;pages&gt;283-288&lt;/pages&gt;&lt;volume&gt;67&lt;/volume&gt;&lt;number&gt;3&lt;/number&gt;&lt;dates&gt;&lt;year&gt;1982&lt;/year&gt;&lt;/dates&gt;&lt;isbn&gt;0025-3162&lt;/isbn&gt;&lt;accession-num&gt;WOS:A1982NP50800005&lt;/accession-num&gt;&lt;urls&gt;&lt;related-urls&gt;&lt;url&gt;&amp;lt;Go to ISI&amp;gt;://WOS:A1982NP50800005&lt;/url&gt;&lt;/related-urls&gt;&lt;/urls&gt;&lt;electronic-resource-num&gt;Doi 10.1007/Bf00397668&lt;/electronic-resource-num&gt;&lt;language&gt;English&lt;/language&gt;&lt;/record&gt;&lt;/Cite&gt;&lt;/EndNote&gt;</w:instrText>
      </w:r>
      <w:r w:rsidR="00C31950" w:rsidRPr="00622CF5">
        <w:fldChar w:fldCharType="separate"/>
      </w:r>
      <w:r w:rsidR="00C31950" w:rsidRPr="00622CF5">
        <w:rPr>
          <w:noProof/>
        </w:rPr>
        <w:t>(</w:t>
      </w:r>
      <w:hyperlink w:anchor="_ENREF_42" w:tooltip="Landry, 1982 #9271" w:history="1">
        <w:r w:rsidR="006260A9" w:rsidRPr="00622CF5">
          <w:rPr>
            <w:rStyle w:val="Hyperlink"/>
          </w:rPr>
          <w:t>Landry &amp; Hassett, 1982</w:t>
        </w:r>
      </w:hyperlink>
      <w:r w:rsidR="00C31950" w:rsidRPr="00622CF5">
        <w:rPr>
          <w:noProof/>
        </w:rPr>
        <w:t>)</w:t>
      </w:r>
      <w:r w:rsidR="00C31950" w:rsidRPr="00622CF5">
        <w:fldChar w:fldCharType="end"/>
      </w:r>
      <w:r w:rsidRPr="00622CF5">
        <w:t xml:space="preserve">. When carbon-based biomass estimates for phytoplankton is combined with dilution-based daily rates, the calculated NPP result is the daily net carbon biomass produced by phytoplankton absent losses that are a consequence of grazing </w:t>
      </w:r>
      <w:r w:rsidR="00C31950" w:rsidRPr="00622CF5">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622CF5">
        <w:instrText xml:space="preserve"> ADDIN EN.CITE </w:instrText>
      </w:r>
      <w:r w:rsidR="00C31950" w:rsidRPr="00622CF5">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622CF5">
        <w:instrText xml:space="preserve"> ADDIN EN.CITE.DATA </w:instrText>
      </w:r>
      <w:r w:rsidR="00C31950" w:rsidRPr="00622CF5">
        <w:fldChar w:fldCharType="end"/>
      </w:r>
      <w:r w:rsidR="00C31950" w:rsidRPr="00622CF5">
        <w:fldChar w:fldCharType="separate"/>
      </w:r>
      <w:r w:rsidR="00C31950" w:rsidRPr="00622CF5">
        <w:rPr>
          <w:noProof/>
        </w:rPr>
        <w:t>(</w:t>
      </w:r>
      <w:hyperlink w:anchor="_ENREF_1" w:tooltip="Barron, 2014 #9103" w:history="1">
        <w:r w:rsidR="006260A9" w:rsidRPr="00622CF5">
          <w:rPr>
            <w:rStyle w:val="Hyperlink"/>
          </w:rPr>
          <w:t>Barron et al., 2014</w:t>
        </w:r>
      </w:hyperlink>
      <w:r w:rsidR="00C31950" w:rsidRPr="00622CF5">
        <w:rPr>
          <w:noProof/>
        </w:rPr>
        <w:t xml:space="preserve">; </w:t>
      </w:r>
      <w:hyperlink w:anchor="_ENREF_41" w:tooltip="Landry, 2000 #9268" w:history="1">
        <w:r w:rsidR="006260A9" w:rsidRPr="00622CF5">
          <w:rPr>
            <w:rStyle w:val="Hyperlink"/>
          </w:rPr>
          <w:t>Landry et al., 2000</w:t>
        </w:r>
      </w:hyperlink>
      <w:r w:rsidR="00C31950" w:rsidRPr="00622CF5">
        <w:rPr>
          <w:noProof/>
        </w:rPr>
        <w:t>)</w:t>
      </w:r>
      <w:r w:rsidR="00C31950" w:rsidRPr="00622CF5">
        <w:fldChar w:fldCharType="end"/>
      </w:r>
      <w:r w:rsidRPr="00622CF5">
        <w:t xml:space="preserve">. </w:t>
      </w:r>
    </w:p>
    <w:p w14:paraId="1029283B" w14:textId="4AA1ABBF" w:rsidR="00B73D59" w:rsidRPr="00622CF5" w:rsidRDefault="00B73D59" w:rsidP="00B73D59">
      <w:pPr>
        <w:spacing w:before="120" w:line="360" w:lineRule="auto"/>
        <w:ind w:firstLine="360"/>
      </w:pPr>
      <w:r w:rsidRPr="00622CF5">
        <w:lastRenderedPageBreak/>
        <w:t xml:space="preserve">The uptake and incorporation of </w:t>
      </w:r>
      <w:r w:rsidRPr="00622CF5">
        <w:rPr>
          <w:vertAlign w:val="superscript"/>
        </w:rPr>
        <w:t>15</w:t>
      </w:r>
      <w:r w:rsidRPr="00622CF5">
        <w:t>NO</w:t>
      </w:r>
      <w:r w:rsidRPr="00622CF5">
        <w:rPr>
          <w:vertAlign w:val="subscript"/>
        </w:rPr>
        <w:t>3</w:t>
      </w:r>
      <w:r w:rsidRPr="00622CF5">
        <w:rPr>
          <w:vertAlign w:val="superscript"/>
        </w:rPr>
        <w:t>-</w:t>
      </w:r>
      <w:r w:rsidRPr="00622CF5">
        <w:t xml:space="preserve"> into phytoplankton cells can also be used to estimate phytoplankton production derived from that nitrogen source</w:t>
      </w:r>
      <w:r w:rsidR="003559E0" w:rsidRPr="00622CF5">
        <w:t xml:space="preserve"> </w:t>
      </w:r>
      <w:r w:rsidR="003559E0" w:rsidRPr="00622CF5">
        <w:fldChar w:fldCharType="begin"/>
      </w:r>
      <w:r w:rsidR="000D66FA" w:rsidRPr="00622CF5">
        <w:instrText xml:space="preserve"> ADDIN EN.CITE &lt;EndNote&gt;&lt;Cite&gt;&lt;Author&gt;Dugdale&lt;/Author&gt;&lt;Year&gt;1967&lt;/Year&gt;&lt;RecNum&gt;8728&lt;/RecNum&gt;&lt;DisplayText&gt;(Dugdale &amp;amp; Goering, 1967)&lt;/DisplayText&gt;&lt;record&gt;&lt;rec-number&gt;8728&lt;/rec-number&gt;&lt;foreign-keys&gt;&lt;key app="EN" db-id="e9dpzts9mzav95e0rs8prwv9extzw9xvxefw" timestamp="1555692519"&gt;8728&lt;/key&gt;&lt;/foreign-keys&gt;&lt;ref-type name="Journal Article"&gt;17&lt;/ref-type&gt;&lt;contributors&gt;&lt;authors&gt;&lt;author&gt;Dugdale, R. C.&lt;/author&gt;&lt;author&gt;Goering, J. J.&lt;/author&gt;&lt;/authors&gt;&lt;/contributors&gt;&lt;titles&gt;&lt;title&gt;Uptake of New and Regenerated Forms of Nitrogen in Primary Productivity&lt;/title&gt;&lt;secondary-title&gt;Limnology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196-206&lt;/pages&gt;&lt;volume&gt;12&lt;/volume&gt;&lt;number&gt;2&lt;/number&gt;&lt;dates&gt;&lt;year&gt;1967&lt;/year&gt;&lt;/dates&gt;&lt;isbn&gt;0024-3590&lt;/isbn&gt;&lt;accession-num&gt;WOS:A19679423500002&lt;/accession-num&gt;&lt;urls&gt;&lt;related-urls&gt;&lt;url&gt;&amp;lt;Go to ISI&amp;gt;://WOS:A19679423500002&lt;/url&gt;&lt;/related-urls&gt;&lt;/urls&gt;&lt;electronic-resource-num&gt;DOI 10.4319/lo.1967.12.2.0196&lt;/electronic-resource-num&gt;&lt;language&gt;English&lt;/language&gt;&lt;/record&gt;&lt;/Cite&gt;&lt;/EndNote&gt;</w:instrText>
      </w:r>
      <w:r w:rsidR="003559E0" w:rsidRPr="00622CF5">
        <w:fldChar w:fldCharType="separate"/>
      </w:r>
      <w:r w:rsidR="000D66FA" w:rsidRPr="00622CF5">
        <w:rPr>
          <w:noProof/>
        </w:rPr>
        <w:t>(</w:t>
      </w:r>
      <w:hyperlink w:anchor="_ENREF_17" w:tooltip="Dugdale, 1967 #8728" w:history="1">
        <w:r w:rsidR="006260A9" w:rsidRPr="00622CF5">
          <w:rPr>
            <w:rStyle w:val="Hyperlink"/>
          </w:rPr>
          <w:t>Dugdale &amp; Goering, 1967</w:t>
        </w:r>
      </w:hyperlink>
      <w:r w:rsidR="000D66FA" w:rsidRPr="00622CF5">
        <w:rPr>
          <w:noProof/>
        </w:rPr>
        <w:t>)</w:t>
      </w:r>
      <w:r w:rsidR="003559E0" w:rsidRPr="00622CF5">
        <w:fldChar w:fldCharType="end"/>
      </w:r>
      <w:r w:rsidR="003A5BA2" w:rsidRPr="00622CF5">
        <w:t>.</w:t>
      </w:r>
      <w:r w:rsidRPr="00622CF5">
        <w:t xml:space="preserve"> The </w:t>
      </w:r>
      <w:r w:rsidRPr="00622CF5">
        <w:rPr>
          <w:vertAlign w:val="superscript"/>
        </w:rPr>
        <w:t>15</w:t>
      </w:r>
      <w:r w:rsidRPr="00622CF5">
        <w:t>N-NO</w:t>
      </w:r>
      <w:r w:rsidRPr="00622CF5">
        <w:rPr>
          <w:vertAlign w:val="subscript"/>
        </w:rPr>
        <w:t>3</w:t>
      </w:r>
      <w:r w:rsidRPr="00622CF5">
        <w:rPr>
          <w:vertAlign w:val="superscript"/>
        </w:rPr>
        <w:t>-</w:t>
      </w:r>
      <w:r w:rsidRPr="00622CF5">
        <w:t xml:space="preserve"> method is thought to reduce the impact of internal elemental turnover, a process much enhanced in the cellular carbon pool compared to cellular nitrogen. The measurement is based on the enrichment of </w:t>
      </w:r>
      <w:r w:rsidRPr="00622CF5">
        <w:rPr>
          <w:vertAlign w:val="superscript"/>
        </w:rPr>
        <w:t>15</w:t>
      </w:r>
      <w:r w:rsidRPr="00622CF5">
        <w:t>N in cellular particulate organic nitrogen (PON) over the incubation period and is defined as NP</w:t>
      </w:r>
      <w:r w:rsidRPr="00622CF5">
        <w:rPr>
          <w:i/>
        </w:rPr>
        <w:t>,</w:t>
      </w:r>
      <w:r w:rsidRPr="00622CF5">
        <w:t xml:space="preserve"> under the assumption that nitrate is not regenerated from ammonium in the euphotic zone. This method can, however, be impacted by processes such as ammonification or nitrification in surface waters </w:t>
      </w:r>
      <w:r w:rsidRPr="00622CF5">
        <w:fldChar w:fldCharType="begin"/>
      </w:r>
      <w:r w:rsidR="005A12B1" w:rsidRPr="00622CF5">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Pr="00622CF5">
        <w:fldChar w:fldCharType="separate"/>
      </w:r>
      <w:r w:rsidR="005A12B1" w:rsidRPr="00622CF5">
        <w:rPr>
          <w:noProof/>
        </w:rPr>
        <w:t>(</w:t>
      </w:r>
      <w:hyperlink w:anchor="_ENREF_101" w:tooltip="Yool, 2007 #9042" w:history="1">
        <w:r w:rsidR="006260A9" w:rsidRPr="00622CF5">
          <w:rPr>
            <w:rStyle w:val="Hyperlink"/>
          </w:rPr>
          <w:t>Yool et al., 2007</w:t>
        </w:r>
      </w:hyperlink>
      <w:r w:rsidR="005A12B1" w:rsidRPr="00622CF5">
        <w:rPr>
          <w:noProof/>
        </w:rPr>
        <w:t>)</w:t>
      </w:r>
      <w:r w:rsidRPr="00622CF5">
        <w:fldChar w:fldCharType="end"/>
      </w:r>
      <w:r w:rsidRPr="00622CF5">
        <w:t xml:space="preserve"> which lead to under- or overestimates of NP. In addition, luxury NO</w:t>
      </w:r>
      <w:r w:rsidRPr="00622CF5">
        <w:rPr>
          <w:vertAlign w:val="subscript"/>
        </w:rPr>
        <w:t>3</w:t>
      </w:r>
      <w:r w:rsidRPr="00622CF5">
        <w:rPr>
          <w:vertAlign w:val="superscript"/>
        </w:rPr>
        <w:t>-</w:t>
      </w:r>
      <w:r w:rsidRPr="00622CF5">
        <w:t xml:space="preserve"> uptake </w:t>
      </w:r>
      <w:r w:rsidRPr="00622CF5">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622CF5">
        <w:instrText xml:space="preserve"> ADDIN EN.CITE </w:instrText>
      </w:r>
      <w:r w:rsidR="00617264" w:rsidRPr="00622CF5">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622CF5">
        <w:instrText xml:space="preserve"> ADDIN EN.CITE.DATA </w:instrText>
      </w:r>
      <w:r w:rsidR="00617264" w:rsidRPr="00622CF5">
        <w:fldChar w:fldCharType="end"/>
      </w:r>
      <w:r w:rsidRPr="00622CF5">
        <w:fldChar w:fldCharType="separate"/>
      </w:r>
      <w:r w:rsidRPr="00622CF5">
        <w:rPr>
          <w:noProof/>
        </w:rPr>
        <w:t>(</w:t>
      </w:r>
      <w:hyperlink w:anchor="_ENREF_69" w:tooltip="Painter, 2007 #9069" w:history="1">
        <w:r w:rsidR="006260A9" w:rsidRPr="00622CF5">
          <w:rPr>
            <w:rStyle w:val="Hyperlink"/>
          </w:rPr>
          <w:t>Painter et al., 2007</w:t>
        </w:r>
      </w:hyperlink>
      <w:r w:rsidRPr="00622CF5">
        <w:rPr>
          <w:noProof/>
        </w:rPr>
        <w:t>)</w:t>
      </w:r>
      <w:r w:rsidRPr="00622CF5">
        <w:fldChar w:fldCharType="end"/>
      </w:r>
      <w:r w:rsidRPr="00622CF5">
        <w:t xml:space="preserve"> and release of previously fixed </w:t>
      </w:r>
      <w:r w:rsidRPr="00622CF5">
        <w:rPr>
          <w:vertAlign w:val="superscript"/>
        </w:rPr>
        <w:t>15</w:t>
      </w:r>
      <w:r w:rsidRPr="00622CF5">
        <w:t xml:space="preserve">N as DON can also affect results of the </w:t>
      </w:r>
      <w:r w:rsidRPr="00622CF5">
        <w:rPr>
          <w:vertAlign w:val="superscript"/>
        </w:rPr>
        <w:t>15</w:t>
      </w:r>
      <w:r w:rsidRPr="00622CF5">
        <w:t>N method</w:t>
      </w:r>
      <w:r w:rsidR="005A12B1" w:rsidRPr="00622CF5">
        <w:t xml:space="preserve"> </w:t>
      </w:r>
      <w:r w:rsidRPr="00622CF5">
        <w:t xml:space="preserve"> </w:t>
      </w:r>
      <w:r w:rsidR="003A5BA2" w:rsidRPr="00622CF5">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622CF5">
        <w:instrText xml:space="preserve"> ADDIN EN.CITE </w:instrText>
      </w:r>
      <w:r w:rsidR="006260A9" w:rsidRPr="00622CF5">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622CF5">
        <w:instrText xml:space="preserve"> ADDIN EN.CITE.DATA </w:instrText>
      </w:r>
      <w:r w:rsidR="006260A9" w:rsidRPr="00622CF5">
        <w:fldChar w:fldCharType="end"/>
      </w:r>
      <w:r w:rsidR="003A5BA2" w:rsidRPr="00622CF5">
        <w:fldChar w:fldCharType="separate"/>
      </w:r>
      <w:r w:rsidR="006260A9" w:rsidRPr="00622CF5">
        <w:rPr>
          <w:noProof/>
        </w:rPr>
        <w:t>(</w:t>
      </w:r>
      <w:hyperlink w:anchor="_ENREF_8" w:tooltip="Bronk, 1994 #9225" w:history="1">
        <w:r w:rsidR="006260A9" w:rsidRPr="00622CF5">
          <w:rPr>
            <w:rStyle w:val="Hyperlink"/>
          </w:rPr>
          <w:t>Bronk et al., 1994</w:t>
        </w:r>
      </w:hyperlink>
      <w:r w:rsidR="006260A9" w:rsidRPr="00622CF5">
        <w:rPr>
          <w:noProof/>
        </w:rPr>
        <w:t xml:space="preserve">; </w:t>
      </w:r>
      <w:hyperlink w:anchor="_ENREF_13" w:tooltip="Collos, 1998 #9216" w:history="1">
        <w:r w:rsidR="006260A9" w:rsidRPr="00622CF5">
          <w:rPr>
            <w:rStyle w:val="Hyperlink"/>
          </w:rPr>
          <w:t>Collos, 1998</w:t>
        </w:r>
      </w:hyperlink>
      <w:r w:rsidR="006260A9" w:rsidRPr="00622CF5">
        <w:rPr>
          <w:noProof/>
        </w:rPr>
        <w:t>)</w:t>
      </w:r>
      <w:r w:rsidR="003A5BA2" w:rsidRPr="00622CF5">
        <w:fldChar w:fldCharType="end"/>
      </w:r>
      <w:r w:rsidR="003A5BA2" w:rsidRPr="00622CF5">
        <w:t>.</w:t>
      </w:r>
      <w:r w:rsidRPr="00622CF5">
        <w:t xml:space="preserve"> </w:t>
      </w:r>
    </w:p>
    <w:p w14:paraId="15F90BA5" w14:textId="132ACC7C" w:rsidR="00B73D59" w:rsidRPr="00622CF5" w:rsidRDefault="00B73D59" w:rsidP="003A5BA2">
      <w:pPr>
        <w:spacing w:before="120" w:line="360" w:lineRule="auto"/>
        <w:ind w:firstLine="360"/>
      </w:pPr>
      <w:r w:rsidRPr="00622CF5">
        <w:t>NCP, the balance between photosynthesis and community respiration, can be measured from the oxygen budget of the ocean mixed layer. Because of the similar physical properties of O</w:t>
      </w:r>
      <w:r w:rsidRPr="00622CF5">
        <w:rPr>
          <w:vertAlign w:val="subscript"/>
        </w:rPr>
        <w:t>2</w:t>
      </w:r>
      <w:r w:rsidRPr="00622CF5">
        <w:t xml:space="preserve"> and Ar, NCP measurements based on the O</w:t>
      </w:r>
      <w:r w:rsidRPr="00622CF5">
        <w:rPr>
          <w:vertAlign w:val="subscript"/>
        </w:rPr>
        <w:t>2</w:t>
      </w:r>
      <w:r w:rsidRPr="00622CF5">
        <w:t>/Ar method are mostly immune to mixed-layer physical effects (e.g. solubility, gas exchange) on O</w:t>
      </w:r>
      <w:r w:rsidRPr="00622CF5">
        <w:rPr>
          <w:vertAlign w:val="subscript"/>
        </w:rPr>
        <w:t>2</w:t>
      </w:r>
      <w:r w:rsidRPr="00622CF5">
        <w:t xml:space="preserve"> budgets over timescales of days to weeks. However, coastal upwelling systems complicate the assumptions for this method </w:t>
      </w:r>
      <w:r w:rsidRPr="00622CF5">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622CF5">
        <w:instrText xml:space="preserve"> ADDIN EN.CITE </w:instrText>
      </w:r>
      <w:r w:rsidR="00617264" w:rsidRPr="00622CF5">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622CF5">
        <w:instrText xml:space="preserve"> ADDIN EN.CITE.DATA </w:instrText>
      </w:r>
      <w:r w:rsidR="00617264" w:rsidRPr="00622CF5">
        <w:fldChar w:fldCharType="end"/>
      </w:r>
      <w:r w:rsidRPr="00622CF5">
        <w:fldChar w:fldCharType="separate"/>
      </w:r>
      <w:r w:rsidRPr="00622CF5">
        <w:rPr>
          <w:noProof/>
        </w:rPr>
        <w:t>(</w:t>
      </w:r>
      <w:hyperlink w:anchor="_ENREF_95" w:tooltip="Teeter, 2018 #9046" w:history="1">
        <w:r w:rsidR="006260A9" w:rsidRPr="00622CF5">
          <w:rPr>
            <w:rStyle w:val="Hyperlink"/>
          </w:rPr>
          <w:t>Teeter et al., 2018</w:t>
        </w:r>
      </w:hyperlink>
      <w:r w:rsidRPr="00622CF5">
        <w:rPr>
          <w:noProof/>
        </w:rPr>
        <w:t>)</w:t>
      </w:r>
      <w:r w:rsidRPr="00622CF5">
        <w:fldChar w:fldCharType="end"/>
      </w:r>
      <w:r w:rsidRPr="00622CF5">
        <w:t xml:space="preserve"> </w:t>
      </w:r>
      <w:r w:rsidR="003A5BA2" w:rsidRPr="00622CF5">
        <w:t>since such coastal water parcels exhibit a larger magnitude of short-term variations in productivity and are subject to strong vertical fluxes that can alter surface O</w:t>
      </w:r>
      <w:r w:rsidR="003A5BA2" w:rsidRPr="00622CF5">
        <w:rPr>
          <w:vertAlign w:val="subscript"/>
        </w:rPr>
        <w:t>2</w:t>
      </w:r>
      <w:r w:rsidR="003A5BA2" w:rsidRPr="00622CF5">
        <w:t xml:space="preserve">/Ar. </w:t>
      </w:r>
      <w:r w:rsidRPr="00622CF5">
        <w:t xml:space="preserve">Nonetheless, recent work has shown that NCP can be applied on shorter timescales </w:t>
      </w:r>
      <w:r w:rsidRPr="00622CF5">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622CF5">
        <w:instrText xml:space="preserve"> ADDIN EN.CITE </w:instrText>
      </w:r>
      <w:r w:rsidR="00C31950" w:rsidRPr="00622CF5">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622CF5">
        <w:instrText xml:space="preserve"> ADDIN EN.CITE.DATA </w:instrText>
      </w:r>
      <w:r w:rsidR="00C31950" w:rsidRPr="00622CF5">
        <w:fldChar w:fldCharType="end"/>
      </w:r>
      <w:r w:rsidRPr="00622CF5">
        <w:fldChar w:fldCharType="separate"/>
      </w:r>
      <w:r w:rsidRPr="00622CF5">
        <w:rPr>
          <w:noProof/>
        </w:rPr>
        <w:t>(</w:t>
      </w:r>
      <w:hyperlink w:anchor="_ENREF_26" w:tooltip="Hamme, 2012 #8757" w:history="1">
        <w:r w:rsidR="006260A9" w:rsidRPr="00622CF5">
          <w:rPr>
            <w:rStyle w:val="Hyperlink"/>
          </w:rPr>
          <w:t>Hamme et al., 2012</w:t>
        </w:r>
      </w:hyperlink>
      <w:r w:rsidRPr="00622CF5">
        <w:rPr>
          <w:noProof/>
        </w:rPr>
        <w:t>)</w:t>
      </w:r>
      <w:r w:rsidRPr="00622CF5">
        <w:fldChar w:fldCharType="end"/>
      </w:r>
      <w:r w:rsidRPr="00622CF5">
        <w:t xml:space="preserve"> if the </w:t>
      </w:r>
      <w:r w:rsidR="00622CF5" w:rsidRPr="00622CF5">
        <w:t>measurements</w:t>
      </w:r>
      <w:r w:rsidRPr="00622CF5">
        <w:t xml:space="preserve"> are conducted in a Lagrangian reference framework. Shortcomings of and improvements on this method, which is used in our CCE method comparison, are discussed in detail in a companion paper by </w:t>
      </w:r>
      <w:r w:rsidR="003A5BA2" w:rsidRPr="00622CF5">
        <w:fldChar w:fldCharType="begin"/>
      </w:r>
      <w:r w:rsidR="003A5BA2" w:rsidRPr="00622CF5">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A5BA2" w:rsidRPr="00622CF5">
        <w:fldChar w:fldCharType="separate"/>
      </w:r>
      <w:r w:rsidR="003A5BA2" w:rsidRPr="00622CF5">
        <w:rPr>
          <w:noProof/>
        </w:rPr>
        <w:t>(</w:t>
      </w:r>
      <w:hyperlink w:anchor="_ENREF_100" w:tooltip="Wang, submitted #9267" w:history="1">
        <w:r w:rsidR="006260A9" w:rsidRPr="00622CF5">
          <w:rPr>
            <w:rStyle w:val="Hyperlink"/>
          </w:rPr>
          <w:t>Wang et al., submitted</w:t>
        </w:r>
      </w:hyperlink>
      <w:r w:rsidR="003A5BA2" w:rsidRPr="00622CF5">
        <w:rPr>
          <w:noProof/>
        </w:rPr>
        <w:t>)</w:t>
      </w:r>
      <w:r w:rsidR="003A5BA2" w:rsidRPr="00622CF5">
        <w:fldChar w:fldCharType="end"/>
      </w:r>
      <w:r w:rsidRPr="00622CF5">
        <w:t xml:space="preserve">. </w:t>
      </w:r>
    </w:p>
    <w:p w14:paraId="0E4072DD" w14:textId="09C4AD3D" w:rsidR="00B73D59" w:rsidRPr="00622CF5" w:rsidRDefault="00B73D59" w:rsidP="00B73D59">
      <w:pPr>
        <w:spacing w:before="120" w:line="360" w:lineRule="auto"/>
        <w:ind w:firstLine="360"/>
      </w:pPr>
      <w:r w:rsidRPr="00622CF5">
        <w:t>Short-term measurements by the O</w:t>
      </w:r>
      <w:r w:rsidRPr="00622CF5">
        <w:rPr>
          <w:vertAlign w:val="subscript"/>
        </w:rPr>
        <w:t>2</w:t>
      </w:r>
      <w:r w:rsidRPr="00622CF5">
        <w:t>/Ar method can also be used to estimate GPP if done in the same Lagrangian-tracked water mass during the day (production + respiration) and night (respiration) and assuming that nighttime respiration rate applies to the day. G</w:t>
      </w:r>
      <w:ins w:id="51" w:author="Sven Kranz" w:date="2020-02-18T20:47:00Z">
        <w:r w:rsidR="00DB135D">
          <w:t>P</w:t>
        </w:r>
      </w:ins>
      <w:r w:rsidRPr="00622CF5">
        <w:t>P is more rigorously determined using isotopically labelled water (H</w:t>
      </w:r>
      <w:r w:rsidRPr="00622CF5">
        <w:rPr>
          <w:vertAlign w:val="subscript"/>
        </w:rPr>
        <w:t>2</w:t>
      </w:r>
      <w:r w:rsidRPr="00622CF5">
        <w:rPr>
          <w:vertAlign w:val="superscript"/>
        </w:rPr>
        <w:t>18</w:t>
      </w:r>
      <w:r w:rsidRPr="00622CF5">
        <w:t xml:space="preserve">O) </w:t>
      </w:r>
      <w:r w:rsidRPr="00622CF5">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622CF5">
        <w:instrText xml:space="preserve"> ADDIN EN.CITE </w:instrText>
      </w:r>
      <w:r w:rsidRPr="00622CF5">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622CF5">
        <w:instrText xml:space="preserve"> ADDIN EN.CITE.DATA </w:instrText>
      </w:r>
      <w:r w:rsidRPr="00622CF5">
        <w:fldChar w:fldCharType="end"/>
      </w:r>
      <w:r w:rsidRPr="00622CF5">
        <w:fldChar w:fldCharType="separate"/>
      </w:r>
      <w:r w:rsidRPr="00622CF5">
        <w:rPr>
          <w:noProof/>
        </w:rPr>
        <w:t>(</w:t>
      </w:r>
      <w:hyperlink w:anchor="_ENREF_24" w:tooltip="Goldman, 2015 #4687" w:history="1">
        <w:r w:rsidR="006260A9" w:rsidRPr="00622CF5">
          <w:rPr>
            <w:rStyle w:val="Hyperlink"/>
          </w:rPr>
          <w:t>Goldman et al., 2015</w:t>
        </w:r>
      </w:hyperlink>
      <w:r w:rsidRPr="00622CF5">
        <w:rPr>
          <w:noProof/>
        </w:rPr>
        <w:t>)</w:t>
      </w:r>
      <w:r w:rsidRPr="00622CF5">
        <w:fldChar w:fldCharType="end"/>
      </w:r>
      <w:r w:rsidRPr="00622CF5">
        <w:t xml:space="preserve"> or oxygen (</w:t>
      </w:r>
      <w:r w:rsidRPr="00622CF5">
        <w:rPr>
          <w:vertAlign w:val="superscript"/>
        </w:rPr>
        <w:t>18</w:t>
      </w:r>
      <w:r w:rsidRPr="00622CF5">
        <w:t>O</w:t>
      </w:r>
      <w:r w:rsidRPr="00622CF5">
        <w:rPr>
          <w:vertAlign w:val="subscript"/>
        </w:rPr>
        <w:t>2</w:t>
      </w:r>
      <w:r w:rsidRPr="00622CF5">
        <w:t xml:space="preserve">) </w:t>
      </w:r>
      <w:r w:rsidRPr="00622CF5">
        <w:fldChar w:fldCharType="begin"/>
      </w:r>
      <w:r w:rsidR="00C31950" w:rsidRPr="00622CF5">
        <w:instrText xml:space="preserve"> ADDIN EN.CITE &lt;EndNote&gt;&lt;Cite&gt;&lt;Author&gt;Kranz&lt;/Author&gt;&lt;Year&gt;2010&lt;/Year&gt;&lt;RecNum&gt;507&lt;/RecNum&gt;&lt;DisplayText&gt;(Kranz et al., 2010)&lt;/DisplayText&gt;&lt;record&gt;&lt;rec-number&gt;507&lt;/rec-number&gt;&lt;foreign-keys&gt;&lt;key app="EN" db-id="e9dpzts9mzav95e0rs8prwv9extzw9xvxefw" timestamp="1575159792"&gt;507&lt;/key&gt;&lt;/foreign-keys&gt;&lt;ref-type name="Journal Article"&gt;17&lt;/ref-type&gt;&lt;contributors&gt;&lt;authors&gt;&lt;author&gt;Kranz, S. A.&lt;/author&gt;&lt;author&gt;Levitan, O.&lt;/author&gt;&lt;author&gt;Richter, K.-U.&lt;/author&gt;&lt;author&gt;Prasil, O.&lt;/author&gt;&lt;author&gt;Berman-Frank, I.&lt;/author&gt;&lt;author&gt;Rost, B.&lt;/author&gt;&lt;/authors&gt;&lt;/contributors&gt;&lt;titles&gt;&lt;title&gt;&lt;style face="normal" font="default" size="100%"&gt;Combined effects of CO&lt;/style&gt;&lt;style face="subscript" font="default" size="100%"&gt;2&lt;/style&gt;&lt;style face="normal" font="default" size="100%"&gt; and light on the N&lt;/style&gt;&lt;style face="subscript" font="default" size="100%"&gt;2&lt;/style&gt;&lt;style face="normal" font="default" size="100%"&gt;-fixing cyanobacterium &lt;/style&gt;&lt;style face="italic" font="default" size="100%"&gt;Trichodesmium &lt;/style&gt;&lt;style face="normal" font="default" size="100%"&gt;IMS101: Physiological responses&lt;/style&gt;&lt;/title&gt;&lt;secondary-title&gt;Plant Physiology &lt;/secondary-title&gt;&lt;/titles&gt;&lt;pages&gt;334-345&lt;/pages&gt;&lt;volume&gt;154&lt;/volume&gt;&lt;number&gt;1&lt;/number&gt;&lt;dates&gt;&lt;year&gt;2010&lt;/year&gt;&lt;pub-dates&gt;&lt;date&gt;September 1, 2010&lt;/date&gt;&lt;/pub-dates&gt;&lt;/dates&gt;&lt;urls&gt;&lt;related-urls&gt;&lt;url&gt;http://www.plantphysiol.org/cgi/content/abstract/154/1/334&lt;/url&gt;&lt;/related-urls&gt;&lt;/urls&gt;&lt;electronic-resource-num&gt;10.1104/pp.110.159145&lt;/electronic-resource-num&gt;&lt;/record&gt;&lt;/Cite&gt;&lt;/EndNote&gt;</w:instrText>
      </w:r>
      <w:r w:rsidRPr="00622CF5">
        <w:fldChar w:fldCharType="separate"/>
      </w:r>
      <w:r w:rsidRPr="00622CF5">
        <w:rPr>
          <w:noProof/>
        </w:rPr>
        <w:t>(</w:t>
      </w:r>
      <w:hyperlink w:anchor="_ENREF_37" w:tooltip="Kranz, 2010 #507" w:history="1">
        <w:r w:rsidR="006260A9" w:rsidRPr="00622CF5">
          <w:rPr>
            <w:rStyle w:val="Hyperlink"/>
          </w:rPr>
          <w:t>Kranz et al., 2010</w:t>
        </w:r>
      </w:hyperlink>
      <w:r w:rsidRPr="00622CF5">
        <w:rPr>
          <w:noProof/>
        </w:rPr>
        <w:t>)</w:t>
      </w:r>
      <w:r w:rsidRPr="00622CF5">
        <w:fldChar w:fldCharType="end"/>
      </w:r>
      <w:r w:rsidRPr="00622CF5">
        <w:t xml:space="preserve"> or from the natural isotopic composition of oxygen by the </w:t>
      </w:r>
      <w:r w:rsidRPr="00622CF5">
        <w:rPr>
          <w:vertAlign w:val="superscript"/>
        </w:rPr>
        <w:t>17</w:t>
      </w:r>
      <w:r w:rsidRPr="00622CF5">
        <w:sym w:font="Symbol" w:char="F044"/>
      </w:r>
      <w:r w:rsidRPr="00622CF5">
        <w:t>O</w:t>
      </w:r>
      <w:r w:rsidRPr="00622CF5">
        <w:rPr>
          <w:vertAlign w:val="subscript"/>
        </w:rPr>
        <w:t>2</w:t>
      </w:r>
      <w:r w:rsidRPr="00622CF5">
        <w:t xml:space="preserve"> triple O</w:t>
      </w:r>
      <w:r w:rsidRPr="00622CF5">
        <w:rPr>
          <w:vertAlign w:val="subscript"/>
        </w:rPr>
        <w:t>2</w:t>
      </w:r>
      <w:r w:rsidRPr="00622CF5">
        <w:t xml:space="preserve"> isotope method </w:t>
      </w:r>
      <w:r w:rsidRPr="00622CF5">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622CF5">
        <w:instrText xml:space="preserve"> ADDIN EN.CITE </w:instrText>
      </w:r>
      <w:r w:rsidR="00C31950" w:rsidRPr="00622CF5">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622CF5">
        <w:instrText xml:space="preserve"> ADDIN EN.CITE.DATA </w:instrText>
      </w:r>
      <w:r w:rsidR="00C31950" w:rsidRPr="00622CF5">
        <w:fldChar w:fldCharType="end"/>
      </w:r>
      <w:r w:rsidRPr="00622CF5">
        <w:fldChar w:fldCharType="separate"/>
      </w:r>
      <w:r w:rsidRPr="00622CF5">
        <w:rPr>
          <w:noProof/>
        </w:rPr>
        <w:t>(</w:t>
      </w:r>
      <w:hyperlink w:anchor="_ENREF_55" w:tooltip="Luz, 2005 #9014" w:history="1">
        <w:r w:rsidR="006260A9" w:rsidRPr="00622CF5">
          <w:rPr>
            <w:rStyle w:val="Hyperlink"/>
          </w:rPr>
          <w:t>Luz &amp; Barkan, 2005</w:t>
        </w:r>
      </w:hyperlink>
      <w:r w:rsidRPr="00622CF5">
        <w:rPr>
          <w:noProof/>
        </w:rPr>
        <w:t>)</w:t>
      </w:r>
      <w:r w:rsidRPr="00622CF5">
        <w:fldChar w:fldCharType="end"/>
      </w:r>
      <w:r w:rsidRPr="00622CF5">
        <w:t xml:space="preserve">. However, these methods do not allow for high-resolution spatiotemporal sampling and were not used here.  Alternatively, the conversion of sunlight into a biological redox potential in phytoplankton (i.e. electron generation at photosystem II; PSII) can be assessed indirectly by variable fluorometry to provide another </w:t>
      </w:r>
      <w:r w:rsidRPr="00622CF5">
        <w:lastRenderedPageBreak/>
        <w:t xml:space="preserve">nonintrusive PSII photochemical approach for estimating GPP at fine spatiotemporal scales. Using the Single Turnover Method (STM) </w:t>
      </w:r>
      <w:r w:rsidRPr="00622CF5">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622CF5">
        <w:instrText xml:space="preserve"> ADDIN EN.CITE </w:instrText>
      </w:r>
      <w:r w:rsidR="000D66FA" w:rsidRPr="00622CF5">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622CF5">
        <w:instrText xml:space="preserve"> ADDIN EN.CITE.DATA </w:instrText>
      </w:r>
      <w:r w:rsidR="000D66FA" w:rsidRPr="00622CF5">
        <w:fldChar w:fldCharType="end"/>
      </w:r>
      <w:r w:rsidRPr="00622CF5">
        <w:fldChar w:fldCharType="separate"/>
      </w:r>
      <w:r w:rsidR="000D66FA" w:rsidRPr="00622CF5">
        <w:rPr>
          <w:noProof/>
        </w:rPr>
        <w:t>(</w:t>
      </w:r>
      <w:hyperlink w:anchor="_ENREF_23" w:tooltip="Falkowski, 1993 #8720" w:history="1">
        <w:r w:rsidR="006260A9" w:rsidRPr="00622CF5">
          <w:rPr>
            <w:rStyle w:val="Hyperlink"/>
          </w:rPr>
          <w:t>Falkowski &amp; Kolber, 1993</w:t>
        </w:r>
      </w:hyperlink>
      <w:r w:rsidR="000D66FA" w:rsidRPr="00622CF5">
        <w:rPr>
          <w:noProof/>
        </w:rPr>
        <w:t xml:space="preserve">; </w:t>
      </w:r>
      <w:hyperlink w:anchor="_ENREF_35" w:tooltip="Kolber, 1993 #8719" w:history="1">
        <w:r w:rsidR="006260A9" w:rsidRPr="00622CF5">
          <w:rPr>
            <w:rStyle w:val="Hyperlink"/>
          </w:rPr>
          <w:t>Kolber &amp; Falkowski, 1993</w:t>
        </w:r>
      </w:hyperlink>
      <w:r w:rsidR="000D66FA" w:rsidRPr="00622CF5">
        <w:rPr>
          <w:noProof/>
        </w:rPr>
        <w:t xml:space="preserve">; </w:t>
      </w:r>
      <w:hyperlink w:anchor="_ENREF_58" w:tooltip="Moore, 2006 #8723" w:history="1">
        <w:r w:rsidR="006260A9" w:rsidRPr="00622CF5">
          <w:rPr>
            <w:rStyle w:val="Hyperlink"/>
          </w:rPr>
          <w:t>Moore et al., 2006</w:t>
        </w:r>
      </w:hyperlink>
      <w:r w:rsidR="000D66FA" w:rsidRPr="00622CF5">
        <w:rPr>
          <w:noProof/>
        </w:rPr>
        <w:t xml:space="preserve">; </w:t>
      </w:r>
      <w:hyperlink w:anchor="_ENREF_68" w:tooltip="Oxborough, 2012 #4474" w:history="1">
        <w:r w:rsidR="006260A9" w:rsidRPr="00622CF5">
          <w:rPr>
            <w:rStyle w:val="Hyperlink"/>
          </w:rPr>
          <w:t>Oxborough et al., 2012</w:t>
        </w:r>
      </w:hyperlink>
      <w:r w:rsidR="000D66FA" w:rsidRPr="00622CF5">
        <w:rPr>
          <w:noProof/>
        </w:rPr>
        <w:t xml:space="preserve">; </w:t>
      </w:r>
      <w:hyperlink w:anchor="_ENREF_94" w:tooltip="Suggett, 2001 #8724" w:history="1">
        <w:r w:rsidR="006260A9" w:rsidRPr="00622CF5">
          <w:rPr>
            <w:rStyle w:val="Hyperlink"/>
          </w:rPr>
          <w:t>Suggett et al., 2001</w:t>
        </w:r>
      </w:hyperlink>
      <w:r w:rsidR="000D66FA" w:rsidRPr="00622CF5">
        <w:rPr>
          <w:noProof/>
        </w:rPr>
        <w:t>)</w:t>
      </w:r>
      <w:r w:rsidRPr="00622CF5">
        <w:fldChar w:fldCharType="end"/>
      </w:r>
      <w:r w:rsidRPr="00622CF5">
        <w:t xml:space="preserve"> cellular energy allocation between photochemical (energy generation and fixation of inorganic nutrients) and non-photochemical (energy dissipation if excitation exceeds photochemical quenching) processes can be quantified. However, the interpretation of the fluorescence signal is affected by environmental conditions such as nutrient limitation, signal quenching under high-light intensities, as well as other methodological sensitivities. Recent studies have recommended multiple improvements to reduce uncertainties of the STM method </w:t>
      </w:r>
      <w:r w:rsidRPr="00622CF5">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622CF5">
        <w:instrText xml:space="preserve"> ADDIN EN.CITE </w:instrText>
      </w:r>
      <w:r w:rsidR="00617264" w:rsidRPr="00622CF5">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622CF5">
        <w:instrText xml:space="preserve"> ADDIN EN.CITE.DATA </w:instrText>
      </w:r>
      <w:r w:rsidR="00617264" w:rsidRPr="00622CF5">
        <w:fldChar w:fldCharType="end"/>
      </w:r>
      <w:r w:rsidRPr="00622CF5">
        <w:fldChar w:fldCharType="separate"/>
      </w:r>
      <w:r w:rsidR="00617264" w:rsidRPr="00622CF5">
        <w:rPr>
          <w:noProof/>
        </w:rPr>
        <w:t>(</w:t>
      </w:r>
      <w:hyperlink w:anchor="_ENREF_5" w:tooltip="Boatman, 2019 #8752" w:history="1">
        <w:r w:rsidR="006260A9" w:rsidRPr="00622CF5">
          <w:rPr>
            <w:rStyle w:val="Hyperlink"/>
          </w:rPr>
          <w:t>Boatman et al., 2019</w:t>
        </w:r>
      </w:hyperlink>
      <w:r w:rsidR="00617264" w:rsidRPr="00622CF5">
        <w:rPr>
          <w:noProof/>
        </w:rPr>
        <w:t xml:space="preserve">; </w:t>
      </w:r>
      <w:hyperlink w:anchor="_ENREF_68" w:tooltip="Oxborough, 2012 #4474" w:history="1">
        <w:r w:rsidR="006260A9" w:rsidRPr="00622CF5">
          <w:rPr>
            <w:rStyle w:val="Hyperlink"/>
          </w:rPr>
          <w:t>Oxborough et al., 2012</w:t>
        </w:r>
      </w:hyperlink>
      <w:r w:rsidR="00617264" w:rsidRPr="00622CF5">
        <w:rPr>
          <w:noProof/>
        </w:rPr>
        <w:t xml:space="preserve">; </w:t>
      </w:r>
      <w:hyperlink w:anchor="_ENREF_81" w:tooltip="Schuback, 2019 #8744" w:history="1">
        <w:r w:rsidR="006260A9" w:rsidRPr="00622CF5">
          <w:rPr>
            <w:rStyle w:val="Hyperlink"/>
          </w:rPr>
          <w:t>Schuback &amp; Tortell, 2019</w:t>
        </w:r>
      </w:hyperlink>
      <w:r w:rsidR="00617264" w:rsidRPr="00622CF5">
        <w:rPr>
          <w:noProof/>
        </w:rPr>
        <w:t>)</w:t>
      </w:r>
      <w:r w:rsidRPr="00622CF5">
        <w:fldChar w:fldCharType="end"/>
      </w:r>
      <w:r w:rsidRPr="00622CF5">
        <w:t>, some of which we have applied in the present study. Most notably, however, O</w:t>
      </w:r>
      <w:r w:rsidRPr="00622CF5">
        <w:rPr>
          <w:vertAlign w:val="subscript"/>
        </w:rPr>
        <w:t>2</w:t>
      </w:r>
      <w:r w:rsidRPr="00622CF5">
        <w:t xml:space="preserve">:Ar-based NCP and GPP and variable fluorescence-based GPP approaches are incubation-independent production measurements free from “bottle effects” and amenable to flow-through applications that enable high spatiotemporal resolution sampling. </w:t>
      </w:r>
    </w:p>
    <w:p w14:paraId="24FE1E14" w14:textId="77777777" w:rsidR="006A3E23" w:rsidRPr="00622CF5" w:rsidRDefault="006A3E23" w:rsidP="002334BB">
      <w:pPr>
        <w:spacing w:line="360" w:lineRule="auto"/>
        <w:rPr>
          <w:b/>
          <w:sz w:val="28"/>
        </w:rPr>
      </w:pPr>
    </w:p>
    <w:p w14:paraId="6A10DD9A" w14:textId="2E98485C" w:rsidR="00371D0C" w:rsidRPr="00622CF5" w:rsidRDefault="006A3E23" w:rsidP="002334BB">
      <w:pPr>
        <w:spacing w:line="360" w:lineRule="auto"/>
        <w:rPr>
          <w:b/>
          <w:sz w:val="28"/>
        </w:rPr>
      </w:pPr>
      <w:r w:rsidRPr="00622CF5">
        <w:rPr>
          <w:b/>
          <w:sz w:val="28"/>
        </w:rPr>
        <w:t>3</w:t>
      </w:r>
      <w:r w:rsidR="009021FB" w:rsidRPr="00622CF5">
        <w:rPr>
          <w:b/>
          <w:sz w:val="28"/>
        </w:rPr>
        <w:t xml:space="preserve">. </w:t>
      </w:r>
      <w:r w:rsidR="0032413E" w:rsidRPr="00622CF5">
        <w:rPr>
          <w:b/>
          <w:sz w:val="28"/>
        </w:rPr>
        <w:t xml:space="preserve">Material and </w:t>
      </w:r>
      <w:r w:rsidR="009021FB" w:rsidRPr="00622CF5">
        <w:rPr>
          <w:b/>
          <w:sz w:val="28"/>
        </w:rPr>
        <w:t>Methods</w:t>
      </w:r>
    </w:p>
    <w:p w14:paraId="13F7CE1F" w14:textId="231CCC89" w:rsidR="0032413E" w:rsidRPr="00622CF5" w:rsidRDefault="006A3E23" w:rsidP="0032413E">
      <w:pPr>
        <w:spacing w:line="360" w:lineRule="auto"/>
        <w:rPr>
          <w:b/>
        </w:rPr>
      </w:pPr>
      <w:r w:rsidRPr="00622CF5">
        <w:rPr>
          <w:b/>
        </w:rPr>
        <w:t>3</w:t>
      </w:r>
      <w:r w:rsidR="0032413E" w:rsidRPr="00622CF5">
        <w:rPr>
          <w:b/>
        </w:rPr>
        <w:t>.1 Cruise Background</w:t>
      </w:r>
    </w:p>
    <w:p w14:paraId="24AB28F8" w14:textId="5C05C020" w:rsidR="0032413E" w:rsidRPr="00622CF5" w:rsidRDefault="0032413E" w:rsidP="0032413E">
      <w:pPr>
        <w:spacing w:before="120" w:line="360" w:lineRule="auto"/>
        <w:ind w:firstLine="360"/>
        <w:rPr>
          <w:color w:val="000000"/>
        </w:rPr>
      </w:pPr>
      <w:r w:rsidRPr="00622CF5">
        <w:t xml:space="preserve">Production measurements were made during quasi-Lagrangian experiments conducted on two Process cruises of the CCE LTER Program (Figure 1). The first cruise (RAPID CCE-LTER cruise P1604, 19 April to 12 May 201, </w:t>
      </w:r>
      <w:r w:rsidRPr="00622CF5">
        <w:rPr>
          <w:i/>
        </w:rPr>
        <w:t>R/V Sikuliaq</w:t>
      </w:r>
      <w:r w:rsidRPr="00622CF5">
        <w:t xml:space="preserve">) investigated ecosystem responses  during the 2015-2016 El Niño </w:t>
      </w:r>
      <w:r w:rsidRPr="00622CF5">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622CF5">
        <w:instrText xml:space="preserve"> ADDIN EN.CITE </w:instrText>
      </w:r>
      <w:r w:rsidR="00617264" w:rsidRPr="00622CF5">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29" w:tooltip="Jacox, 2016 #9123" w:history="1">
        <w:r w:rsidR="006260A9" w:rsidRPr="00622CF5">
          <w:rPr>
            <w:rStyle w:val="Hyperlink"/>
          </w:rPr>
          <w:t>Jacox et al., 2016</w:t>
        </w:r>
      </w:hyperlink>
      <w:r w:rsidR="005452EC" w:rsidRPr="00622CF5">
        <w:rPr>
          <w:noProof/>
        </w:rPr>
        <w:t>)</w:t>
      </w:r>
      <w:r w:rsidRPr="00622CF5">
        <w:fldChar w:fldCharType="end"/>
      </w:r>
      <w:r w:rsidRPr="00622CF5">
        <w:t xml:space="preserve"> and had a wide geographic focus ranging from coastal upwelling to oligotrophic offshore conditions </w:t>
      </w:r>
      <w:r w:rsidRPr="00622CF5">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622CF5">
        <w:instrText xml:space="preserve"> ADDIN EN.CITE </w:instrText>
      </w:r>
      <w:r w:rsidR="00CB305C" w:rsidRPr="00622CF5">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622CF5">
        <w:instrText xml:space="preserve"> ADDIN EN.CITE.DATA </w:instrText>
      </w:r>
      <w:r w:rsidR="00CB305C" w:rsidRPr="00622CF5">
        <w:fldChar w:fldCharType="end"/>
      </w:r>
      <w:r w:rsidRPr="00622CF5">
        <w:fldChar w:fldCharType="separate"/>
      </w:r>
      <w:r w:rsidR="005452EC" w:rsidRPr="00622CF5">
        <w:rPr>
          <w:noProof/>
        </w:rPr>
        <w:t>(</w:t>
      </w:r>
      <w:hyperlink w:anchor="_ENREF_59" w:tooltip="Morrow, 2018 #9094" w:history="1">
        <w:r w:rsidR="006260A9" w:rsidRPr="00622CF5">
          <w:rPr>
            <w:rStyle w:val="Hyperlink"/>
          </w:rPr>
          <w:t>Morrow et al., 2018</w:t>
        </w:r>
      </w:hyperlink>
      <w:r w:rsidR="005452EC" w:rsidRPr="00622CF5">
        <w:rPr>
          <w:noProof/>
        </w:rPr>
        <w:t xml:space="preserve">; </w:t>
      </w:r>
      <w:hyperlink w:anchor="_ENREF_64" w:tooltip="Nickels, 2018 #9087" w:history="1">
        <w:r w:rsidR="006260A9" w:rsidRPr="00622CF5">
          <w:rPr>
            <w:rStyle w:val="Hyperlink"/>
          </w:rPr>
          <w:t>Nickels &amp; Ohman, 2018</w:t>
        </w:r>
      </w:hyperlink>
      <w:r w:rsidR="005452EC" w:rsidRPr="00622CF5">
        <w:rPr>
          <w:noProof/>
        </w:rPr>
        <w:t>)</w:t>
      </w:r>
      <w:r w:rsidRPr="00622CF5">
        <w:fldChar w:fldCharType="end"/>
      </w:r>
      <w:r w:rsidRPr="00622CF5">
        <w:t xml:space="preserve">.  The second cruise (P1706, 1 June to 2 July 2017,  </w:t>
      </w:r>
      <w:r w:rsidRPr="00622CF5">
        <w:rPr>
          <w:i/>
        </w:rPr>
        <w:t>R/V Roger Revelle</w:t>
      </w:r>
      <w:r w:rsidRPr="00622CF5">
        <w:t xml:space="preserve">) followed community and biogeochemical changes along a mesoscale filament transporting coastal waters to the offshore domain. Experiments were thus conducted in a gradient ranging from newly upwelled water to aged waters with a declining phytoplankton bloom.  During both cruises, 3-4 quasi-Lagrangian experiments (hereafter ‘cycles’) were conducted, yielding 7 total cycles. Cycles averaged ~3.5 days during which the cruise track followed a satellite-tracked Lagrangian drifter (Figure 1). Deployment areas were first surveyed with a Moving Vessel Profiler (MVP) </w:t>
      </w:r>
      <w:r w:rsidRPr="00622CF5">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622CF5">
        <w:instrText xml:space="preserve"> ADDIN EN.CITE </w:instrText>
      </w:r>
      <w:r w:rsidR="00617264" w:rsidRPr="00622CF5">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66" w:tooltip="Ohman, 2012 #8710" w:history="1">
        <w:r w:rsidR="006260A9" w:rsidRPr="00622CF5">
          <w:rPr>
            <w:rStyle w:val="Hyperlink"/>
          </w:rPr>
          <w:t>Ohman et al., 2012</w:t>
        </w:r>
      </w:hyperlink>
      <w:r w:rsidR="005452EC" w:rsidRPr="00622CF5">
        <w:rPr>
          <w:noProof/>
        </w:rPr>
        <w:t>)</w:t>
      </w:r>
      <w:r w:rsidRPr="00622CF5">
        <w:fldChar w:fldCharType="end"/>
      </w:r>
      <w:r w:rsidRPr="00622CF5">
        <w:t xml:space="preserve"> to ensure that they represented a cohesive water parcel free of strong frontal gradients. The cycle was then initiated by deploying a sediment trap array followed by an array used for in situ incubations </w:t>
      </w:r>
      <w:r w:rsidRPr="00622CF5">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622CF5">
        <w:rPr>
          <w:color w:val="000000"/>
        </w:rPr>
        <w:instrText xml:space="preserve"> ADDIN EN.CITE </w:instrText>
      </w:r>
      <w:r w:rsidR="00617264" w:rsidRPr="00622CF5">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622CF5">
        <w:rPr>
          <w:color w:val="000000"/>
        </w:rPr>
        <w:instrText xml:space="preserve"> ADDIN EN.CITE.DATA </w:instrText>
      </w:r>
      <w:r w:rsidR="00617264" w:rsidRPr="00622CF5">
        <w:rPr>
          <w:color w:val="000000"/>
        </w:rPr>
      </w:r>
      <w:r w:rsidR="00617264"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hyperlink w:anchor="_ENREF_43" w:tooltip="Landry, 2012 #8833" w:history="1">
        <w:r w:rsidR="006260A9" w:rsidRPr="00622CF5">
          <w:rPr>
            <w:rStyle w:val="Hyperlink"/>
          </w:rPr>
          <w:t>Landry et al., 2012</w:t>
        </w:r>
      </w:hyperlink>
      <w:r w:rsidR="005452EC" w:rsidRPr="00622CF5">
        <w:rPr>
          <w:noProof/>
          <w:color w:val="000000"/>
        </w:rPr>
        <w:t xml:space="preserve">; </w:t>
      </w:r>
      <w:hyperlink w:anchor="_ENREF_92" w:tooltip="Stukel, 2013 #8714" w:history="1">
        <w:r w:rsidR="006260A9" w:rsidRPr="00622CF5">
          <w:rPr>
            <w:rStyle w:val="Hyperlink"/>
          </w:rPr>
          <w:t>Stukel et al., 2013</w:t>
        </w:r>
      </w:hyperlink>
      <w:r w:rsidR="005452EC" w:rsidRPr="00622CF5">
        <w:rPr>
          <w:noProof/>
          <w:color w:val="000000"/>
        </w:rPr>
        <w:t>)</w:t>
      </w:r>
      <w:r w:rsidRPr="00622CF5">
        <w:rPr>
          <w:color w:val="000000"/>
        </w:rPr>
        <w:fldChar w:fldCharType="end"/>
      </w:r>
      <w:r w:rsidRPr="00622CF5">
        <w:t xml:space="preserve">. Both arrays had a 3×1-m holey sock drogue </w:t>
      </w:r>
      <w:r w:rsidRPr="00622CF5">
        <w:lastRenderedPageBreak/>
        <w:t>centered at 15-m depth in the surface mixed layer and followed similar drift paths during the cycles.</w:t>
      </w:r>
    </w:p>
    <w:p w14:paraId="0D0765AD" w14:textId="41731DCD" w:rsidR="0032413E" w:rsidRPr="00622CF5" w:rsidRDefault="006A3E23" w:rsidP="0032413E">
      <w:pPr>
        <w:pStyle w:val="NormalWeb"/>
        <w:spacing w:before="240" w:beforeAutospacing="0" w:after="0" w:afterAutospacing="0" w:line="360" w:lineRule="auto"/>
        <w:textAlignment w:val="baseline"/>
        <w:rPr>
          <w:color w:val="000000"/>
        </w:rPr>
      </w:pPr>
      <w:r w:rsidRPr="00622CF5">
        <w:rPr>
          <w:b/>
          <w:color w:val="000000"/>
        </w:rPr>
        <w:t>3</w:t>
      </w:r>
      <w:r w:rsidR="0032413E" w:rsidRPr="00622CF5">
        <w:rPr>
          <w:b/>
          <w:color w:val="000000"/>
        </w:rPr>
        <w:t>.2. Chlorophyll-a and Inorganic Nutrients</w:t>
      </w:r>
    </w:p>
    <w:p w14:paraId="6FD442C9" w14:textId="69C1F88C" w:rsidR="0032413E" w:rsidRPr="00622CF5" w:rsidRDefault="0032413E" w:rsidP="0032413E">
      <w:pPr>
        <w:pStyle w:val="NormalWeb"/>
        <w:spacing w:before="120" w:beforeAutospacing="0" w:after="0" w:afterAutospacing="0" w:line="360" w:lineRule="auto"/>
        <w:ind w:firstLine="360"/>
        <w:textAlignment w:val="baseline"/>
        <w:rPr>
          <w:color w:val="000000" w:themeColor="text1"/>
        </w:rPr>
      </w:pPr>
      <w:r w:rsidRPr="00622CF5">
        <w:rPr>
          <w:color w:val="000000" w:themeColor="text1"/>
        </w:rPr>
        <w:t>During each day of a cycle, samples for chlorophyll and nutrients were taken with CTD Niskin bottles at 8 depths spanning the photic zone. Chlorophyll-</w:t>
      </w:r>
      <w:r w:rsidRPr="00622CF5">
        <w:rPr>
          <w:i/>
          <w:color w:val="000000" w:themeColor="text1"/>
        </w:rPr>
        <w:t>a</w:t>
      </w:r>
      <w:r w:rsidRPr="00622CF5">
        <w:rPr>
          <w:color w:val="000000" w:themeColor="text1"/>
        </w:rPr>
        <w:t xml:space="preserve"> was extracted following </w:t>
      </w:r>
      <w:hyperlink w:anchor="_ENREF_85" w:tooltip="Strickland, 1972 #1415" w:history="1">
        <w:r w:rsidR="006260A9" w:rsidRPr="00622CF5">
          <w:rPr>
            <w:rStyle w:val="Hyperlink"/>
          </w:rPr>
          <w:fldChar w:fldCharType="begin"/>
        </w:r>
        <w:r w:rsidR="006260A9" w:rsidRPr="00622CF5">
          <w:rPr>
            <w:rStyle w:val="Hyperlink"/>
          </w:rPr>
          <w:instrText xml:space="preserve"> ADDIN EN.CITE &lt;EndNote&gt;&lt;Cite AuthorYear="1"&gt;&lt;Author&gt;Strickland&lt;/Author&gt;&lt;Year&gt;1972&lt;/Year&gt;&lt;RecNum&gt;1415&lt;/RecNum&gt;&lt;DisplayText&gt;Strickland and Parsons (1972)&lt;/DisplayText&gt;&lt;record&gt;&lt;rec-number&gt;1415&lt;/rec-number&gt;&lt;foreign-keys&gt;&lt;key app="EN" db-id="fpdw0ws2s50tzpeza9sp9591tsd2ttavwvz2"&gt;1415&lt;/key&gt;&lt;/foreign-keys&gt;&lt;ref-type name="Journal Article"&gt;17&lt;/ref-type&gt;&lt;contributors&gt;&lt;authors&gt;&lt;author&gt;Strickland, J. D.&lt;/author&gt;&lt;author&gt;Parsons, T. R.&lt;/author&gt;&lt;/authors&gt;&lt;/contributors&gt;&lt;titles&gt;&lt;title&gt;A practical handbook of seawater analysis, second ed.&lt;/title&gt;&lt;secondary-title&gt;Bulletin of the Fisheries Research Board of Canada&lt;/secondary-title&gt;&lt;short-title&gt;Bu.. Fis. Res. Bd. Can.&lt;/short-title&gt;&lt;/titles&gt;&lt;volume&gt;167&lt;/volume&gt;&lt;dates&gt;&lt;year&gt;1972&lt;/year&gt;&lt;/dates&gt;&lt;urls&gt;&lt;/urls&gt;&lt;/record&gt;&lt;/Cite&gt;&lt;/EndNote&gt;</w:instrText>
        </w:r>
        <w:r w:rsidR="006260A9" w:rsidRPr="00622CF5">
          <w:rPr>
            <w:rStyle w:val="Hyperlink"/>
          </w:rPr>
          <w:fldChar w:fldCharType="separate"/>
        </w:r>
        <w:r w:rsidR="006260A9" w:rsidRPr="00622CF5">
          <w:rPr>
            <w:rStyle w:val="Hyperlink"/>
          </w:rPr>
          <w:t>Strickland and Parsons (1972)</w:t>
        </w:r>
        <w:r w:rsidR="006260A9" w:rsidRPr="00622CF5">
          <w:rPr>
            <w:rStyle w:val="Hyperlink"/>
          </w:rPr>
          <w:fldChar w:fldCharType="end"/>
        </w:r>
      </w:hyperlink>
      <w:r w:rsidRPr="00622CF5">
        <w:rPr>
          <w:color w:val="000000" w:themeColor="text1"/>
        </w:rPr>
        <w:t xml:space="preserve">. A more detailed description of sample analysis can be found in the supplemental materials (S-M 1). </w:t>
      </w:r>
      <w:r w:rsidRPr="00622CF5">
        <w:rPr>
          <w:rFonts w:eastAsiaTheme="minorEastAsia"/>
        </w:rPr>
        <w:t xml:space="preserve">Nutrient </w:t>
      </w:r>
      <w:r w:rsidRPr="00622CF5">
        <w:rPr>
          <w:color w:val="000000" w:themeColor="text1"/>
        </w:rPr>
        <w:t xml:space="preserve">samples were filtered using a 0.1µm Acropak filter prior to freezing for shore-based analysis. Dissolved inorganic nutrients (nitrate, nitrite, silicate, phosphate and ammonium) were analyzed using an automated flow injection autoanalyzer </w:t>
      </w:r>
      <w:r w:rsidRPr="00622CF5">
        <w:rPr>
          <w:color w:val="2A2A2A"/>
        </w:rPr>
        <w:t xml:space="preserve">on a Lachat Instruments </w:t>
      </w:r>
      <w:r w:rsidRPr="00622CF5">
        <w:rPr>
          <w:color w:val="000000" w:themeColor="text1"/>
        </w:rPr>
        <w:t xml:space="preserve">QuikChem 8000 </w:t>
      </w:r>
      <w:r w:rsidRPr="00622CF5">
        <w:rPr>
          <w:color w:val="000000" w:themeColor="text1"/>
        </w:rPr>
        <w:fldChar w:fldCharType="begin"/>
      </w:r>
      <w:r w:rsidR="005452EC" w:rsidRPr="00622CF5">
        <w:rPr>
          <w:color w:val="000000" w:themeColor="text1"/>
        </w:rPr>
        <w:instrText xml:space="preserve"> ADDIN EN.CITE &lt;EndNote&gt;&lt;Cite&gt;&lt;Author&gt;Gordon&lt;/Author&gt;&lt;Year&gt;1992&lt;/Year&gt;&lt;RecNum&gt;8946&lt;/RecNum&gt;&lt;DisplayText&gt;(Gordon et al., 1992)&lt;/DisplayText&gt;&lt;record&gt;&lt;rec-number&gt;8946&lt;/rec-number&gt;&lt;foreign-keys&gt;&lt;key app="EN" db-id="e9dpzts9mzav95e0rs8prwv9extzw9xvxefw" timestamp="1559566016"&gt;8946&lt;/key&gt;&lt;/foreign-keys&gt;&lt;ref-type name="Journal Article"&gt;17&lt;/ref-type&gt;&lt;contributors&gt;&lt;authors&gt;&lt;author&gt;Gordon, L.I.&lt;/author&gt;&lt;author&gt;Jennings, J.C. &lt;/author&gt;&lt;author&gt;Ross, A.A.  &lt;/author&gt;&lt;author&gt;Krest, J.M. &lt;/author&gt;&lt;/authors&gt;&lt;/contributors&gt;&lt;titles&gt;&lt;title&gt;A suggested Protocol for Continuous Flow Automated Analysis of Seawater Nutrients in the WOCE Hydrographic Program and the Joint Global Ocean Fluxes Study &lt;/title&gt;&lt;secondary-title&gt;Grp. Tech Rpt  OSU College of Oceanography Descr. Chem Oc.&lt;/secondary-title&gt;&lt;/titles&gt;&lt;periodical&gt;&lt;full-title&gt;Grp. Tech Rpt  OSU College of Oceanography Descr. Chem Oc.&lt;/full-title&gt;&lt;/periodical&gt;&lt;volume&gt;92&lt;/volume&gt;&lt;number&gt;1&lt;/number&gt;&lt;dates&gt;&lt;year&gt;1992&lt;/year&gt;&lt;/dates&gt;&lt;urls&gt;&lt;/urls&gt;&lt;/record&gt;&lt;/Cite&gt;&lt;/EndNote&gt;</w:instrText>
      </w:r>
      <w:r w:rsidRPr="00622CF5">
        <w:rPr>
          <w:color w:val="000000" w:themeColor="text1"/>
        </w:rPr>
        <w:fldChar w:fldCharType="separate"/>
      </w:r>
      <w:r w:rsidR="005452EC" w:rsidRPr="00622CF5">
        <w:rPr>
          <w:noProof/>
          <w:color w:val="000000" w:themeColor="text1"/>
        </w:rPr>
        <w:t>(</w:t>
      </w:r>
      <w:hyperlink w:anchor="_ENREF_25" w:tooltip="Gordon, 1992 #8946" w:history="1">
        <w:r w:rsidR="006260A9" w:rsidRPr="00622CF5">
          <w:rPr>
            <w:rStyle w:val="Hyperlink"/>
          </w:rPr>
          <w:t>Gordon et al., 1992</w:t>
        </w:r>
      </w:hyperlink>
      <w:r w:rsidR="005452EC" w:rsidRPr="00622CF5">
        <w:rPr>
          <w:noProof/>
          <w:color w:val="000000" w:themeColor="text1"/>
        </w:rPr>
        <w:t>)</w:t>
      </w:r>
      <w:r w:rsidRPr="00622CF5">
        <w:rPr>
          <w:color w:val="000000" w:themeColor="text1"/>
        </w:rPr>
        <w:fldChar w:fldCharType="end"/>
      </w:r>
      <w:r w:rsidRPr="00622CF5">
        <w:rPr>
          <w:color w:val="000000" w:themeColor="text1"/>
        </w:rPr>
        <w:t xml:space="preserve">. The precision of these measurements was ± 5%, and the detection levels for nitrate + nitrite, nitrite, ammonium, phosphate and silicate were 0.2, 0.1, 0.1, 0.1 and 1.0 μM, respectively. </w:t>
      </w:r>
    </w:p>
    <w:p w14:paraId="4C28D869" w14:textId="1FF16D6A" w:rsidR="00BF37EB" w:rsidRPr="00622CF5" w:rsidRDefault="006A3E23" w:rsidP="000B4C73">
      <w:pPr>
        <w:spacing w:before="240" w:line="360" w:lineRule="auto"/>
        <w:rPr>
          <w:b/>
          <w:color w:val="000000" w:themeColor="text1"/>
        </w:rPr>
      </w:pPr>
      <w:r w:rsidRPr="00622CF5">
        <w:rPr>
          <w:b/>
          <w:color w:val="000000" w:themeColor="text1"/>
        </w:rPr>
        <w:t>3</w:t>
      </w:r>
      <w:r w:rsidR="00911A53" w:rsidRPr="00622CF5">
        <w:rPr>
          <w:b/>
          <w:color w:val="000000" w:themeColor="text1"/>
        </w:rPr>
        <w:t>.3.</w:t>
      </w:r>
      <w:r w:rsidR="00F05BFE" w:rsidRPr="00622CF5">
        <w:rPr>
          <w:b/>
          <w:color w:val="000000" w:themeColor="text1"/>
        </w:rPr>
        <w:t xml:space="preserve"> Bottle incubation</w:t>
      </w:r>
      <w:r w:rsidR="00AD1A19" w:rsidRPr="00622CF5">
        <w:rPr>
          <w:b/>
          <w:color w:val="000000" w:themeColor="text1"/>
        </w:rPr>
        <w:t>s:</w:t>
      </w:r>
      <w:r w:rsidR="00F05BFE" w:rsidRPr="00622CF5">
        <w:rPr>
          <w:b/>
          <w:color w:val="000000" w:themeColor="text1"/>
        </w:rPr>
        <w:t xml:space="preserve"> </w:t>
      </w:r>
      <w:r w:rsidR="00BF37EB" w:rsidRPr="00622CF5">
        <w:rPr>
          <w:b/>
          <w:color w:val="000000" w:themeColor="text1"/>
        </w:rPr>
        <w:t xml:space="preserve"> </w:t>
      </w:r>
      <w:r w:rsidR="00BF37EB" w:rsidRPr="00622CF5">
        <w:rPr>
          <w:b/>
          <w:color w:val="000000" w:themeColor="text1"/>
          <w:vertAlign w:val="superscript"/>
        </w:rPr>
        <w:t>14</w:t>
      </w:r>
      <w:r w:rsidR="00BF37EB" w:rsidRPr="00622CF5">
        <w:rPr>
          <w:b/>
          <w:color w:val="000000" w:themeColor="text1"/>
        </w:rPr>
        <w:t>C</w:t>
      </w:r>
      <w:r w:rsidR="00502191" w:rsidRPr="00622CF5">
        <w:rPr>
          <w:b/>
          <w:color w:val="000000" w:themeColor="text1"/>
        </w:rPr>
        <w:t xml:space="preserve"> </w:t>
      </w:r>
      <w:r w:rsidR="00BF37EB" w:rsidRPr="00622CF5">
        <w:rPr>
          <w:b/>
          <w:color w:val="000000" w:themeColor="text1"/>
        </w:rPr>
        <w:t>Net</w:t>
      </w:r>
      <w:r w:rsidR="00502191" w:rsidRPr="00622CF5">
        <w:rPr>
          <w:b/>
          <w:color w:val="000000" w:themeColor="text1"/>
        </w:rPr>
        <w:t xml:space="preserve"> Primary</w:t>
      </w:r>
      <w:r w:rsidR="00BF37EB" w:rsidRPr="00622CF5">
        <w:rPr>
          <w:b/>
          <w:color w:val="000000" w:themeColor="text1"/>
        </w:rPr>
        <w:t xml:space="preserve"> </w:t>
      </w:r>
      <w:r w:rsidR="00D15AE6" w:rsidRPr="00622CF5">
        <w:rPr>
          <w:b/>
          <w:color w:val="000000" w:themeColor="text1"/>
        </w:rPr>
        <w:t>Production</w:t>
      </w:r>
      <w:r w:rsidR="00BF37EB" w:rsidRPr="00622CF5">
        <w:rPr>
          <w:b/>
          <w:color w:val="000000" w:themeColor="text1"/>
        </w:rPr>
        <w:t xml:space="preserve"> (</w:t>
      </w:r>
      <w:r w:rsidR="00502191" w:rsidRPr="00622CF5">
        <w:rPr>
          <w:b/>
          <w:color w:val="000000" w:themeColor="text1"/>
        </w:rPr>
        <w:t>N</w:t>
      </w:r>
      <w:r w:rsidR="00414E02" w:rsidRPr="00622CF5">
        <w:rPr>
          <w:b/>
          <w:color w:val="000000" w:themeColor="text1"/>
        </w:rPr>
        <w:t>P</w:t>
      </w:r>
      <w:r w:rsidR="00BF37EB" w:rsidRPr="00622CF5">
        <w:rPr>
          <w:b/>
          <w:color w:val="000000" w:themeColor="text1"/>
        </w:rPr>
        <w:t>P</w:t>
      </w:r>
      <w:r w:rsidR="00414E02" w:rsidRPr="00622CF5">
        <w:rPr>
          <w:b/>
          <w:color w:val="000000" w:themeColor="text1"/>
          <w:vertAlign w:val="subscript"/>
        </w:rPr>
        <w:t>14C</w:t>
      </w:r>
      <w:r w:rsidR="00BF37EB" w:rsidRPr="00622CF5">
        <w:rPr>
          <w:b/>
          <w:color w:val="000000" w:themeColor="text1"/>
        </w:rPr>
        <w:t>)</w:t>
      </w:r>
      <w:r w:rsidR="00F05BFE" w:rsidRPr="00622CF5">
        <w:rPr>
          <w:b/>
          <w:color w:val="000000" w:themeColor="text1"/>
        </w:rPr>
        <w:t xml:space="preserve"> and </w:t>
      </w:r>
      <w:r w:rsidR="00F05BFE" w:rsidRPr="00622CF5">
        <w:rPr>
          <w:b/>
          <w:color w:val="000000" w:themeColor="text1"/>
          <w:vertAlign w:val="superscript"/>
        </w:rPr>
        <w:t>15</w:t>
      </w:r>
      <w:r w:rsidR="00F05BFE" w:rsidRPr="00622CF5">
        <w:rPr>
          <w:b/>
          <w:color w:val="000000" w:themeColor="text1"/>
        </w:rPr>
        <w:t>NO</w:t>
      </w:r>
      <w:r w:rsidR="00F05BFE" w:rsidRPr="00622CF5">
        <w:rPr>
          <w:b/>
          <w:color w:val="000000" w:themeColor="text1"/>
          <w:vertAlign w:val="subscript"/>
        </w:rPr>
        <w:t>3</w:t>
      </w:r>
      <w:r w:rsidR="00F05BFE" w:rsidRPr="00622CF5">
        <w:rPr>
          <w:b/>
          <w:color w:val="000000" w:themeColor="text1"/>
          <w:vertAlign w:val="superscript"/>
        </w:rPr>
        <w:t>-</w:t>
      </w:r>
      <w:r w:rsidR="00F05BFE" w:rsidRPr="00622CF5">
        <w:rPr>
          <w:b/>
          <w:color w:val="000000" w:themeColor="text1"/>
        </w:rPr>
        <w:t xml:space="preserve"> New Production (NP)</w:t>
      </w:r>
    </w:p>
    <w:p w14:paraId="5CD51FAE" w14:textId="707C061D" w:rsidR="0032413E" w:rsidRPr="00622CF5" w:rsidRDefault="0032413E" w:rsidP="0032413E">
      <w:pPr>
        <w:spacing w:before="120" w:line="360" w:lineRule="auto"/>
        <w:ind w:firstLine="360"/>
        <w:rPr>
          <w:color w:val="000000"/>
        </w:rPr>
      </w:pPr>
      <w:r w:rsidRPr="00622CF5">
        <w:rPr>
          <w:iCs/>
          <w:color w:val="000000" w:themeColor="text1"/>
          <w:vertAlign w:val="superscript"/>
        </w:rPr>
        <w:t>14</w:t>
      </w:r>
      <w:r w:rsidRPr="00622CF5">
        <w:rPr>
          <w:iCs/>
          <w:color w:val="000000" w:themeColor="text1"/>
        </w:rPr>
        <w:t>C Net Primary Production</w:t>
      </w:r>
      <w:r w:rsidRPr="00622CF5">
        <w:rPr>
          <w:b/>
          <w:iCs/>
          <w:color w:val="000000" w:themeColor="text1"/>
        </w:rPr>
        <w:t xml:space="preserve"> </w:t>
      </w:r>
      <w:r w:rsidRPr="00622CF5">
        <w:rPr>
          <w:color w:val="000000" w:themeColor="text1"/>
        </w:rPr>
        <w:t>(NPP</w:t>
      </w:r>
      <w:r w:rsidRPr="00622CF5">
        <w:rPr>
          <w:color w:val="000000" w:themeColor="text1"/>
          <w:vertAlign w:val="subscript"/>
        </w:rPr>
        <w:t>14C</w:t>
      </w:r>
      <w:r w:rsidRPr="00622CF5">
        <w:rPr>
          <w:color w:val="000000" w:themeColor="text1"/>
        </w:rPr>
        <w:t xml:space="preserve">) and </w:t>
      </w:r>
      <w:r w:rsidRPr="00622CF5">
        <w:rPr>
          <w:color w:val="000000" w:themeColor="text1"/>
          <w:vertAlign w:val="superscript"/>
        </w:rPr>
        <w:t>15</w:t>
      </w:r>
      <w:r w:rsidRPr="00622CF5">
        <w:rPr>
          <w:color w:val="000000" w:themeColor="text1"/>
        </w:rPr>
        <w:t>NO</w:t>
      </w:r>
      <w:r w:rsidRPr="00622CF5">
        <w:rPr>
          <w:color w:val="000000" w:themeColor="text1"/>
          <w:vertAlign w:val="subscript"/>
        </w:rPr>
        <w:t>3</w:t>
      </w:r>
      <w:r w:rsidRPr="00622CF5">
        <w:rPr>
          <w:color w:val="000000" w:themeColor="text1"/>
          <w:vertAlign w:val="superscript"/>
        </w:rPr>
        <w:t>-</w:t>
      </w:r>
      <w:r w:rsidRPr="00622CF5">
        <w:rPr>
          <w:iCs/>
          <w:color w:val="000000" w:themeColor="text1"/>
        </w:rPr>
        <w:t>based</w:t>
      </w:r>
      <w:r w:rsidRPr="00622CF5">
        <w:rPr>
          <w:color w:val="000000" w:themeColor="text1"/>
        </w:rPr>
        <w:t xml:space="preserve"> New Production</w:t>
      </w:r>
      <w:r w:rsidRPr="00622CF5">
        <w:rPr>
          <w:b/>
          <w:iCs/>
          <w:color w:val="000000" w:themeColor="text1"/>
        </w:rPr>
        <w:t xml:space="preserve"> </w:t>
      </w:r>
      <w:r w:rsidRPr="00622CF5">
        <w:rPr>
          <w:color w:val="000000" w:themeColor="text1"/>
        </w:rPr>
        <w:t>(NP)</w:t>
      </w:r>
      <w:r w:rsidRPr="00622CF5">
        <w:rPr>
          <w:iCs/>
          <w:color w:val="000000" w:themeColor="text1"/>
        </w:rPr>
        <w:t xml:space="preserve"> were quantified from </w:t>
      </w:r>
      <w:r w:rsidRPr="00622CF5">
        <w:rPr>
          <w:i/>
          <w:iCs/>
          <w:color w:val="000000" w:themeColor="text1"/>
        </w:rPr>
        <w:t>in situ</w:t>
      </w:r>
      <w:r w:rsidRPr="00622CF5">
        <w:rPr>
          <w:iCs/>
          <w:color w:val="000000" w:themeColor="text1"/>
        </w:rPr>
        <w:t xml:space="preserve"> incubations for each day of the cycles </w:t>
      </w:r>
      <w:r w:rsidRPr="00622CF5">
        <w:rPr>
          <w:color w:val="000000" w:themeColor="text1"/>
        </w:rPr>
        <w:t>at 6 depths spanning the euphotic zone.  Niskin bottle samples were gently transferred to polycarbonate incubation bottles (triplicate 250-mL bottles plus a dark bottle for NPP</w:t>
      </w:r>
      <w:r w:rsidRPr="00622CF5">
        <w:rPr>
          <w:color w:val="000000" w:themeColor="text1"/>
          <w:vertAlign w:val="subscript"/>
        </w:rPr>
        <w:t>14C</w:t>
      </w:r>
      <w:r w:rsidRPr="00622CF5">
        <w:rPr>
          <w:color w:val="000000" w:themeColor="text1"/>
        </w:rPr>
        <w:t xml:space="preserve"> and a single 1-L bottle for NP) using silicon tubing.  Samples were then spiked with H</w:t>
      </w:r>
      <w:r w:rsidRPr="00622CF5">
        <w:rPr>
          <w:color w:val="000000" w:themeColor="text1"/>
          <w:vertAlign w:val="superscript"/>
        </w:rPr>
        <w:t>14</w:t>
      </w:r>
      <w:r w:rsidRPr="00622CF5">
        <w:rPr>
          <w:color w:val="000000" w:themeColor="text1"/>
        </w:rPr>
        <w:t>CO</w:t>
      </w:r>
      <w:r w:rsidRPr="00622CF5">
        <w:rPr>
          <w:color w:val="000000" w:themeColor="text1"/>
          <w:vertAlign w:val="subscript"/>
        </w:rPr>
        <w:t>3</w:t>
      </w:r>
      <w:r w:rsidRPr="00622CF5">
        <w:rPr>
          <w:color w:val="000000" w:themeColor="text1"/>
          <w:vertAlign w:val="superscript"/>
        </w:rPr>
        <w:t>-</w:t>
      </w:r>
      <w:r w:rsidRPr="00622CF5">
        <w:rPr>
          <w:color w:val="000000" w:themeColor="text1"/>
        </w:rPr>
        <w:t xml:space="preserve"> (NPP</w:t>
      </w:r>
      <w:r w:rsidRPr="00622CF5">
        <w:rPr>
          <w:color w:val="000000" w:themeColor="text1"/>
          <w:vertAlign w:val="subscript"/>
        </w:rPr>
        <w:t>14C</w:t>
      </w:r>
      <w:r w:rsidRPr="00622CF5">
        <w:rPr>
          <w:color w:val="000000" w:themeColor="text1"/>
        </w:rPr>
        <w:t>) or K</w:t>
      </w:r>
      <w:r w:rsidRPr="00622CF5">
        <w:rPr>
          <w:color w:val="000000" w:themeColor="text1"/>
          <w:vertAlign w:val="superscript"/>
        </w:rPr>
        <w:t>15</w:t>
      </w:r>
      <w:r w:rsidRPr="00622CF5">
        <w:rPr>
          <w:color w:val="000000" w:themeColor="text1"/>
        </w:rPr>
        <w:t>NO</w:t>
      </w:r>
      <w:r w:rsidRPr="00622CF5">
        <w:rPr>
          <w:color w:val="000000" w:themeColor="text1"/>
          <w:vertAlign w:val="subscript"/>
        </w:rPr>
        <w:t>3</w:t>
      </w:r>
      <w:r w:rsidRPr="00622CF5">
        <w:rPr>
          <w:color w:val="000000" w:themeColor="text1"/>
          <w:vertAlign w:val="superscript"/>
        </w:rPr>
        <w:t xml:space="preserve">- </w:t>
      </w:r>
      <w:r w:rsidRPr="00622CF5">
        <w:rPr>
          <w:color w:val="000000" w:themeColor="text1"/>
        </w:rPr>
        <w:t>(NP) and incubated for 24 h</w:t>
      </w:r>
      <w:r w:rsidRPr="00622CF5" w:rsidDel="004B4FF6">
        <w:rPr>
          <w:color w:val="000000" w:themeColor="text1"/>
        </w:rPr>
        <w:t xml:space="preserve"> </w:t>
      </w:r>
      <w:r w:rsidRPr="00622CF5">
        <w:rPr>
          <w:color w:val="000000" w:themeColor="text1"/>
        </w:rPr>
        <w:t xml:space="preserve">in mesh bags hung below the drift array.  Incubations were started and terminated at ~04:00 local time.  </w:t>
      </w:r>
      <w:commentRangeStart w:id="52"/>
      <w:r w:rsidRPr="00622CF5">
        <w:rPr>
          <w:color w:val="000000" w:themeColor="text1"/>
        </w:rPr>
        <w:t>NPP</w:t>
      </w:r>
      <w:r w:rsidRPr="00622CF5">
        <w:rPr>
          <w:color w:val="000000" w:themeColor="text1"/>
          <w:vertAlign w:val="subscript"/>
        </w:rPr>
        <w:t>14C</w:t>
      </w:r>
      <w:r w:rsidRPr="00622CF5">
        <w:rPr>
          <w:color w:val="000000" w:themeColor="text1"/>
        </w:rPr>
        <w:t xml:space="preserve"> samples were then filtered onto GF/F filters, acidified for 24 h</w:t>
      </w:r>
      <w:ins w:id="53" w:author="Sven Kranz" w:date="2020-02-28T10:16:00Z">
        <w:r w:rsidR="00DC3F10">
          <w:rPr>
            <w:color w:val="000000" w:themeColor="text1"/>
          </w:rPr>
          <w:t xml:space="preserve"> (0.5 ml of 10% </w:t>
        </w:r>
      </w:ins>
      <w:ins w:id="54" w:author="Sven Kranz" w:date="2020-02-28T10:19:00Z">
        <w:r w:rsidR="00DC3F10">
          <w:rPr>
            <w:color w:val="000000" w:themeColor="text1"/>
          </w:rPr>
          <w:t>biological grade</w:t>
        </w:r>
      </w:ins>
      <w:ins w:id="55" w:author="Sven Kranz" w:date="2020-02-28T10:16:00Z">
        <w:r w:rsidR="00DC3F10">
          <w:rPr>
            <w:color w:val="000000" w:themeColor="text1"/>
          </w:rPr>
          <w:t xml:space="preserve"> HCl)</w:t>
        </w:r>
      </w:ins>
      <w:r w:rsidRPr="00622CF5">
        <w:rPr>
          <w:color w:val="000000" w:themeColor="text1"/>
        </w:rPr>
        <w:t>, placed in</w:t>
      </w:r>
      <w:r w:rsidRPr="00622CF5">
        <w:rPr>
          <w:rStyle w:val="apple-converted-space"/>
          <w:color w:val="000000" w:themeColor="text1"/>
        </w:rPr>
        <w:t xml:space="preserve"> </w:t>
      </w:r>
      <w:r w:rsidRPr="00622CF5">
        <w:rPr>
          <w:color w:val="000000" w:themeColor="text1"/>
        </w:rPr>
        <w:t>scintillation</w:t>
      </w:r>
      <w:r w:rsidRPr="00622CF5">
        <w:rPr>
          <w:rStyle w:val="apple-converted-space"/>
          <w:color w:val="000000" w:themeColor="text1"/>
        </w:rPr>
        <w:t> </w:t>
      </w:r>
      <w:r w:rsidRPr="00622CF5">
        <w:rPr>
          <w:color w:val="000000" w:themeColor="text1"/>
        </w:rPr>
        <w:t>cocktail, and subsequently counted using a liquid</w:t>
      </w:r>
      <w:r w:rsidRPr="00622CF5">
        <w:rPr>
          <w:rStyle w:val="apple-converted-space"/>
          <w:color w:val="000000" w:themeColor="text1"/>
        </w:rPr>
        <w:t> </w:t>
      </w:r>
      <w:r w:rsidRPr="00622CF5">
        <w:rPr>
          <w:color w:val="000000" w:themeColor="text1"/>
        </w:rPr>
        <w:t xml:space="preserve">scintillation counter (details in </w:t>
      </w:r>
      <w:commentRangeEnd w:id="52"/>
      <w:r w:rsidR="00A17B56">
        <w:rPr>
          <w:rStyle w:val="CommentReference"/>
          <w:rFonts w:asciiTheme="minorHAnsi" w:eastAsiaTheme="minorHAnsi" w:hAnsiTheme="minorHAnsi" w:cstheme="minorBidi"/>
        </w:rPr>
        <w:commentReference w:id="52"/>
      </w:r>
      <w:commentRangeStart w:id="56"/>
      <w:r w:rsidR="00B96EAB" w:rsidRPr="00622CF5">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622CF5">
        <w:rPr>
          <w:color w:val="000000" w:themeColor="text1"/>
        </w:rPr>
        <w:instrText xml:space="preserve"> ADDIN EN.CITE </w:instrText>
      </w:r>
      <w:r w:rsidR="00CB305C" w:rsidRPr="00622CF5">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622CF5">
        <w:rPr>
          <w:color w:val="000000" w:themeColor="text1"/>
        </w:rPr>
        <w:instrText xml:space="preserve"> ADDIN EN.CITE.DATA </w:instrText>
      </w:r>
      <w:r w:rsidR="00CB305C" w:rsidRPr="00622CF5">
        <w:rPr>
          <w:color w:val="000000" w:themeColor="text1"/>
        </w:rPr>
      </w:r>
      <w:r w:rsidR="00CB305C" w:rsidRPr="00622CF5">
        <w:rPr>
          <w:color w:val="000000" w:themeColor="text1"/>
        </w:rPr>
        <w:fldChar w:fldCharType="end"/>
      </w:r>
      <w:r w:rsidR="00B96EAB" w:rsidRPr="00622CF5">
        <w:rPr>
          <w:color w:val="000000" w:themeColor="text1"/>
        </w:rPr>
      </w:r>
      <w:r w:rsidR="00B96EAB" w:rsidRPr="00622CF5">
        <w:rPr>
          <w:color w:val="000000" w:themeColor="text1"/>
        </w:rPr>
        <w:fldChar w:fldCharType="separate"/>
      </w:r>
      <w:r w:rsidR="005452EC" w:rsidRPr="00622CF5">
        <w:rPr>
          <w:noProof/>
          <w:color w:val="000000" w:themeColor="text1"/>
        </w:rPr>
        <w:t>(</w:t>
      </w:r>
      <w:hyperlink w:anchor="_ENREF_59" w:tooltip="Morrow, 2018 #9094" w:history="1">
        <w:r w:rsidR="006260A9" w:rsidRPr="00622CF5">
          <w:rPr>
            <w:rStyle w:val="Hyperlink"/>
          </w:rPr>
          <w:t>Morrow et al., 2018</w:t>
        </w:r>
      </w:hyperlink>
      <w:r w:rsidR="005452EC" w:rsidRPr="00622CF5">
        <w:rPr>
          <w:noProof/>
          <w:color w:val="000000" w:themeColor="text1"/>
        </w:rPr>
        <w:t>)</w:t>
      </w:r>
      <w:r w:rsidR="00B96EAB" w:rsidRPr="00622CF5">
        <w:rPr>
          <w:color w:val="000000" w:themeColor="text1"/>
        </w:rPr>
        <w:fldChar w:fldCharType="end"/>
      </w:r>
      <w:commentRangeEnd w:id="56"/>
      <w:r w:rsidR="00016D7F">
        <w:rPr>
          <w:rStyle w:val="CommentReference"/>
          <w:rFonts w:asciiTheme="minorHAnsi" w:eastAsiaTheme="minorHAnsi" w:hAnsiTheme="minorHAnsi" w:cstheme="minorBidi"/>
        </w:rPr>
        <w:commentReference w:id="56"/>
      </w:r>
      <w:r w:rsidRPr="00622CF5">
        <w:rPr>
          <w:color w:val="000000" w:themeColor="text1"/>
        </w:rPr>
        <w:t>. NP samples were filtered onto GF/F filters and frozen at sea.  On land, they were acidified</w:t>
      </w:r>
      <w:ins w:id="57" w:author="Sven Kranz" w:date="2020-02-18T20:47:00Z">
        <w:r w:rsidR="005E0F0C">
          <w:rPr>
            <w:color w:val="000000" w:themeColor="text1"/>
          </w:rPr>
          <w:t xml:space="preserve"> (</w:t>
        </w:r>
      </w:ins>
      <w:ins w:id="58" w:author="Sven Kranz" w:date="2020-02-18T20:48:00Z">
        <w:r w:rsidR="005E0F0C">
          <w:rPr>
            <w:color w:val="000000" w:themeColor="text1"/>
          </w:rPr>
          <w:t>fumed concentrated (37%) HCL)</w:t>
        </w:r>
      </w:ins>
      <w:r w:rsidRPr="00622CF5">
        <w:rPr>
          <w:color w:val="000000" w:themeColor="text1"/>
        </w:rPr>
        <w:t>, dried, and analyzed by isotope ratio mass spectrometry at the UC Davis Analytical Facility.</w:t>
      </w:r>
      <w:r w:rsidRPr="00622CF5">
        <w:rPr>
          <w:color w:val="000000"/>
        </w:rPr>
        <w:t xml:space="preserve"> Nitrate uptake was calculated following </w:t>
      </w:r>
      <w:r w:rsidRPr="00622CF5">
        <w:rPr>
          <w:color w:val="000000"/>
        </w:rPr>
        <w:fldChar w:fldCharType="begin"/>
      </w:r>
      <w:r w:rsidR="000D66FA" w:rsidRPr="00622CF5">
        <w:rPr>
          <w:color w:val="000000"/>
        </w:rPr>
        <w:instrText xml:space="preserve"> ADDIN EN.CITE &lt;EndNote&gt;&lt;Cite&gt;&lt;Author&gt;Dugdale&lt;/Author&gt;&lt;Year&gt;1986&lt;/Year&gt;&lt;RecNum&gt;8922&lt;/RecNum&gt;&lt;DisplayText&gt;(Dugdale &amp;amp; Wilkerson, 1986)&lt;/DisplayText&gt;&lt;record&gt;&lt;rec-number&gt;8922&lt;/rec-number&gt;&lt;foreign-keys&gt;&lt;key app="EN" db-id="e9dpzts9mzav95e0rs8prwv9extzw9xvxefw" timestamp="1557331423"&gt;8922&lt;/key&gt;&lt;/foreign-keys&gt;&lt;ref-type name="Journal Article"&gt;17&lt;/ref-type&gt;&lt;contributors&gt;&lt;authors&gt;&lt;author&gt;Dugdale, R. C.&lt;/author&gt;&lt;author&gt;Wilkerson, F. P.&lt;/author&gt;&lt;/authors&gt;&lt;/contributors&gt;&lt;titles&gt;&lt;title&gt;&lt;style face="normal" font="default" size="100%"&gt;The Use of &lt;/style&gt;&lt;style face="superscript" font="default" size="100%"&gt;15&lt;/style&gt;&lt;style face="normal" font="default" size="100%"&gt;N to Measure Nitrogen Uptake in Eutrophic Oceans - Experimental Considerations&lt;/style&gt;&lt;/title&gt;&lt;secondary-title&gt;Limnology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673-689&lt;/pages&gt;&lt;volume&gt;31&lt;/volume&gt;&lt;number&gt;4&lt;/number&gt;&lt;dates&gt;&lt;year&gt;1986&lt;/year&gt;&lt;pub-dates&gt;&lt;date&gt;Jul&lt;/date&gt;&lt;/pub-dates&gt;&lt;/dates&gt;&lt;isbn&gt;0024-3590&lt;/isbn&gt;&lt;accession-num&gt;WOS:A1986D538600001&lt;/accession-num&gt;&lt;urls&gt;&lt;related-urls&gt;&lt;url&gt;&amp;lt;Go to ISI&amp;gt;://WOS:A1986D538600001&lt;/url&gt;&lt;url&gt;https://aslopubs.onlinelibrary.wiley.com/doi/abs/10.4319/lo.1986.31.4.0673&lt;/url&gt;&lt;/related-urls&gt;&lt;/urls&gt;&lt;electronic-resource-num&gt;DOI 10.4319/lo.1986.31.4.0673&lt;/electronic-resource-num&gt;&lt;language&gt;English&lt;/language&gt;&lt;/record&gt;&lt;/Cite&gt;&lt;/EndNote&gt;</w:instrText>
      </w:r>
      <w:r w:rsidRPr="00622CF5">
        <w:rPr>
          <w:color w:val="000000"/>
        </w:rPr>
        <w:fldChar w:fldCharType="separate"/>
      </w:r>
      <w:r w:rsidR="000D66FA" w:rsidRPr="00622CF5">
        <w:rPr>
          <w:noProof/>
          <w:color w:val="000000"/>
        </w:rPr>
        <w:t>(</w:t>
      </w:r>
      <w:hyperlink w:anchor="_ENREF_18" w:tooltip="Dugdale, 1986 #8922" w:history="1">
        <w:r w:rsidR="006260A9" w:rsidRPr="00622CF5">
          <w:rPr>
            <w:rStyle w:val="Hyperlink"/>
          </w:rPr>
          <w:t>Dugdale &amp; Wilkerson, 1986</w:t>
        </w:r>
      </w:hyperlink>
      <w:r w:rsidR="000D66FA" w:rsidRPr="00622CF5">
        <w:rPr>
          <w:noProof/>
          <w:color w:val="000000"/>
        </w:rPr>
        <w:t>)</w:t>
      </w:r>
      <w:r w:rsidRPr="00622CF5">
        <w:rPr>
          <w:color w:val="000000"/>
        </w:rPr>
        <w:fldChar w:fldCharType="end"/>
      </w:r>
      <w:r w:rsidRPr="00622CF5">
        <w:rPr>
          <w:color w:val="000000"/>
        </w:rPr>
        <w:t xml:space="preserve"> with a slight modification similar to ρ</w:t>
      </w:r>
      <w:r w:rsidRPr="00622CF5">
        <w:rPr>
          <w:color w:val="000000"/>
          <w:vertAlign w:val="subscript"/>
        </w:rPr>
        <w:t>is</w:t>
      </w:r>
      <w:r w:rsidRPr="00622CF5">
        <w:rPr>
          <w:color w:val="000000"/>
        </w:rPr>
        <w:t xml:space="preserve"> in </w:t>
      </w:r>
      <w:r w:rsidRPr="00622CF5">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622CF5">
        <w:rPr>
          <w:color w:val="000000"/>
        </w:rPr>
        <w:instrText xml:space="preserve"> ADDIN EN.CITE </w:instrText>
      </w:r>
      <w:r w:rsidR="00CB305C" w:rsidRPr="00622CF5">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622CF5">
        <w:rPr>
          <w:color w:val="000000"/>
        </w:rPr>
        <w:instrText xml:space="preserve"> ADDIN EN.CITE.DATA </w:instrText>
      </w:r>
      <w:r w:rsidR="00CB305C" w:rsidRPr="00622CF5">
        <w:rPr>
          <w:color w:val="000000"/>
        </w:rPr>
      </w:r>
      <w:r w:rsidR="00CB305C"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hyperlink w:anchor="_ENREF_31" w:tooltip="Kanda, 2003 #9125" w:history="1">
        <w:r w:rsidR="006260A9" w:rsidRPr="00622CF5">
          <w:rPr>
            <w:rStyle w:val="Hyperlink"/>
          </w:rPr>
          <w:t>Kanda et al., 2003</w:t>
        </w:r>
      </w:hyperlink>
      <w:r w:rsidR="005452EC" w:rsidRPr="00622CF5">
        <w:rPr>
          <w:noProof/>
          <w:color w:val="000000"/>
        </w:rPr>
        <w:t>)</w:t>
      </w:r>
      <w:r w:rsidRPr="00622CF5">
        <w:rPr>
          <w:color w:val="000000"/>
        </w:rPr>
        <w:fldChar w:fldCharType="end"/>
      </w:r>
      <w:r w:rsidRPr="00622CF5">
        <w:rPr>
          <w:color w:val="000000"/>
        </w:rPr>
        <w:t xml:space="preserve"> when the nitrate spike was &gt;10% of ambient nitrate </w:t>
      </w:r>
      <w:r w:rsidRPr="00622CF5">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622CF5">
        <w:rPr>
          <w:color w:val="000000"/>
        </w:rPr>
        <w:instrText xml:space="preserve"> ADDIN EN.CITE </w:instrText>
      </w:r>
      <w:r w:rsidR="005452EC" w:rsidRPr="00622CF5">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622CF5">
        <w:rPr>
          <w:color w:val="000000"/>
        </w:rPr>
        <w:instrText xml:space="preserve"> ADDIN EN.CITE.DATA </w:instrText>
      </w:r>
      <w:r w:rsidR="005452EC" w:rsidRPr="00622CF5">
        <w:rPr>
          <w:color w:val="000000"/>
        </w:rPr>
      </w:r>
      <w:r w:rsidR="005452EC"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hyperlink w:anchor="_ENREF_87" w:tooltip="Stukel, 2016 #9171" w:history="1">
        <w:r w:rsidR="006260A9" w:rsidRPr="00622CF5">
          <w:rPr>
            <w:rStyle w:val="Hyperlink"/>
          </w:rPr>
          <w:t>Stukel et al., 2016</w:t>
        </w:r>
      </w:hyperlink>
      <w:r w:rsidR="005452EC" w:rsidRPr="00622CF5">
        <w:rPr>
          <w:noProof/>
          <w:color w:val="000000"/>
        </w:rPr>
        <w:t>)</w:t>
      </w:r>
      <w:r w:rsidRPr="00622CF5">
        <w:rPr>
          <w:color w:val="000000"/>
        </w:rPr>
        <w:fldChar w:fldCharType="end"/>
      </w:r>
      <w:r w:rsidRPr="00622CF5">
        <w:rPr>
          <w:color w:val="000000"/>
        </w:rPr>
        <w:t>.  On the P1706 cruise, NPP</w:t>
      </w:r>
      <w:r w:rsidRPr="00622CF5">
        <w:rPr>
          <w:color w:val="000000"/>
          <w:vertAlign w:val="subscript"/>
        </w:rPr>
        <w:t>14C</w:t>
      </w:r>
      <w:r w:rsidRPr="00622CF5">
        <w:rPr>
          <w:color w:val="000000"/>
        </w:rPr>
        <w:t xml:space="preserve"> samples were lost and NPP</w:t>
      </w:r>
      <w:r w:rsidRPr="00622CF5">
        <w:rPr>
          <w:color w:val="000000"/>
          <w:vertAlign w:val="subscript"/>
        </w:rPr>
        <w:t>14C</w:t>
      </w:r>
      <w:r w:rsidRPr="00622CF5">
        <w:rPr>
          <w:color w:val="000000"/>
        </w:rPr>
        <w:t xml:space="preserve"> was estimated using an algorithm fitted to CCE NPP</w:t>
      </w:r>
      <w:r w:rsidRPr="00622CF5">
        <w:rPr>
          <w:color w:val="000000"/>
          <w:vertAlign w:val="subscript"/>
        </w:rPr>
        <w:t>14C</w:t>
      </w:r>
      <w:r w:rsidRPr="00622CF5">
        <w:rPr>
          <w:color w:val="000000"/>
        </w:rPr>
        <w:t xml:space="preserve"> data, as described below.</w:t>
      </w:r>
    </w:p>
    <w:p w14:paraId="0021530C" w14:textId="42C70BA9" w:rsidR="0032413E" w:rsidRPr="00622CF5" w:rsidRDefault="006A3E23" w:rsidP="0032413E">
      <w:pPr>
        <w:spacing w:before="240" w:line="360" w:lineRule="auto"/>
        <w:rPr>
          <w:b/>
        </w:rPr>
      </w:pPr>
      <w:r w:rsidRPr="00622CF5">
        <w:rPr>
          <w:b/>
        </w:rPr>
        <w:lastRenderedPageBreak/>
        <w:t>3</w:t>
      </w:r>
      <w:r w:rsidR="0032413E" w:rsidRPr="00622CF5">
        <w:rPr>
          <w:b/>
        </w:rPr>
        <w:t>.4. Net Production Estimates based on Chlorophyll, Light and Nutrients</w:t>
      </w:r>
    </w:p>
    <w:p w14:paraId="197BA317" w14:textId="3A9C743F" w:rsidR="0032413E" w:rsidRPr="00622CF5" w:rsidRDefault="0032413E" w:rsidP="0032413E">
      <w:pPr>
        <w:spacing w:before="120" w:line="360" w:lineRule="auto"/>
        <w:ind w:firstLine="360"/>
      </w:pPr>
      <w:r w:rsidRPr="00622CF5">
        <w:t xml:space="preserve">For the P1706 cruise, we estimated NPP rates from ambient light, nutrients, and </w:t>
      </w:r>
      <w:r w:rsidR="00622CF5">
        <w:t xml:space="preserve">Chl </w:t>
      </w:r>
      <w:r w:rsidR="00622CF5" w:rsidRPr="00622CF5">
        <w:rPr>
          <w:i/>
        </w:rPr>
        <w:t>a</w:t>
      </w:r>
      <w:r w:rsidRPr="00622CF5">
        <w:rPr>
          <w:i/>
        </w:rPr>
        <w:t xml:space="preserve"> </w:t>
      </w:r>
      <w:r w:rsidRPr="00622CF5">
        <w:t xml:space="preserve">as described by </w:t>
      </w:r>
      <w:r w:rsidR="005452EC" w:rsidRPr="00622CF5">
        <w:fldChar w:fldCharType="begin"/>
      </w:r>
      <w:r w:rsidR="0067294D" w:rsidRPr="00622CF5">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622CF5">
        <w:fldChar w:fldCharType="separate"/>
      </w:r>
      <w:r w:rsidR="0067294D" w:rsidRPr="00622CF5">
        <w:rPr>
          <w:noProof/>
        </w:rPr>
        <w:t>(</w:t>
      </w:r>
      <w:hyperlink w:anchor="_ENREF_88" w:tooltip="Stukel, 2019 #9256" w:history="1">
        <w:r w:rsidR="006260A9" w:rsidRPr="00622CF5">
          <w:rPr>
            <w:rStyle w:val="Hyperlink"/>
          </w:rPr>
          <w:t>Stukel et al., 2019a</w:t>
        </w:r>
      </w:hyperlink>
      <w:r w:rsidR="0067294D" w:rsidRPr="00622CF5">
        <w:rPr>
          <w:noProof/>
        </w:rPr>
        <w:t>)</w:t>
      </w:r>
      <w:r w:rsidR="005452EC" w:rsidRPr="00622CF5">
        <w:fldChar w:fldCharType="end"/>
      </w:r>
      <w:r w:rsidRPr="00622CF5">
        <w:rPr>
          <w:color w:val="000000" w:themeColor="text1"/>
        </w:rPr>
        <w:t xml:space="preserve">. </w:t>
      </w:r>
      <w:r w:rsidRPr="00622CF5">
        <w:t xml:space="preserve">The initial algorithm was developed using irradiance to predict Chl </w:t>
      </w:r>
      <w:r w:rsidRPr="00622CF5">
        <w:rPr>
          <w:i/>
        </w:rPr>
        <w:t>a</w:t>
      </w:r>
      <w:r w:rsidRPr="00622CF5">
        <w:t xml:space="preserve"> specific production </w:t>
      </w:r>
      <w:r w:rsidR="00E67049" w:rsidRPr="00622CF5">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instrText xml:space="preserve"> ADDIN EN.CITE </w:instrText>
      </w:r>
      <w:r w:rsidR="00CB305C" w:rsidRPr="00622CF5">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instrText xml:space="preserve"> ADDIN EN.CITE.DATA </w:instrText>
      </w:r>
      <w:r w:rsidR="00CB305C" w:rsidRPr="00622CF5">
        <w:fldChar w:fldCharType="end"/>
      </w:r>
      <w:r w:rsidR="00E67049" w:rsidRPr="00622CF5">
        <w:fldChar w:fldCharType="separate"/>
      </w:r>
      <w:r w:rsidR="00E67049" w:rsidRPr="00622CF5">
        <w:rPr>
          <w:noProof/>
        </w:rPr>
        <w:t>(</w:t>
      </w:r>
      <w:hyperlink w:anchor="_ENREF_59" w:tooltip="Morrow, 2018 #9094" w:history="1">
        <w:r w:rsidR="006260A9" w:rsidRPr="00622CF5">
          <w:rPr>
            <w:rStyle w:val="Hyperlink"/>
          </w:rPr>
          <w:t>Morrow et al., 2018</w:t>
        </w:r>
      </w:hyperlink>
      <w:r w:rsidR="00E67049" w:rsidRPr="00622CF5">
        <w:rPr>
          <w:noProof/>
        </w:rPr>
        <w:t>)</w:t>
      </w:r>
      <w:r w:rsidR="00E67049" w:rsidRPr="00622CF5">
        <w:fldChar w:fldCharType="end"/>
      </w:r>
      <w:r w:rsidR="00E67049" w:rsidRPr="00622CF5">
        <w:t xml:space="preserve"> </w:t>
      </w:r>
      <w:r w:rsidRPr="00622CF5">
        <w:t xml:space="preserve">and then adapted for general use in the CCE. The algorithm was parameterized from data collected on seven previous CCE-LTER process cruises for which </w:t>
      </w:r>
      <w:r w:rsidRPr="00622CF5">
        <w:rPr>
          <w:vertAlign w:val="superscript"/>
        </w:rPr>
        <w:t>14</w:t>
      </w:r>
      <w:r w:rsidRPr="00622CF5">
        <w:t>C</w:t>
      </w:r>
      <w:ins w:id="59" w:author="Sven Kranz" w:date="2020-02-24T10:34:00Z">
        <w:r w:rsidR="00DA786A">
          <w:t>-</w:t>
        </w:r>
      </w:ins>
      <w:r w:rsidRPr="00622CF5">
        <w:t xml:space="preserve">PP data were available. P1706 NPP was subsequently calculated as: </w:t>
      </w:r>
    </w:p>
    <w:p w14:paraId="327DE56A" w14:textId="77777777" w:rsidR="00712CE2" w:rsidRPr="00622CF5" w:rsidRDefault="00712CE2" w:rsidP="00712CE2">
      <w:pPr>
        <w:spacing w:line="360" w:lineRule="auto"/>
      </w:pPr>
    </w:p>
    <w:p w14:paraId="22D6E52F" w14:textId="1B07A8CE" w:rsidR="00712CE2" w:rsidRPr="00622CF5" w:rsidRDefault="00DC3F10" w:rsidP="00712CE2">
      <w:pPr>
        <w:spacing w:line="360" w:lineRule="auto"/>
        <w:ind w:firstLine="720"/>
        <w:jc w:val="center"/>
      </w:pPr>
      <m:oMath>
        <m:f>
          <m:fPr>
            <m:ctrlPr>
              <w:rPr>
                <w:rFonts w:ascii="Cambria Math" w:hAnsi="Cambria Math"/>
                <w:i/>
              </w:rPr>
            </m:ctrlPr>
          </m:fPr>
          <m:num>
            <m:r>
              <w:rPr>
                <w:rFonts w:ascii="Cambria Math" w:hAnsi="Cambria Math"/>
              </w:rPr>
              <m:t>N</m:t>
            </m:r>
            <m:r>
              <w:ins w:id="60" w:author="Sven Kranz" w:date="2020-02-18T20:49:00Z">
                <w:rPr>
                  <w:rFonts w:ascii="Cambria Math" w:hAnsi="Cambria Math"/>
                </w:rPr>
                <m:t>P</m:t>
              </w:ins>
            </m:r>
            <m:r>
              <w:rPr>
                <w:rFonts w:ascii="Cambria Math" w:hAnsi="Cambria Math"/>
              </w:rPr>
              <m:t>P</m:t>
            </m:r>
          </m:num>
          <m:den>
            <m:r>
              <w:rPr>
                <w:rFonts w:ascii="Cambria Math" w:hAnsi="Cambria Math"/>
              </w:rPr>
              <m:t>Chl</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e</m:t>
                </m:r>
                <m:ctrlPr>
                  <w:rPr>
                    <w:rFonts w:ascii="Cambria Math" w:hAnsi="Cambria Math"/>
                    <w:i/>
                  </w:rPr>
                </m:ctrlPr>
              </m:e>
              <m:sup>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622CF5">
        <w:tab/>
      </w:r>
      <w:r w:rsidR="00712CE2" w:rsidRPr="00622CF5">
        <w:tab/>
        <w:t xml:space="preserve">(Eq. </w:t>
      </w:r>
      <w:r w:rsidR="0032413E" w:rsidRPr="00622CF5">
        <w:t>1</w:t>
      </w:r>
      <w:r w:rsidR="00712CE2" w:rsidRPr="00622CF5">
        <w:t>)</w:t>
      </w:r>
    </w:p>
    <w:p w14:paraId="2922EF1A" w14:textId="77777777" w:rsidR="00712CE2" w:rsidRPr="00622CF5" w:rsidRDefault="00712CE2" w:rsidP="00712CE2">
      <w:pPr>
        <w:spacing w:line="360" w:lineRule="auto"/>
        <w:rPr>
          <w:rFonts w:eastAsiaTheme="minorEastAsia"/>
        </w:rPr>
      </w:pPr>
    </w:p>
    <w:p w14:paraId="3C3B86AC" w14:textId="2016B66E" w:rsidR="00712CE2" w:rsidRPr="00622CF5" w:rsidRDefault="00414E02" w:rsidP="00712CE2">
      <w:pPr>
        <w:spacing w:line="360" w:lineRule="auto"/>
        <w:rPr>
          <w:rFonts w:eastAsiaTheme="minorEastAsia"/>
        </w:rPr>
      </w:pPr>
      <w:r w:rsidRPr="00622CF5">
        <w:rPr>
          <w:rFonts w:eastAsiaTheme="minorEastAsia"/>
        </w:rPr>
        <w:t>w</w:t>
      </w:r>
      <w:r w:rsidR="00712CE2" w:rsidRPr="00622CF5">
        <w:rPr>
          <w:rFonts w:eastAsiaTheme="minorEastAsia"/>
        </w:rPr>
        <w:t>here N</w:t>
      </w:r>
      <w:ins w:id="61" w:author="Sven Kranz" w:date="2020-02-18T20:49:00Z">
        <w:r w:rsidR="005E0F0C">
          <w:rPr>
            <w:rFonts w:eastAsiaTheme="minorEastAsia"/>
          </w:rPr>
          <w:t>P</w:t>
        </w:r>
      </w:ins>
      <w:r w:rsidR="00712CE2" w:rsidRPr="00622CF5">
        <w:rPr>
          <w:rFonts w:eastAsiaTheme="minorEastAsia"/>
        </w:rPr>
        <w:t xml:space="preserve">P/Chl is </w:t>
      </w:r>
      <w:r w:rsidR="00E0688A" w:rsidRPr="00622CF5">
        <w:rPr>
          <w:rFonts w:eastAsiaTheme="minorEastAsia"/>
        </w:rPr>
        <w:t xml:space="preserve">the </w:t>
      </w:r>
      <w:r w:rsidR="00712CE2" w:rsidRPr="00622CF5">
        <w:rPr>
          <w:rFonts w:eastAsiaTheme="minorEastAsia"/>
        </w:rPr>
        <w:t>chlorophyll-specific primary production in units of mg C d</w:t>
      </w:r>
      <w:r w:rsidR="00712CE2" w:rsidRPr="00622CF5">
        <w:rPr>
          <w:rFonts w:eastAsiaTheme="minorEastAsia"/>
          <w:vertAlign w:val="superscript"/>
        </w:rPr>
        <w:t>-1</w:t>
      </w:r>
      <w:r w:rsidR="00712CE2" w:rsidRPr="00622CF5">
        <w:rPr>
          <w:rFonts w:eastAsiaTheme="minorEastAsia"/>
        </w:rPr>
        <w:t xml:space="preserve">  (mg Chl)</w:t>
      </w:r>
      <w:r w:rsidR="00712CE2" w:rsidRPr="00622CF5">
        <w:rPr>
          <w:rFonts w:eastAsiaTheme="minorEastAsia"/>
          <w:vertAlign w:val="superscript"/>
        </w:rPr>
        <w:t>-1</w:t>
      </w:r>
      <w:r w:rsidR="00712CE2" w:rsidRPr="00622CF5">
        <w:rPr>
          <w:rFonts w:eastAsiaTheme="minorEastAsia"/>
        </w:rPr>
        <w:t>, PAR is average daily photosynthetically active radiation (units of µmol photons m</w:t>
      </w:r>
      <w:r w:rsidR="00712CE2" w:rsidRPr="00622CF5">
        <w:rPr>
          <w:rFonts w:eastAsiaTheme="minorEastAsia"/>
          <w:vertAlign w:val="superscript"/>
        </w:rPr>
        <w:t>-2</w:t>
      </w:r>
      <w:r w:rsidR="00712CE2" w:rsidRPr="00622CF5">
        <w:rPr>
          <w:rFonts w:eastAsiaTheme="minorEastAsia"/>
        </w:rPr>
        <w:t xml:space="preserve"> s</w:t>
      </w:r>
      <w:r w:rsidR="00712CE2" w:rsidRPr="00622CF5">
        <w:rPr>
          <w:rFonts w:eastAsiaTheme="minorEastAsia"/>
          <w:vertAlign w:val="superscript"/>
        </w:rPr>
        <w:t>-1</w:t>
      </w:r>
      <w:r w:rsidR="00712CE2" w:rsidRPr="00622CF5">
        <w:rPr>
          <w:rFonts w:eastAsiaTheme="minorEastAsia"/>
        </w:rPr>
        <w:t xml:space="preserve">) within the mixed layer, </w:t>
      </w:r>
      <m:oMath>
        <m:d>
          <m:dPr>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e>
        </m:d>
      </m:oMath>
      <w:r w:rsidR="00712CE2" w:rsidRPr="00622CF5">
        <w:rPr>
          <w:rFonts w:eastAsiaTheme="minorEastAsia"/>
        </w:rPr>
        <w:t xml:space="preserve"> describes the light saturation and inhibition term with V</w:t>
      </w:r>
      <w:r w:rsidR="00712CE2" w:rsidRPr="00622CF5">
        <w:rPr>
          <w:rFonts w:eastAsiaTheme="minorEastAsia"/>
          <w:vertAlign w:val="subscript"/>
        </w:rPr>
        <w:t>0m</w:t>
      </w:r>
      <w:r w:rsidR="00712CE2" w:rsidRPr="00622CF5">
        <w:rPr>
          <w:rFonts w:eastAsiaTheme="minorEastAsia"/>
        </w:rPr>
        <w:t xml:space="preserve"> = 66.5 mg C d</w:t>
      </w:r>
      <w:r w:rsidR="00712CE2" w:rsidRPr="00622CF5">
        <w:rPr>
          <w:rFonts w:eastAsiaTheme="minorEastAsia"/>
          <w:vertAlign w:val="superscript"/>
        </w:rPr>
        <w:t>-1</w:t>
      </w:r>
      <w:r w:rsidR="00712CE2" w:rsidRPr="00622CF5">
        <w:rPr>
          <w:rFonts w:eastAsiaTheme="minorEastAsia"/>
        </w:rPr>
        <w:t xml:space="preserve"> (mg Chl)</w:t>
      </w:r>
      <w:r w:rsidR="00712CE2" w:rsidRPr="00622CF5">
        <w:rPr>
          <w:rFonts w:eastAsiaTheme="minorEastAsia"/>
          <w:vertAlign w:val="superscript"/>
        </w:rPr>
        <w:t>-1</w:t>
      </w:r>
      <w:r w:rsidR="00712CE2" w:rsidRPr="00622CF5">
        <w:rPr>
          <w:rFonts w:eastAsiaTheme="minorEastAsia"/>
        </w:rPr>
        <w:t xml:space="preserve"> </w:t>
      </w:r>
      <w:r w:rsidR="00E7485C" w:rsidRPr="00622CF5">
        <w:rPr>
          <w:rFonts w:eastAsiaTheme="minorEastAsia"/>
        </w:rPr>
        <w:t xml:space="preserve">and </w:t>
      </w:r>
      <w:r w:rsidR="00712CE2" w:rsidRPr="00622CF5">
        <w:rPr>
          <w:rFonts w:eastAsiaTheme="minorEastAsia"/>
        </w:rPr>
        <w:t>α = 1.5</w:t>
      </w:r>
      <w:r w:rsidR="00E7485C" w:rsidRPr="00622CF5">
        <w:rPr>
          <w:rFonts w:eastAsiaTheme="minorEastAsia"/>
        </w:rPr>
        <w:t xml:space="preserve">; </w:t>
      </w:r>
      <w:r w:rsidR="00712CE2" w:rsidRPr="00622CF5">
        <w:rPr>
          <w:rFonts w:eastAsiaTheme="minorEastAsia"/>
        </w:rPr>
        <w:t xml:space="preserve">and </w:t>
      </w:r>
      <m:oMath>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622CF5">
        <w:rPr>
          <w:rFonts w:eastAsiaTheme="minorEastAsia"/>
        </w:rPr>
        <w:t xml:space="preserve"> </w:t>
      </w:r>
      <w:r w:rsidR="00E7485C" w:rsidRPr="00622CF5">
        <w:rPr>
          <w:rFonts w:eastAsiaTheme="minorEastAsia"/>
        </w:rPr>
        <w:t xml:space="preserve">describes </w:t>
      </w:r>
      <w:r w:rsidR="00712CE2" w:rsidRPr="00622CF5">
        <w:rPr>
          <w:rFonts w:eastAsiaTheme="minorEastAsia"/>
        </w:rPr>
        <w:t>the ammonium</w:t>
      </w:r>
      <w:r w:rsidR="00E7485C" w:rsidRPr="00622CF5">
        <w:rPr>
          <w:rFonts w:eastAsiaTheme="minorEastAsia"/>
        </w:rPr>
        <w:t>-limitation</w:t>
      </w:r>
      <w:r w:rsidR="000359BC" w:rsidRPr="00622CF5">
        <w:rPr>
          <w:rFonts w:eastAsiaTheme="minorEastAsia"/>
        </w:rPr>
        <w:t xml:space="preserve"> </w:t>
      </w:r>
      <w:r w:rsidR="00712CE2" w:rsidRPr="00622CF5">
        <w:rPr>
          <w:rFonts w:eastAsiaTheme="minorEastAsia"/>
        </w:rPr>
        <w:t>kinetics</w:t>
      </w:r>
      <w:r w:rsidR="00E7485C" w:rsidRPr="00622CF5">
        <w:rPr>
          <w:rFonts w:eastAsiaTheme="minorEastAsia"/>
        </w:rPr>
        <w:t xml:space="preserve"> with K</w:t>
      </w:r>
      <w:r w:rsidR="00E7485C" w:rsidRPr="00622CF5">
        <w:rPr>
          <w:rFonts w:eastAsiaTheme="minorEastAsia"/>
          <w:vertAlign w:val="subscript"/>
        </w:rPr>
        <w:t>S</w:t>
      </w:r>
      <w:r w:rsidR="00E7485C" w:rsidRPr="00622CF5">
        <w:rPr>
          <w:rFonts w:eastAsiaTheme="minorEastAsia"/>
        </w:rPr>
        <w:t xml:space="preserve"> = 0.025 μmol L</w:t>
      </w:r>
      <w:r w:rsidR="00E7485C" w:rsidRPr="00622CF5">
        <w:rPr>
          <w:rFonts w:eastAsiaTheme="minorEastAsia"/>
          <w:vertAlign w:val="superscript"/>
        </w:rPr>
        <w:t>-1</w:t>
      </w:r>
      <w:r w:rsidR="00712CE2" w:rsidRPr="00622CF5">
        <w:rPr>
          <w:rFonts w:eastAsiaTheme="minorEastAsia"/>
        </w:rPr>
        <w:t>.</w:t>
      </w:r>
      <w:r w:rsidR="00712CE2" w:rsidRPr="00622CF5">
        <w:t xml:space="preserve">  </w:t>
      </w:r>
      <w:r w:rsidR="00622CF5" w:rsidRPr="00622CF5">
        <w:t>Uncertainties</w:t>
      </w:r>
      <w:r w:rsidR="000E5C4C" w:rsidRPr="00622CF5">
        <w:t xml:space="preserve"> in the algorithm </w:t>
      </w:r>
      <w:r w:rsidR="0032413E" w:rsidRPr="00622CF5">
        <w:t xml:space="preserve">were </w:t>
      </w:r>
      <w:r w:rsidR="000E5C4C" w:rsidRPr="00622CF5">
        <w:t>propagated through all subsequent equations</w:t>
      </w:r>
      <w:r w:rsidR="00E7485C" w:rsidRPr="00622CF5">
        <w:t xml:space="preserve"> following </w:t>
      </w:r>
      <w:r w:rsidR="005452EC" w:rsidRPr="00622CF5">
        <w:fldChar w:fldCharType="begin"/>
      </w:r>
      <w:r w:rsidR="0067294D" w:rsidRPr="00622CF5">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622CF5">
        <w:fldChar w:fldCharType="separate"/>
      </w:r>
      <w:r w:rsidR="0067294D" w:rsidRPr="00622CF5">
        <w:rPr>
          <w:noProof/>
        </w:rPr>
        <w:t>(</w:t>
      </w:r>
      <w:hyperlink w:anchor="_ENREF_88" w:tooltip="Stukel, 2019 #9256" w:history="1">
        <w:r w:rsidR="006260A9" w:rsidRPr="00622CF5">
          <w:rPr>
            <w:rStyle w:val="Hyperlink"/>
          </w:rPr>
          <w:t>Stukel et al., 2019a</w:t>
        </w:r>
      </w:hyperlink>
      <w:r w:rsidR="0067294D" w:rsidRPr="00622CF5">
        <w:rPr>
          <w:noProof/>
        </w:rPr>
        <w:t>)</w:t>
      </w:r>
      <w:r w:rsidR="005452EC" w:rsidRPr="00622CF5">
        <w:fldChar w:fldCharType="end"/>
      </w:r>
      <w:r w:rsidR="00F26177" w:rsidRPr="00622CF5">
        <w:t xml:space="preserve">  When averaged over the duration of a cycle, propagated errors in mixed layer NPP were ± 30 – 40% at the 95% confidence limit.</w:t>
      </w:r>
    </w:p>
    <w:p w14:paraId="7A6A9C08" w14:textId="14AFC17D" w:rsidR="0032413E" w:rsidRPr="00622CF5" w:rsidRDefault="006A3E23" w:rsidP="0032413E">
      <w:pPr>
        <w:spacing w:before="240" w:line="360" w:lineRule="auto"/>
        <w:rPr>
          <w:b/>
          <w:color w:val="000000" w:themeColor="text1"/>
        </w:rPr>
      </w:pPr>
      <w:r w:rsidRPr="00622CF5">
        <w:rPr>
          <w:b/>
          <w:color w:val="000000" w:themeColor="text1"/>
        </w:rPr>
        <w:t>3</w:t>
      </w:r>
      <w:r w:rsidR="0032413E" w:rsidRPr="00622CF5">
        <w:rPr>
          <w:b/>
          <w:color w:val="000000" w:themeColor="text1"/>
        </w:rPr>
        <w:t>.5 Net Phytoplankton Production from Dilution Experiments (NPP</w:t>
      </w:r>
      <w:r w:rsidR="0032413E" w:rsidRPr="00622CF5">
        <w:rPr>
          <w:b/>
          <w:color w:val="000000" w:themeColor="text1"/>
          <w:vertAlign w:val="subscript"/>
        </w:rPr>
        <w:t>G:G</w:t>
      </w:r>
      <w:r w:rsidR="0032413E" w:rsidRPr="00622CF5">
        <w:rPr>
          <w:b/>
          <w:color w:val="000000" w:themeColor="text1"/>
        </w:rPr>
        <w:t>)</w:t>
      </w:r>
    </w:p>
    <w:p w14:paraId="66F0E699" w14:textId="19E279AB" w:rsidR="0032413E" w:rsidRPr="00622CF5" w:rsidRDefault="0032413E" w:rsidP="0032413E">
      <w:pPr>
        <w:spacing w:before="240" w:line="360" w:lineRule="auto"/>
        <w:rPr>
          <w:b/>
          <w:i/>
        </w:rPr>
      </w:pPr>
      <w:r w:rsidRPr="00622CF5">
        <w:t xml:space="preserve">To calculate phytoplankton intrinsic growth rates and microzooplankton grazing rates, dilution experiments were prepared following the two-treatment dilution approach </w:t>
      </w:r>
      <w:r w:rsidR="005452EC" w:rsidRPr="00622CF5">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622CF5">
        <w:instrText xml:space="preserve"> ADDIN EN.CITE </w:instrText>
      </w:r>
      <w:r w:rsidR="007A7AEF" w:rsidRPr="00622CF5">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622CF5">
        <w:instrText xml:space="preserve"> ADDIN EN.CITE.DATA </w:instrText>
      </w:r>
      <w:r w:rsidR="007A7AEF" w:rsidRPr="00622CF5">
        <w:fldChar w:fldCharType="end"/>
      </w:r>
      <w:r w:rsidR="005452EC" w:rsidRPr="00622CF5">
        <w:fldChar w:fldCharType="separate"/>
      </w:r>
      <w:r w:rsidR="007A7AEF" w:rsidRPr="00622CF5">
        <w:rPr>
          <w:noProof/>
        </w:rPr>
        <w:t>(</w:t>
      </w:r>
      <w:hyperlink w:anchor="_ENREF_40" w:tooltip="Landry, 2008 #9258" w:history="1">
        <w:r w:rsidR="006260A9" w:rsidRPr="00622CF5">
          <w:rPr>
            <w:rStyle w:val="Hyperlink"/>
          </w:rPr>
          <w:t>Landry et al., 2008</w:t>
        </w:r>
      </w:hyperlink>
      <w:r w:rsidR="007A7AEF" w:rsidRPr="00622CF5">
        <w:rPr>
          <w:noProof/>
        </w:rPr>
        <w:t xml:space="preserve">; </w:t>
      </w:r>
      <w:hyperlink w:anchor="_ENREF_46" w:tooltip="Landry, 2011 #9257" w:history="1">
        <w:r w:rsidR="006260A9" w:rsidRPr="00622CF5">
          <w:rPr>
            <w:rStyle w:val="Hyperlink"/>
          </w:rPr>
          <w:t>Landry et al., 2011b</w:t>
        </w:r>
      </w:hyperlink>
      <w:r w:rsidR="007A7AEF" w:rsidRPr="00622CF5">
        <w:rPr>
          <w:noProof/>
        </w:rPr>
        <w:t xml:space="preserve">; </w:t>
      </w:r>
      <w:hyperlink w:anchor="_ENREF_91" w:tooltip="Stukel, 2012 #9210" w:history="1">
        <w:r w:rsidR="006260A9" w:rsidRPr="00622CF5">
          <w:rPr>
            <w:rStyle w:val="Hyperlink"/>
          </w:rPr>
          <w:t>Stukel et al., 2012</w:t>
        </w:r>
      </w:hyperlink>
      <w:r w:rsidR="007A7AEF" w:rsidRPr="00622CF5">
        <w:rPr>
          <w:noProof/>
        </w:rPr>
        <w:t>)</w:t>
      </w:r>
      <w:r w:rsidR="005452EC" w:rsidRPr="00622CF5">
        <w:fldChar w:fldCharType="end"/>
      </w:r>
      <w:r w:rsidRPr="00622CF5">
        <w:t>. Each experiment consisted of water collected at 6 depths spanning the euphotic zone (i.e. “array depths”) in pre-dawn CTD casts (02:00 local). At each depth, two 2.7 L polycarbonate bottles were filled with either unfiltered seawater (i.e. 100% whole seawater) or a mixture of 33% whole seawater and 67% 0.1-µm filtered seawater. Samples were incubated in situ on the drifter array for 24 h along with the NPP</w:t>
      </w:r>
      <w:r w:rsidRPr="00622CF5">
        <w:rPr>
          <w:vertAlign w:val="subscript"/>
        </w:rPr>
        <w:t>14C</w:t>
      </w:r>
      <w:r w:rsidRPr="00622CF5">
        <w:t xml:space="preserve"> and NP experiments</w:t>
      </w:r>
      <w:r w:rsidRPr="00622CF5">
        <w:rPr>
          <w:rFonts w:eastAsiaTheme="minorHAnsi"/>
        </w:rPr>
        <w:t xml:space="preserve">. Net growth rates in each bottle were determined from changes in fluorometrically-measured Chl a and used to quantify gross growth rates (μ) and mortality due to protistan grazing (m).  Carbon to Chl </w:t>
      </w:r>
      <w:r w:rsidRPr="00622CF5">
        <w:rPr>
          <w:rFonts w:eastAsiaTheme="minorHAnsi"/>
          <w:i/>
          <w:iCs/>
        </w:rPr>
        <w:t>a</w:t>
      </w:r>
      <w:r w:rsidRPr="00622CF5">
        <w:rPr>
          <w:rFonts w:eastAsiaTheme="minorHAnsi"/>
        </w:rPr>
        <w:t xml:space="preserve"> ratios (C:Chl) were determined using the approach of </w:t>
      </w:r>
      <w:hyperlink w:anchor="_ENREF_49" w:tooltip="Li, 2010 #9259" w:history="1">
        <w:r w:rsidR="006260A9" w:rsidRPr="00622CF5">
          <w:rPr>
            <w:rStyle w:val="Hyperlink"/>
            <w:rFonts w:eastAsiaTheme="minorHAnsi"/>
          </w:rPr>
          <w:fldChar w:fldCharType="begin"/>
        </w:r>
        <w:r w:rsidR="006260A9" w:rsidRPr="00622CF5">
          <w:rPr>
            <w:rStyle w:val="Hyperlink"/>
            <w:rFonts w:eastAsiaTheme="minorHAnsi"/>
          </w:rPr>
          <w:instrText xml:space="preserve"> ADDIN EN.CITE &lt;EndNote&gt;&lt;Cite AuthorYear="1"&gt;&lt;Author&gt;Li&lt;/Author&gt;&lt;Year&gt;2010&lt;/Year&gt;&lt;RecNum&gt;9259&lt;/RecNum&gt;&lt;DisplayText&gt;Li et al. (2010)&lt;/DisplayText&gt;&lt;record&gt;&lt;rec-number&gt;9259&lt;/rec-number&gt;&lt;foreign-keys&gt;&lt;key app="EN" db-id="e9dpzts9mzav95e0rs8prwv9extzw9xvxefw" timestamp="1575997338"&gt;9259&lt;/key&gt;&lt;/foreign-keys&gt;&lt;ref-type name="Journal Article"&gt;17&lt;/ref-type&gt;&lt;contributors&gt;&lt;authors&gt;&lt;author&gt;Li, Q. P.&lt;/author&gt;&lt;author&gt;Franks, P. J. S.&lt;/author&gt;&lt;author&gt;Landry, M. R.&lt;/author&gt;&lt;author&gt;Goericke, R.&lt;/author&gt;&lt;author&gt;Taylor, A. G.&lt;/author&gt;&lt;/authors&gt;&lt;/contributors&gt;&lt;auth-address&gt;Univ Calif San Diego, Scripps Inst Oceanog, La Jolla, CA 92093 USA&lt;/auth-address&gt;&lt;titles&gt;&lt;title&gt;Modeling phytoplankton growth rates and chlorophyll to carbon ratios in California coastal and pelagic ecosystems&lt;/title&gt;&lt;secondary-title&gt;Journal of Geophysical Research-Biogeosciences&lt;/secondary-title&gt;&lt;alt-title&gt;J Geophys Res-Biogeo&lt;/alt-title&gt;&lt;/titles&gt;&lt;periodical&gt;&lt;full-title&gt;Journal of Geophysical Research-Biogeosciences&lt;/full-title&gt;&lt;abbr-1&gt;J Geophys Res-Biogeo&lt;/abbr-1&gt;&lt;/periodical&gt;&lt;alt-periodical&gt;&lt;full-title&gt;Journal of Geophysical Research-Biogeosciences&lt;/full-title&gt;&lt;abbr-1&gt;J Geophys Res-Biogeo&lt;/abbr-1&gt;&lt;/alt-periodical&gt;&lt;volume&gt;115&lt;/volume&gt;&lt;keywords&gt;&lt;keyword&gt;current system&lt;/keyword&gt;&lt;keyword&gt;north pacific&lt;/keyword&gt;&lt;keyword&gt;arabian sea&lt;/keyword&gt;&lt;keyword&gt;photosynthesis&lt;/keyword&gt;&lt;keyword&gt;acclimation&lt;/keyword&gt;&lt;keyword&gt;temperature&lt;/keyword&gt;&lt;keyword&gt;biomass&lt;/keyword&gt;&lt;keyword&gt;light&lt;/keyword&gt;&lt;keyword&gt;nutrient&lt;/keyword&gt;&lt;keyword&gt;limitation&lt;/keyword&gt;&lt;/keywords&gt;&lt;dates&gt;&lt;year&gt;2010&lt;/year&gt;&lt;pub-dates&gt;&lt;date&gt;Oct 5&lt;/date&gt;&lt;/pub-dates&gt;&lt;/dates&gt;&lt;isbn&gt;0148-0227&lt;/isbn&gt;&lt;accession-num&gt;WOS:000282768500001&lt;/accession-num&gt;&lt;urls&gt;&lt;related-urls&gt;&lt;url&gt;&amp;lt;Go to ISI&amp;gt;://WOS:000282768500001&lt;/url&gt;&lt;url&gt;https://agupubs.onlinelibrary.wiley.com/doi/full/10.1029/2009JG001111&lt;/url&gt;&lt;/related-urls&gt;&lt;/urls&gt;&lt;electronic-resource-num&gt;Artn G04003&amp;#xD;10.1029/2009jg001111&lt;/electronic-resource-num&gt;&lt;language&gt;English&lt;/language&gt;&lt;/record&gt;&lt;/Cite&gt;&lt;/EndNote&gt;</w:instrText>
        </w:r>
        <w:r w:rsidR="006260A9" w:rsidRPr="00622CF5">
          <w:rPr>
            <w:rStyle w:val="Hyperlink"/>
            <w:rFonts w:eastAsiaTheme="minorHAnsi"/>
          </w:rPr>
          <w:fldChar w:fldCharType="separate"/>
        </w:r>
        <w:r w:rsidR="006260A9" w:rsidRPr="00622CF5">
          <w:rPr>
            <w:rStyle w:val="Hyperlink"/>
            <w:rFonts w:eastAsiaTheme="minorHAnsi"/>
          </w:rPr>
          <w:t>Li et al. (2010)</w:t>
        </w:r>
        <w:r w:rsidR="006260A9" w:rsidRPr="00622CF5">
          <w:rPr>
            <w:rStyle w:val="Hyperlink"/>
            <w:rFonts w:eastAsiaTheme="minorHAnsi"/>
          </w:rPr>
          <w:fldChar w:fldCharType="end"/>
        </w:r>
      </w:hyperlink>
      <w:r w:rsidRPr="00622CF5">
        <w:rPr>
          <w:rFonts w:eastAsiaTheme="minorHAnsi"/>
        </w:rPr>
        <w:t xml:space="preserve">, based on microscopy-derived estimates of phytoplankton biomass in the CCE region.  C:Chl was </w:t>
      </w:r>
      <w:r w:rsidRPr="00622CF5">
        <w:rPr>
          <w:rFonts w:eastAsiaTheme="minorHAnsi"/>
        </w:rPr>
        <w:lastRenderedPageBreak/>
        <w:t>multiplied by Chl to determine initial carbon biomass (B</w:t>
      </w:r>
      <w:r w:rsidRPr="00622CF5">
        <w:rPr>
          <w:rFonts w:eastAsiaTheme="minorHAnsi"/>
          <w:vertAlign w:val="subscript"/>
        </w:rPr>
        <w:t>0</w:t>
      </w:r>
      <w:r w:rsidRPr="00622CF5">
        <w:rPr>
          <w:rFonts w:eastAsiaTheme="minorHAnsi"/>
        </w:rPr>
        <w:t xml:space="preserve">), and </w:t>
      </w:r>
      <w:r w:rsidR="000745B9" w:rsidRPr="00622CF5">
        <w:rPr>
          <w:rFonts w:eastAsiaTheme="minorHAnsi"/>
        </w:rPr>
        <w:t xml:space="preserve"> &amp; </w:t>
      </w:r>
      <w:r w:rsidRPr="00622CF5">
        <w:rPr>
          <w:rFonts w:eastAsiaTheme="minorHAnsi"/>
        </w:rPr>
        <w:t xml:space="preserve">phytoplankton production was calculated as </w:t>
      </w:r>
      <m:oMath>
        <m:r>
          <w:rPr>
            <w:rFonts w:ascii="Cambria Math" w:eastAsiaTheme="minorHAnsi" w:hAnsi="Cambria Math"/>
          </w:rPr>
          <m:t>NP</m:t>
        </m:r>
        <m:sSub>
          <m:sSubPr>
            <m:ctrlPr>
              <w:rPr>
                <w:rFonts w:ascii="Cambria Math" w:eastAsiaTheme="minorHAnsi" w:hAnsi="Cambria Math"/>
                <w:i/>
              </w:rPr>
            </m:ctrlPr>
          </m:sSubPr>
          <m:e>
            <m:r>
              <w:rPr>
                <w:rFonts w:ascii="Cambria Math" w:eastAsiaTheme="minorHAnsi" w:hAnsi="Cambria Math"/>
              </w:rPr>
              <m:t>P</m:t>
            </m:r>
          </m:e>
          <m:sub>
            <m:r>
              <w:rPr>
                <w:rFonts w:ascii="Cambria Math" w:eastAsiaTheme="minorHAnsi" w:hAnsi="Cambria Math"/>
              </w:rPr>
              <m:t>G:G</m:t>
            </m:r>
          </m:sub>
        </m:sSub>
        <m:r>
          <w:rPr>
            <w:rFonts w:ascii="Cambria Math" w:eastAsiaTheme="minorHAnsi" w:hAnsi="Cambria Math"/>
          </w:rPr>
          <m:t xml:space="preserve">=μ </m:t>
        </m:r>
        <m:sSub>
          <m:sSubPr>
            <m:ctrlPr>
              <w:rPr>
                <w:rFonts w:ascii="Cambria Math" w:eastAsiaTheme="minorHAnsi" w:hAnsi="Cambria Math"/>
                <w:i/>
              </w:rPr>
            </m:ctrlPr>
          </m:sSubPr>
          <m:e>
            <m:r>
              <w:rPr>
                <w:rFonts w:ascii="Cambria Math" w:eastAsiaTheme="minorHAnsi" w:hAnsi="Cambria Math"/>
              </w:rPr>
              <m:t>B</m:t>
            </m:r>
          </m:e>
          <m:sub>
            <m:r>
              <w:rPr>
                <w:rFonts w:ascii="Cambria Math" w:eastAsiaTheme="minorHAnsi" w:hAnsi="Cambria Math"/>
              </w:rPr>
              <m:t>0</m:t>
            </m:r>
          </m:sub>
        </m:sSub>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e</m:t>
            </m:r>
          </m:e>
          <m:sup>
            <m:r>
              <w:rPr>
                <w:rFonts w:ascii="Cambria Math" w:eastAsiaTheme="minorHAnsi" w:hAnsi="Cambria Math"/>
              </w:rPr>
              <m:t>μ-m</m:t>
            </m:r>
          </m:sup>
        </m:sSup>
        <m:r>
          <w:rPr>
            <w:rFonts w:ascii="Cambria Math" w:eastAsiaTheme="minorHAnsi" w:hAnsi="Cambria Math"/>
          </w:rPr>
          <m:t>/(μ-m)</m:t>
        </m:r>
      </m:oMath>
      <w:r w:rsidRPr="00622CF5">
        <w:rPr>
          <w:rFonts w:eastAsiaTheme="minorHAnsi"/>
        </w:rPr>
        <w:t>, following</w:t>
      </w:r>
      <w:r w:rsidRPr="00622CF5">
        <w:t xml:space="preserve"> </w:t>
      </w:r>
      <w:hyperlink w:anchor="_ENREF_44" w:tooltip="Landry, 2016 #9126" w:history="1">
        <w:r w:rsidR="006260A9" w:rsidRPr="00622CF5">
          <w:rPr>
            <w:rStyle w:val="Hyperlink"/>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6260A9" w:rsidRPr="00622CF5">
          <w:rPr>
            <w:rStyle w:val="Hyperlink"/>
            <w:rFonts w:eastAsiaTheme="minorHAnsi"/>
          </w:rPr>
          <w:instrText xml:space="preserve"> ADDIN EN.CITE </w:instrText>
        </w:r>
        <w:r w:rsidR="006260A9" w:rsidRPr="00622CF5">
          <w:rPr>
            <w:rStyle w:val="Hyperlink"/>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6260A9" w:rsidRPr="00622CF5">
          <w:rPr>
            <w:rStyle w:val="Hyperlink"/>
            <w:rFonts w:eastAsiaTheme="minorHAnsi"/>
          </w:rPr>
          <w:instrText xml:space="preserve"> ADDIN EN.CITE.DATA </w:instrText>
        </w:r>
        <w:r w:rsidR="006260A9" w:rsidRPr="00622CF5">
          <w:rPr>
            <w:rStyle w:val="Hyperlink"/>
            <w:rFonts w:eastAsiaTheme="minorHAnsi"/>
          </w:rPr>
        </w:r>
        <w:r w:rsidR="006260A9" w:rsidRPr="00622CF5">
          <w:rPr>
            <w:rStyle w:val="Hyperlink"/>
            <w:rFonts w:eastAsiaTheme="minorHAnsi"/>
          </w:rPr>
          <w:fldChar w:fldCharType="end"/>
        </w:r>
        <w:r w:rsidR="006260A9" w:rsidRPr="00622CF5">
          <w:rPr>
            <w:rStyle w:val="Hyperlink"/>
            <w:rFonts w:eastAsiaTheme="minorHAnsi"/>
          </w:rPr>
        </w:r>
        <w:r w:rsidR="006260A9" w:rsidRPr="00622CF5">
          <w:rPr>
            <w:rStyle w:val="Hyperlink"/>
            <w:rFonts w:eastAsiaTheme="minorHAnsi"/>
          </w:rPr>
          <w:fldChar w:fldCharType="separate"/>
        </w:r>
        <w:r w:rsidR="006260A9" w:rsidRPr="00622CF5">
          <w:rPr>
            <w:rStyle w:val="Hyperlink"/>
            <w:rFonts w:eastAsiaTheme="minorHAnsi"/>
          </w:rPr>
          <w:t>Landry et al. (2016)</w:t>
        </w:r>
        <w:r w:rsidR="006260A9" w:rsidRPr="00622CF5">
          <w:rPr>
            <w:rStyle w:val="Hyperlink"/>
            <w:rFonts w:eastAsiaTheme="minorHAnsi"/>
          </w:rPr>
          <w:fldChar w:fldCharType="end"/>
        </w:r>
      </w:hyperlink>
      <w:r w:rsidRPr="00622CF5">
        <w:rPr>
          <w:rFonts w:eastAsiaTheme="minorHAnsi"/>
        </w:rPr>
        <w:t>.</w:t>
      </w:r>
    </w:p>
    <w:p w14:paraId="77E74C4A" w14:textId="59693437" w:rsidR="00D746E5" w:rsidRPr="00622CF5" w:rsidRDefault="006A3E23" w:rsidP="00D746E5">
      <w:pPr>
        <w:spacing w:before="240" w:line="360" w:lineRule="auto"/>
        <w:rPr>
          <w:rFonts w:eastAsiaTheme="majorEastAsia"/>
          <w:b/>
        </w:rPr>
      </w:pPr>
      <w:r w:rsidRPr="00622CF5">
        <w:rPr>
          <w:rFonts w:eastAsiaTheme="majorEastAsia"/>
          <w:b/>
        </w:rPr>
        <w:t>3</w:t>
      </w:r>
      <w:r w:rsidR="00D746E5" w:rsidRPr="00622CF5">
        <w:rPr>
          <w:rFonts w:eastAsiaTheme="majorEastAsia"/>
          <w:b/>
        </w:rPr>
        <w:t>.6. Net and Gross Community Production from O</w:t>
      </w:r>
      <w:r w:rsidR="00D746E5" w:rsidRPr="00622CF5">
        <w:rPr>
          <w:rFonts w:eastAsiaTheme="majorEastAsia"/>
          <w:b/>
          <w:vertAlign w:val="subscript"/>
        </w:rPr>
        <w:t>2</w:t>
      </w:r>
      <w:r w:rsidR="00D746E5" w:rsidRPr="00622CF5">
        <w:rPr>
          <w:rFonts w:eastAsiaTheme="majorEastAsia"/>
          <w:b/>
        </w:rPr>
        <w:t xml:space="preserve">/Ar Measurements (NCP; </w:t>
      </w:r>
      <w:r w:rsidR="00D746E5" w:rsidRPr="00622CF5">
        <w:rPr>
          <w:rFonts w:eastAsiaTheme="minorEastAsia"/>
          <w:b/>
        </w:rPr>
        <w:t>GPP</w:t>
      </w:r>
      <w:r w:rsidR="00D746E5" w:rsidRPr="00622CF5">
        <w:rPr>
          <w:rFonts w:eastAsiaTheme="minorEastAsia"/>
          <w:b/>
          <w:vertAlign w:val="subscript"/>
        </w:rPr>
        <w:t>O2/Ar</w:t>
      </w:r>
      <w:r w:rsidR="00D746E5" w:rsidRPr="00622CF5">
        <w:rPr>
          <w:rFonts w:eastAsiaTheme="majorEastAsia"/>
          <w:b/>
        </w:rPr>
        <w:t>)</w:t>
      </w:r>
    </w:p>
    <w:p w14:paraId="7F66A1C6" w14:textId="6D76E65A" w:rsidR="00D746E5" w:rsidRPr="00622CF5" w:rsidRDefault="00D746E5" w:rsidP="00D746E5">
      <w:pPr>
        <w:spacing w:before="120" w:line="360" w:lineRule="auto"/>
        <w:ind w:firstLine="360"/>
      </w:pPr>
      <w:r w:rsidRPr="00622CF5">
        <w:rPr>
          <w:rFonts w:eastAsiaTheme="majorEastAsia"/>
        </w:rPr>
        <w:t>Continuous samples of dissolved O</w:t>
      </w:r>
      <w:r w:rsidRPr="00622CF5">
        <w:rPr>
          <w:rFonts w:eastAsiaTheme="majorEastAsia"/>
          <w:vertAlign w:val="subscript"/>
        </w:rPr>
        <w:t>2</w:t>
      </w:r>
      <w:r w:rsidRPr="00622CF5">
        <w:rPr>
          <w:rFonts w:eastAsiaTheme="majorEastAsia"/>
        </w:rPr>
        <w:t>/</w:t>
      </w:r>
      <w:r w:rsidRPr="00622CF5">
        <w:t xml:space="preserve">Ar were taken from the ship’s underway seawater system. </w:t>
      </w:r>
      <w:r w:rsidRPr="00622CF5">
        <w:rPr>
          <w:rFonts w:eastAsiaTheme="majorEastAsia"/>
        </w:rPr>
        <w:t>O</w:t>
      </w:r>
      <w:r w:rsidRPr="00622CF5">
        <w:rPr>
          <w:rFonts w:eastAsiaTheme="majorEastAsia"/>
          <w:vertAlign w:val="subscript"/>
        </w:rPr>
        <w:t>2</w:t>
      </w:r>
      <w:r w:rsidRPr="00622CF5">
        <w:rPr>
          <w:rFonts w:eastAsiaTheme="majorEastAsia"/>
        </w:rPr>
        <w:t>/</w:t>
      </w:r>
      <w:r w:rsidRPr="00622CF5">
        <w:t xml:space="preserve">Ar gas ratios were measured with a Pfeiffer QMC 200 mass spectrometer equipped with an equilibration inlet (EIMS) </w:t>
      </w:r>
      <w:r w:rsidR="00E67049" w:rsidRPr="00622CF5">
        <w:fldChar w:fldCharType="begin"/>
      </w:r>
      <w:r w:rsidR="00E67049" w:rsidRPr="00622CF5">
        <w:instrText xml:space="preserve"> ADDIN EN.CITE &lt;EndNote&gt;&lt;Cite&gt;&lt;Author&gt;Cassar&lt;/Author&gt;&lt;Year&gt;2009&lt;/Year&gt;&lt;RecNum&gt;6524&lt;/RecNum&gt;&lt;DisplayText&gt;(Cassar et al., 2009)&lt;/DisplayText&gt;&lt;record&gt;&lt;rec-number&gt;6524&lt;/rec-number&gt;&lt;foreign-keys&gt;&lt;key app="EN" db-id="e9dpzts9mzav95e0rs8prwv9extzw9xvxefw" timestamp="1501863110"&gt;6524&lt;/key&gt;&lt;/foreign-keys&gt;&lt;ref-type name="Journal Article"&gt;17&lt;/ref-type&gt;&lt;contributors&gt;&lt;authors&gt;&lt;author&gt;Cassar, N.&lt;/author&gt;&lt;author&gt;Barnett, B. A.&lt;/author&gt;&lt;author&gt;Bender, M. L.&lt;/author&gt;&lt;author&gt;Kaiser, J.&lt;/author&gt;&lt;author&gt;Hamme, R. C.&lt;/author&gt;&lt;author&gt;Tilbrook, B.&lt;/author&gt;&lt;/authors&gt;&lt;/contributors&gt;&lt;auth-address&gt;Department of Geosciences, Princeton University, Princeton, New Jersey 08544, USA. ncassar@princeton.edu&lt;/auth-address&gt;&lt;titles&gt;&lt;title&gt;Continuous high-frequency dissolved O2/Ar measurements by equilibrator inlet mass spectrometry&lt;/title&gt;&lt;secondary-title&gt;Anal Chem&lt;/secondary-title&gt;&lt;/titles&gt;&lt;periodical&gt;&lt;full-title&gt;Analytical Chemistry&lt;/full-title&gt;&lt;abbr-1&gt;Anal Chem&lt;/abbr-1&gt;&lt;/periodical&gt;&lt;pages&gt;1855-64&lt;/pages&gt;&lt;volume&gt;81&lt;/volume&gt;&lt;number&gt;5&lt;/number&gt;&lt;edition&gt;2009/02/06&lt;/edition&gt;&lt;keywords&gt;&lt;keyword&gt;Argon/*chemistry&lt;/keyword&gt;&lt;keyword&gt;Calibration&lt;/keyword&gt;&lt;keyword&gt;Gases/chemistry&lt;/keyword&gt;&lt;keyword&gt;Mass Spectrometry/*methods&lt;/keyword&gt;&lt;keyword&gt;Oxygen/*chemistry&lt;/keyword&gt;&lt;keyword&gt;Oxygen Isotopes/chemistry&lt;/keyword&gt;&lt;/keywords&gt;&lt;dates&gt;&lt;year&gt;2009&lt;/year&gt;&lt;pub-dates&gt;&lt;date&gt;Mar 01&lt;/date&gt;&lt;/pub-dates&gt;&lt;/dates&gt;&lt;isbn&gt;1520-6882 (Electronic)&amp;#xD;0003-2700 (Linking)&lt;/isbn&gt;&lt;accession-num&gt;19193192&lt;/accession-num&gt;&lt;urls&gt;&lt;related-urls&gt;&lt;url&gt;https://www.ncbi.nlm.nih.gov/pubmed/19193192&lt;/url&gt;&lt;url&gt;https://pubs.acs.org/doi/pdf/10.1021/ac802300u&lt;/url&gt;&lt;/related-urls&gt;&lt;/urls&gt;&lt;electronic-resource-num&gt;10.1021/ac802300u&lt;/electronic-resource-num&gt;&lt;/record&gt;&lt;/Cite&gt;&lt;/EndNote&gt;</w:instrText>
      </w:r>
      <w:r w:rsidR="00E67049" w:rsidRPr="00622CF5">
        <w:fldChar w:fldCharType="separate"/>
      </w:r>
      <w:r w:rsidR="00E67049" w:rsidRPr="00622CF5">
        <w:rPr>
          <w:noProof/>
        </w:rPr>
        <w:t>(</w:t>
      </w:r>
      <w:hyperlink w:anchor="_ENREF_11" w:tooltip="Cassar, 2009 #6524" w:history="1">
        <w:r w:rsidR="006260A9" w:rsidRPr="00622CF5">
          <w:rPr>
            <w:rStyle w:val="Hyperlink"/>
          </w:rPr>
          <w:t>Cassar et al., 2009</w:t>
        </w:r>
      </w:hyperlink>
      <w:r w:rsidR="00E67049" w:rsidRPr="00622CF5">
        <w:rPr>
          <w:noProof/>
        </w:rPr>
        <w:t>)</w:t>
      </w:r>
      <w:r w:rsidR="00E67049" w:rsidRPr="00622CF5">
        <w:fldChar w:fldCharType="end"/>
      </w:r>
      <w:r w:rsidRPr="00622CF5">
        <w:t xml:space="preserve">. Temperature and oxygen concentrations were measured using Aandera temperature sensors (model 3835) and oxygen optodes. The signal was filtered to within an 8 km distance between the ship and the drifter (e.g. removing values during plankton net tows when the ship was far from the drifter location), and calibration and maintenance times were also removed.  Net rates of community production (NCP) from </w:t>
      </w:r>
      <w:r w:rsidRPr="00622CF5">
        <w:rPr>
          <w:rFonts w:eastAsiaTheme="majorEastAsia"/>
        </w:rPr>
        <w:t>O</w:t>
      </w:r>
      <w:r w:rsidRPr="00622CF5">
        <w:rPr>
          <w:rFonts w:eastAsiaTheme="majorEastAsia"/>
          <w:vertAlign w:val="subscript"/>
        </w:rPr>
        <w:t>2</w:t>
      </w:r>
      <w:r w:rsidRPr="00622CF5">
        <w:rPr>
          <w:rFonts w:eastAsiaTheme="majorEastAsia"/>
        </w:rPr>
        <w:t>/Ar measurements</w:t>
      </w:r>
      <w:r w:rsidRPr="00622CF5">
        <w:t xml:space="preserve"> reflect oxygen production by photoautotrophs, respiration by photo- and heterotrophs and corrections for physical gas exchange processes. NCP rates are calculated for the mixed layer depth (MLD) </w:t>
      </w:r>
      <w:r w:rsidR="00D030EF" w:rsidRPr="00622CF5">
        <w:t>assuming no advective fluxes of O</w:t>
      </w:r>
      <w:r w:rsidR="00D030EF" w:rsidRPr="00622CF5">
        <w:rPr>
          <w:vertAlign w:val="subscript"/>
        </w:rPr>
        <w:t>2</w:t>
      </w:r>
      <w:r w:rsidR="00D030EF" w:rsidRPr="00622CF5">
        <w:t xml:space="preserve">/Ar from neighboring water parcels </w:t>
      </w:r>
      <w:r w:rsidRPr="00622CF5">
        <w:t>and represent processes occurring over the residence time of O</w:t>
      </w:r>
      <w:r w:rsidRPr="00622CF5">
        <w:rPr>
          <w:vertAlign w:val="subscript"/>
        </w:rPr>
        <w:t>2</w:t>
      </w:r>
      <w:r w:rsidRPr="00622CF5">
        <w:t xml:space="preserve"> assuming a steady state system:</w:t>
      </w:r>
    </w:p>
    <w:p w14:paraId="0FFA0151" w14:textId="1AF68B11" w:rsidR="006B079A" w:rsidRPr="00622CF5" w:rsidRDefault="006B079A" w:rsidP="005452EC">
      <w:pPr>
        <w:spacing w:line="360" w:lineRule="auto"/>
        <w:jc w:val="center"/>
      </w:pPr>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r>
          <w:rPr>
            <w:rFonts w:ascii="Cambria Math" w:hAnsi="Cambria Math"/>
          </w:rPr>
          <m:t>=k⋅</m:t>
        </m:r>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sol</m:t>
            </m:r>
          </m:sub>
        </m:sSub>
        <m:r>
          <w:rPr>
            <w:rFonts w:ascii="Cambria Math" w:hAnsi="Cambria Math"/>
          </w:rPr>
          <m:t>ρ</m:t>
        </m:r>
      </m:oMath>
      <w:r w:rsidR="00C111DA" w:rsidRPr="00622CF5">
        <w:tab/>
      </w:r>
      <w:r w:rsidR="00C111DA" w:rsidRPr="00622CF5">
        <w:tab/>
        <w:t>(</w:t>
      </w:r>
      <w:r w:rsidR="000359FF" w:rsidRPr="00622CF5">
        <w:t xml:space="preserve">Eq. </w:t>
      </w:r>
      <w:r w:rsidR="00D746E5" w:rsidRPr="00622CF5">
        <w:t>2</w:t>
      </w:r>
      <w:r w:rsidR="00C111DA" w:rsidRPr="00622CF5">
        <w:t>)</w:t>
      </w:r>
    </w:p>
    <w:p w14:paraId="041C2309" w14:textId="0C6DE1BC" w:rsidR="00D746E5" w:rsidRPr="00622CF5" w:rsidRDefault="009053E1" w:rsidP="00D746E5">
      <w:pPr>
        <w:spacing w:line="360" w:lineRule="auto"/>
        <w:ind w:firstLine="360"/>
        <w:rPr>
          <w:rFonts w:eastAsiaTheme="majorEastAsia"/>
        </w:rPr>
      </w:pPr>
      <w:r w:rsidRPr="00622CF5">
        <w:t xml:space="preserve"> </w:t>
      </w:r>
      <w:r w:rsidRPr="00622CF5">
        <w:tab/>
      </w:r>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oMath>
      <w:r w:rsidR="00D746E5" w:rsidRPr="00622CF5">
        <w:t xml:space="preserve"> estimates the time-averaged NCP based on wind speed history, MLD, and the observed biological oxygen signal, where k is the time-weighted piston velocity </w:t>
      </w:r>
      <w:r w:rsidR="00D746E5" w:rsidRPr="00622CF5">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622CF5">
        <w:instrText xml:space="preserve"> ADDIN EN.CITE </w:instrText>
      </w:r>
      <w:r w:rsidR="00CB305C" w:rsidRPr="00622CF5">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622CF5">
        <w:instrText xml:space="preserve"> ADDIN EN.CITE.DATA </w:instrText>
      </w:r>
      <w:r w:rsidR="00CB305C" w:rsidRPr="00622CF5">
        <w:fldChar w:fldCharType="end"/>
      </w:r>
      <w:r w:rsidR="00D746E5" w:rsidRPr="00622CF5">
        <w:fldChar w:fldCharType="separate"/>
      </w:r>
      <w:r w:rsidR="003559E0" w:rsidRPr="00622CF5">
        <w:rPr>
          <w:noProof/>
        </w:rPr>
        <w:t>(</w:t>
      </w:r>
      <w:hyperlink w:anchor="_ENREF_75" w:tooltip="Reuer, 2007 #9048" w:history="1">
        <w:r w:rsidR="006260A9" w:rsidRPr="00622CF5">
          <w:rPr>
            <w:rStyle w:val="Hyperlink"/>
          </w:rPr>
          <w:t>see Reuer et al., 2007</w:t>
        </w:r>
      </w:hyperlink>
      <w:r w:rsidR="003559E0" w:rsidRPr="00622CF5">
        <w:rPr>
          <w:noProof/>
        </w:rPr>
        <w:t>)</w:t>
      </w:r>
      <w:r w:rsidR="00D746E5" w:rsidRPr="00622CF5">
        <w:fldChar w:fldCharType="end"/>
      </w:r>
      <w:r w:rsidR="00D746E5" w:rsidRPr="00622CF5">
        <w:t xml:space="preserve"> incorporating the wind speed history and MLD. [O</w:t>
      </w:r>
      <w:r w:rsidR="00D746E5" w:rsidRPr="00622CF5">
        <w:rPr>
          <w:vertAlign w:val="subscript"/>
        </w:rPr>
        <w:t>2</w:t>
      </w:r>
      <w:r w:rsidR="00D746E5" w:rsidRPr="00622CF5">
        <w:t>]</w:t>
      </w:r>
      <w:r w:rsidR="00D746E5" w:rsidRPr="00622CF5">
        <w:rPr>
          <w:vertAlign w:val="subscript"/>
        </w:rPr>
        <w:t>sol</w:t>
      </w:r>
      <w:r w:rsidR="00D746E5" w:rsidRPr="00622CF5">
        <w:t xml:space="preserve"> is the mixed layer oxygen solubility, and </w:t>
      </w:r>
      <m:oMath>
        <m:r>
          <w:rPr>
            <w:rFonts w:ascii="Cambria Math" w:hAnsi="Cambria Math"/>
          </w:rPr>
          <m:t>ρ</m:t>
        </m:r>
      </m:oMath>
      <w:r w:rsidR="00D746E5" w:rsidRPr="00622CF5">
        <w:t xml:space="preserve"> is the average density of the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D746E5" w:rsidRPr="00622CF5">
        <w:t xml:space="preserve"> is the biological oxygen signal defined by </w:t>
      </w:r>
      <m:oMath>
        <m:r>
          <m:rPr>
            <m:sty m:val="p"/>
          </m:rPr>
          <w:rPr>
            <w:rFonts w:ascii="Cambria Math" w:hAnsi="Cambria Math"/>
          </w:rPr>
          <m:t>Δ</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r>
          <w:rPr>
            <w:rFonts w:ascii="Cambria Math" w:hAnsi="Cambria Math"/>
          </w:rPr>
          <m:t>=</m:t>
        </m:r>
        <m:f>
          <m:fPr>
            <m:ctrlPr>
              <w:rPr>
                <w:rFonts w:ascii="Cambria Math" w:hAnsi="Cambria Math"/>
                <w:i/>
              </w:rPr>
            </m:ctrlPr>
          </m:fPr>
          <m:num>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 xml:space="preserve"> </m:t>
                </m:r>
              </m:e>
            </m:d>
          </m:num>
          <m:den>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e>
              <m:sub>
                <m:r>
                  <w:rPr>
                    <w:rFonts w:ascii="Cambria Math" w:hAnsi="Cambria Math"/>
                  </w:rPr>
                  <m:t>cal</m:t>
                </m:r>
              </m:sub>
            </m:sSub>
          </m:den>
        </m:f>
        <m:r>
          <w:rPr>
            <w:rFonts w:ascii="Cambria Math" w:hAnsi="Cambria Math"/>
          </w:rPr>
          <m:t xml:space="preserve"> -1.</m:t>
        </m:r>
      </m:oMath>
      <w:r w:rsidR="00D746E5" w:rsidRPr="00622CF5">
        <w:t xml:space="preserve"> </w:t>
      </w:r>
      <w:r w:rsidR="003A5BA2" w:rsidRPr="00622CF5">
        <w:t xml:space="preserve">Due to our Lagrangian study design, we were able to measure short-term changes in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3A5BA2" w:rsidRPr="00622CF5">
        <w:t xml:space="preserve"> in real time </w:t>
      </w:r>
      <w:r w:rsidR="000359BC" w:rsidRPr="00622CF5">
        <w:t xml:space="preserve">(“instantaneous changes”) </w:t>
      </w:r>
      <w:r w:rsidR="003A5BA2" w:rsidRPr="00622CF5">
        <w:t>and thereby estimate NCP over shorter timescales than the residence time of mixed layer O</w:t>
      </w:r>
      <w:r w:rsidR="003A5BA2" w:rsidRPr="00622CF5">
        <w:rPr>
          <w:vertAlign w:val="subscript"/>
        </w:rPr>
        <w:t>2</w:t>
      </w:r>
      <w:r w:rsidR="00D746E5" w:rsidRPr="00622CF5">
        <w:t xml:space="preserve"> </w:t>
      </w:r>
      <w:r w:rsidR="00D746E5" w:rsidRPr="00622CF5">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622CF5">
        <w:instrText xml:space="preserve"> ADDIN EN.CITE </w:instrText>
      </w:r>
      <w:r w:rsidR="003559E0" w:rsidRPr="00622CF5">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622CF5">
        <w:instrText xml:space="preserve"> ADDIN EN.CITE.DATA </w:instrText>
      </w:r>
      <w:r w:rsidR="003559E0" w:rsidRPr="00622CF5">
        <w:fldChar w:fldCharType="end"/>
      </w:r>
      <w:r w:rsidR="00D746E5" w:rsidRPr="00622CF5">
        <w:fldChar w:fldCharType="separate"/>
      </w:r>
      <w:r w:rsidR="003559E0" w:rsidRPr="00622CF5">
        <w:rPr>
          <w:noProof/>
        </w:rPr>
        <w:t xml:space="preserve">(see </w:t>
      </w:r>
      <w:hyperlink w:anchor="_ENREF_26" w:tooltip="Hamme, 2012 #8757" w:history="1">
        <w:r w:rsidR="006260A9" w:rsidRPr="00622CF5">
          <w:rPr>
            <w:rStyle w:val="Hyperlink"/>
          </w:rPr>
          <w:t>Hamme et al., 2012</w:t>
        </w:r>
      </w:hyperlink>
      <w:r w:rsidR="003559E0" w:rsidRPr="00622CF5">
        <w:rPr>
          <w:noProof/>
        </w:rPr>
        <w:t xml:space="preserve">; </w:t>
      </w:r>
      <w:hyperlink w:anchor="_ENREF_95" w:tooltip="Teeter, 2018 #9046" w:history="1">
        <w:r w:rsidR="006260A9" w:rsidRPr="00622CF5">
          <w:rPr>
            <w:rStyle w:val="Hyperlink"/>
          </w:rPr>
          <w:t>Teeter et al., 2018</w:t>
        </w:r>
      </w:hyperlink>
      <w:r w:rsidR="003559E0" w:rsidRPr="00622CF5">
        <w:rPr>
          <w:noProof/>
        </w:rPr>
        <w:t xml:space="preserve">; </w:t>
      </w:r>
      <w:hyperlink w:anchor="_ENREF_100" w:tooltip="Wang, submitted #9267" w:history="1">
        <w:r w:rsidR="006260A9" w:rsidRPr="00622CF5">
          <w:rPr>
            <w:rStyle w:val="Hyperlink"/>
          </w:rPr>
          <w:t>Wang et al., submitted</w:t>
        </w:r>
      </w:hyperlink>
      <w:r w:rsidR="003559E0" w:rsidRPr="00622CF5">
        <w:rPr>
          <w:noProof/>
        </w:rPr>
        <w:t>)</w:t>
      </w:r>
      <w:r w:rsidR="00D746E5" w:rsidRPr="00622CF5">
        <w:fldChar w:fldCharType="end"/>
      </w:r>
      <w:r w:rsidR="003A5BA2" w:rsidRPr="00622CF5">
        <w:t>.</w:t>
      </w:r>
    </w:p>
    <w:p w14:paraId="029788C9" w14:textId="7E733605" w:rsidR="009A2E33" w:rsidRPr="00622CF5" w:rsidRDefault="00DC3F10" w:rsidP="00D746E5">
      <w:pPr>
        <w:spacing w:line="360" w:lineRule="auto"/>
        <w:jc w:val="center"/>
        <w:rPr>
          <w:rFonts w:eastAsiaTheme="majorEastAsia"/>
        </w:rPr>
      </w:pPr>
      <m:oMath>
        <m:sSub>
          <m:sSubPr>
            <m:ctrlPr>
              <w:rPr>
                <w:rFonts w:ascii="Cambria Math" w:hAnsi="Cambria Math"/>
                <w:i/>
              </w:rPr>
            </m:ctrlPr>
          </m:sSubPr>
          <m:e>
            <m:r>
              <w:rPr>
                <w:rFonts w:ascii="Cambria Math" w:hAnsi="Cambria Math"/>
              </w:rPr>
              <m:t>NCP</m:t>
            </m:r>
          </m:e>
          <m:sub>
            <m:r>
              <w:rPr>
                <w:rFonts w:ascii="Cambria Math" w:hAnsi="Cambria Math"/>
              </w:rPr>
              <m:t>inst</m:t>
            </m:r>
          </m:sub>
        </m:sSub>
        <m:r>
          <w:rPr>
            <w:rFonts w:ascii="Cambria Math" w:hAnsi="Cambria Math"/>
          </w:rPr>
          <m:t>=z</m:t>
        </m:r>
        <m:f>
          <m:fPr>
            <m:ctrlPr>
              <w:rPr>
                <w:rFonts w:ascii="Cambria Math" w:hAnsi="Cambria Math"/>
                <w:i/>
              </w:rPr>
            </m:ctrlPr>
          </m:fPr>
          <m:num>
            <m:r>
              <m:rPr>
                <m:sty m:val="p"/>
              </m:rPr>
              <w:rPr>
                <w:rFonts w:ascii="Cambria Math" w:hAnsi="Cambria Math"/>
              </w:rPr>
              <m:t>Δ</m:t>
            </m:r>
            <m:d>
              <m:dPr>
                <m:ctrlPr>
                  <w:rPr>
                    <w:rFonts w:ascii="Cambria Math" w:hAnsi="Cambria Math"/>
                    <w:i/>
                  </w:rPr>
                </m:ctrlPr>
              </m:dPr>
              <m:e>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e>
            </m:d>
          </m:num>
          <m:den>
            <m:r>
              <m:rPr>
                <m:sty m:val="p"/>
              </m:rPr>
              <w:rPr>
                <w:rFonts w:ascii="Cambria Math" w:hAnsi="Cambria Math"/>
              </w:rPr>
              <m:t>Δt</m:t>
            </m:r>
          </m:den>
        </m:f>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acc>
          <m:accPr>
            <m:chr m:val="̅"/>
            <m:ctrlPr>
              <w:rPr>
                <w:rFonts w:ascii="Cambria Math" w:hAnsi="Cambria Math"/>
                <w:i/>
              </w:rPr>
            </m:ctrlPr>
          </m:accPr>
          <m:e>
            <m:r>
              <w:rPr>
                <w:rFonts w:ascii="Cambria Math" w:hAnsi="Cambria Math"/>
              </w:rPr>
              <m:t>k</m:t>
            </m:r>
          </m:e>
        </m:acc>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oMath>
      <w:r w:rsidR="000359FF" w:rsidRPr="00622CF5">
        <w:rPr>
          <w:rFonts w:eastAsiaTheme="majorEastAsia"/>
        </w:rPr>
        <w:t xml:space="preserve">  </w:t>
      </w:r>
      <w:r w:rsidR="000359FF" w:rsidRPr="00622CF5">
        <w:rPr>
          <w:rFonts w:eastAsiaTheme="majorEastAsia"/>
        </w:rPr>
        <w:tab/>
        <w:t xml:space="preserve">(Eq. </w:t>
      </w:r>
      <w:r w:rsidR="00D746E5" w:rsidRPr="00622CF5">
        <w:rPr>
          <w:rFonts w:eastAsiaTheme="majorEastAsia"/>
        </w:rPr>
        <w:t>3</w:t>
      </w:r>
      <w:r w:rsidR="000359FF" w:rsidRPr="00622CF5">
        <w:rPr>
          <w:rFonts w:eastAsiaTheme="majorEastAsia"/>
        </w:rPr>
        <w:t>)</w:t>
      </w:r>
    </w:p>
    <w:p w14:paraId="50C2E7E2" w14:textId="6FDB3237" w:rsidR="00D746E5" w:rsidRPr="00622CF5" w:rsidRDefault="00D746E5" w:rsidP="00D746E5">
      <w:pPr>
        <w:spacing w:line="360" w:lineRule="auto"/>
        <w:contextualSpacing/>
        <w:rPr>
          <w:rFonts w:eastAsiaTheme="minorEastAsia"/>
        </w:rPr>
      </w:pPr>
      <w:r w:rsidRPr="00622CF5">
        <w:t xml:space="preserve">where </w:t>
      </w:r>
      <w:r w:rsidRPr="00622CF5">
        <w:rPr>
          <w:rFonts w:eastAsiaTheme="minorEastAsia"/>
        </w:rPr>
        <w:t>z denotes MLD and</w:t>
      </w:r>
      <w:r w:rsidRPr="00622CF5">
        <w:t xml:space="preserve"> </w:t>
      </w:r>
      <m:oMath>
        <m:acc>
          <m:accPr>
            <m:chr m:val="̅"/>
            <m:ctrlPr>
              <w:rPr>
                <w:rFonts w:ascii="Cambria Math" w:hAnsi="Cambria Math"/>
                <w:i/>
              </w:rPr>
            </m:ctrlPr>
          </m:accPr>
          <m:e>
            <m:r>
              <w:rPr>
                <w:rFonts w:ascii="Cambria Math" w:hAnsi="Cambria Math"/>
              </w:rPr>
              <m:t>k</m:t>
            </m:r>
          </m:e>
        </m:acc>
      </m:oMath>
      <w:r w:rsidRPr="00622CF5">
        <w:t xml:space="preserve"> </w:t>
      </w:r>
      <w:r w:rsidRPr="00622CF5">
        <w:rPr>
          <w:rFonts w:eastAsiaTheme="minorEastAsia"/>
        </w:rPr>
        <w:t xml:space="preserve">represents the instantaneous gas exchange coefficient averaged over the preceding hour (i.e. </w:t>
      </w:r>
      <m:oMath>
        <m:r>
          <m:rPr>
            <m:sty m:val="p"/>
          </m:rPr>
          <w:rPr>
            <w:rFonts w:ascii="Cambria Math" w:hAnsi="Cambria Math"/>
          </w:rPr>
          <m:t>Δt</m:t>
        </m:r>
      </m:oMath>
      <w:r w:rsidRPr="00622CF5">
        <w:rPr>
          <w:rFonts w:eastAsiaTheme="minorEastAsia"/>
        </w:rPr>
        <w:t xml:space="preserve">). </w:t>
      </w:r>
      <w:r w:rsidRPr="00622CF5">
        <w:t xml:space="preserve">Using community respiration measured during the night, </w:t>
      </w:r>
      <w:r w:rsidRPr="00622CF5">
        <w:rPr>
          <w:rFonts w:eastAsiaTheme="minorEastAsia"/>
        </w:rPr>
        <w:t>NCP</w:t>
      </w:r>
      <w:r w:rsidRPr="00622CF5">
        <w:rPr>
          <w:rFonts w:eastAsiaTheme="minorEastAsia"/>
          <w:vertAlign w:val="subscript"/>
        </w:rPr>
        <w:t>(inst,night)</w:t>
      </w:r>
      <w:r w:rsidR="000745B9" w:rsidRPr="00622CF5">
        <w:rPr>
          <w:rFonts w:eastAsiaTheme="minorEastAsia"/>
        </w:rPr>
        <w:t xml:space="preserve"> &amp; </w:t>
      </w:r>
      <w:r w:rsidRPr="00622CF5">
        <w:rPr>
          <w:rFonts w:eastAsiaTheme="minorEastAsia"/>
        </w:rPr>
        <w:t>assuming similar day and night respiration, GPP can be estimated as:</w:t>
      </w:r>
    </w:p>
    <w:p w14:paraId="33AAEDDA" w14:textId="4B20BA5B" w:rsidR="004B03E5" w:rsidRPr="00622CF5" w:rsidRDefault="00414E02" w:rsidP="00F514B8">
      <w:pPr>
        <w:spacing w:line="360" w:lineRule="auto"/>
        <w:jc w:val="right"/>
        <w:rPr>
          <w:rFonts w:eastAsiaTheme="majorEastAsia"/>
        </w:rPr>
      </w:pPr>
      <m:oMath>
        <m:r>
          <w:rPr>
            <w:rFonts w:ascii="Cambria Math" w:eastAsiaTheme="minorEastAsia" w:hAnsi="Cambria Math"/>
          </w:rPr>
          <m:t>GP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NCP</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inst,day</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 night</m:t>
            </m:r>
          </m:sub>
        </m:sSub>
      </m:oMath>
      <w:r w:rsidR="004B03E5" w:rsidRPr="00622CF5">
        <w:rPr>
          <w:rFonts w:eastAsiaTheme="majorEastAsia"/>
        </w:rPr>
        <w:t xml:space="preserve"> </w:t>
      </w:r>
      <w:r w:rsidRPr="00622CF5">
        <w:rPr>
          <w:rFonts w:eastAsiaTheme="majorEastAsia"/>
        </w:rPr>
        <w:tab/>
      </w:r>
      <w:r w:rsidRPr="00622CF5">
        <w:rPr>
          <w:rFonts w:eastAsiaTheme="majorEastAsia"/>
        </w:rPr>
        <w:tab/>
      </w:r>
      <w:r w:rsidRPr="00622CF5">
        <w:rPr>
          <w:rFonts w:eastAsiaTheme="majorEastAsia"/>
        </w:rPr>
        <w:tab/>
      </w:r>
      <w:r w:rsidR="004B03E5" w:rsidRPr="00622CF5">
        <w:rPr>
          <w:rFonts w:eastAsiaTheme="majorEastAsia"/>
        </w:rPr>
        <w:t xml:space="preserve">(Eq. </w:t>
      </w:r>
      <w:r w:rsidR="00D746E5" w:rsidRPr="00622CF5">
        <w:rPr>
          <w:rFonts w:eastAsiaTheme="majorEastAsia"/>
        </w:rPr>
        <w:t>4</w:t>
      </w:r>
      <w:r w:rsidR="004B03E5" w:rsidRPr="00622CF5">
        <w:rPr>
          <w:rFonts w:eastAsiaTheme="majorEastAsia"/>
        </w:rPr>
        <w:t>)</w:t>
      </w:r>
    </w:p>
    <w:p w14:paraId="26552CC6" w14:textId="4249B17C" w:rsidR="00D746E5" w:rsidRPr="00622CF5" w:rsidRDefault="006A3E23" w:rsidP="00D746E5">
      <w:pPr>
        <w:spacing w:before="240" w:line="360" w:lineRule="auto"/>
        <w:rPr>
          <w:rFonts w:eastAsiaTheme="minorEastAsia"/>
          <w:b/>
        </w:rPr>
      </w:pPr>
      <w:r w:rsidRPr="00622CF5">
        <w:rPr>
          <w:rFonts w:eastAsiaTheme="minorEastAsia"/>
          <w:b/>
        </w:rPr>
        <w:lastRenderedPageBreak/>
        <w:t>3</w:t>
      </w:r>
      <w:r w:rsidR="00D746E5" w:rsidRPr="00622CF5">
        <w:rPr>
          <w:rFonts w:eastAsiaTheme="minorEastAsia"/>
          <w:b/>
        </w:rPr>
        <w:t xml:space="preserve">.7. Estimating Mixed-Layer </w:t>
      </w:r>
      <w:r w:rsidR="00D746E5" w:rsidRPr="00622CF5">
        <w:rPr>
          <w:b/>
          <w:color w:val="000000"/>
        </w:rPr>
        <w:t>GPP using FRRF</w:t>
      </w:r>
    </w:p>
    <w:p w14:paraId="2CA37E79" w14:textId="19C597DA" w:rsidR="00D746E5" w:rsidRPr="00622CF5" w:rsidRDefault="00D746E5" w:rsidP="00D746E5">
      <w:pPr>
        <w:spacing w:before="120" w:line="360" w:lineRule="auto"/>
        <w:ind w:firstLine="360"/>
      </w:pPr>
      <w:r w:rsidRPr="00622CF5">
        <w:rPr>
          <w:rFonts w:eastAsiaTheme="minorEastAsia"/>
        </w:rPr>
        <w:t>In addition to the O</w:t>
      </w:r>
      <w:r w:rsidRPr="00622CF5">
        <w:rPr>
          <w:rFonts w:eastAsiaTheme="minorEastAsia"/>
          <w:vertAlign w:val="subscript"/>
        </w:rPr>
        <w:t>2</w:t>
      </w:r>
      <w:r w:rsidRPr="00622CF5">
        <w:rPr>
          <w:rFonts w:eastAsiaTheme="minorEastAsia"/>
        </w:rPr>
        <w:t>/Ar method, we also estimated GPP independently on the P1706 cruise based on the photo-physiology of the mixed-layer phytoplankton community measured by FRRF. Shipboard measurements were made</w:t>
      </w:r>
      <w:r w:rsidRPr="00622CF5">
        <w:t xml:space="preserve"> using a bench-top FastAct 2+ Fast TRAKA instrument (Chelsea, UK) plumbed into the ship’s running seawater system. Photosynthesis versus irradiance (P vs. </w:t>
      </w:r>
      <w:ins w:id="62" w:author="Sven Kranz" w:date="2020-02-18T21:08:00Z">
        <w:r w:rsidR="00EA7673">
          <w:t>E</w:t>
        </w:r>
      </w:ins>
      <w:del w:id="63" w:author="Sven Kranz" w:date="2020-02-18T21:08:00Z">
        <w:r w:rsidRPr="00622CF5" w:rsidDel="00EA7673">
          <w:delText>I</w:delText>
        </w:r>
      </w:del>
      <w:r w:rsidRPr="00622CF5">
        <w:t xml:space="preserve">) curves were run continuously on a ~45 min sampling interval. Using a modified version of the absorbance algorithm following </w:t>
      </w:r>
      <w:hyperlink w:anchor="_ENREF_68" w:tooltip="Oxborough, 2012 #4474" w:history="1">
        <w:r w:rsidR="006260A9" w:rsidRPr="00622CF5">
          <w:rPr>
            <w:rStyle w:val="Hyperlink"/>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Pr>
          <w:instrText xml:space="preserve"> ADDIN EN.CITE </w:instrText>
        </w:r>
        <w:r w:rsidR="006260A9" w:rsidRPr="00622CF5">
          <w:rPr>
            <w:rStyle w:val="Hyperlink"/>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Pr>
          <w:instrText xml:space="preserve"> ADDIN EN.CITE.DATA </w:instrText>
        </w:r>
        <w:r w:rsidR="006260A9" w:rsidRPr="00622CF5">
          <w:rPr>
            <w:rStyle w:val="Hyperlink"/>
          </w:rPr>
        </w:r>
        <w:r w:rsidR="006260A9" w:rsidRPr="00622CF5">
          <w:rPr>
            <w:rStyle w:val="Hyperlink"/>
          </w:rPr>
          <w:fldChar w:fldCharType="end"/>
        </w:r>
        <w:r w:rsidR="006260A9" w:rsidRPr="00622CF5">
          <w:rPr>
            <w:rStyle w:val="Hyperlink"/>
          </w:rPr>
        </w:r>
        <w:r w:rsidR="006260A9" w:rsidRPr="00622CF5">
          <w:rPr>
            <w:rStyle w:val="Hyperlink"/>
          </w:rPr>
          <w:fldChar w:fldCharType="separate"/>
        </w:r>
        <w:r w:rsidR="006260A9" w:rsidRPr="00622CF5">
          <w:rPr>
            <w:rStyle w:val="Hyperlink"/>
          </w:rPr>
          <w:t>Oxborough et al. (2012)</w:t>
        </w:r>
        <w:r w:rsidR="006260A9" w:rsidRPr="00622CF5">
          <w:rPr>
            <w:rStyle w:val="Hyperlink"/>
          </w:rPr>
          <w:fldChar w:fldCharType="end"/>
        </w:r>
      </w:hyperlink>
      <w:r w:rsidRPr="00622CF5">
        <w:t>, volume-based productivity rates (i.e. mol electrons (RCII)</w:t>
      </w:r>
      <w:r w:rsidRPr="00622CF5">
        <w:rPr>
          <w:vertAlign w:val="superscript"/>
        </w:rPr>
        <w:t>-1</w:t>
      </w:r>
      <w:r w:rsidRPr="00622CF5">
        <w:t xml:space="preserve"> m</w:t>
      </w:r>
      <w:r w:rsidRPr="00622CF5">
        <w:rPr>
          <w:vertAlign w:val="superscript"/>
        </w:rPr>
        <w:t>-3</w:t>
      </w:r>
      <w:r w:rsidRPr="00622CF5">
        <w:t xml:space="preserve"> d</w:t>
      </w:r>
      <w:r w:rsidRPr="00622CF5">
        <w:rPr>
          <w:vertAlign w:val="superscript"/>
        </w:rPr>
        <w:t>-1</w:t>
      </w:r>
      <w:r w:rsidRPr="00622CF5">
        <w:t>) are calculated as:</w:t>
      </w:r>
    </w:p>
    <w:p w14:paraId="1737B9EE" w14:textId="52868CC6" w:rsidR="00D746E5" w:rsidRPr="00622CF5" w:rsidRDefault="00D746E5" w:rsidP="00D746E5">
      <w:pPr>
        <w:spacing w:before="120" w:after="120" w:line="360" w:lineRule="auto"/>
        <w:ind w:firstLine="720"/>
        <w:jc w:val="center"/>
        <w:rPr>
          <w:color w:val="000000" w:themeColor="text1"/>
        </w:rPr>
      </w:pPr>
      <m:oMath>
        <m:r>
          <w:rPr>
            <w:rFonts w:ascii="Cambria Math" w:hAnsi="Cambria Math"/>
          </w:rPr>
          <m:t>J</m:t>
        </m:r>
        <m:sSub>
          <m:sSubPr>
            <m:ctrlPr>
              <w:rPr>
                <w:rFonts w:ascii="Cambria Math" w:hAnsi="Cambria Math"/>
                <w:i/>
              </w:rPr>
            </m:ctrlPr>
          </m:sSubPr>
          <m:e>
            <m:r>
              <w:rPr>
                <w:rFonts w:ascii="Cambria Math" w:hAnsi="Cambria Math"/>
              </w:rPr>
              <m:t>V</m:t>
            </m:r>
          </m:e>
          <m:sub>
            <m:r>
              <w:rPr>
                <w:rFonts w:ascii="Cambria Math" w:hAnsi="Cambria Math"/>
              </w:rPr>
              <m:t>PSII,abs</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RCII</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⋅E⋅8.64×</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00622CF5">
        <w:tab/>
      </w:r>
      <w:r w:rsidRPr="00622CF5">
        <w:tab/>
        <w:t>(Eq. 5)</w:t>
      </w:r>
    </w:p>
    <w:p w14:paraId="4FE4AE5C" w14:textId="1114E0F6" w:rsidR="00D746E5" w:rsidRPr="00622CF5" w:rsidRDefault="00D746E5" w:rsidP="00D746E5">
      <w:pPr>
        <w:spacing w:line="360" w:lineRule="auto"/>
        <w:rPr>
          <w:color w:val="000000" w:themeColor="text1"/>
        </w:rPr>
      </w:pPr>
      <w:r w:rsidRPr="00622CF5">
        <w:rPr>
          <w:color w:val="000000" w:themeColor="text1"/>
        </w:rP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q</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oMath>
      <w:r w:rsidRPr="00622CF5">
        <w:rPr>
          <w:color w:val="000000" w:themeColor="text1"/>
        </w:rPr>
        <w:t xml:space="preserve">.  </w:t>
      </w:r>
      <m:oMath>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=11800</m:t>
        </m:r>
      </m:oMath>
      <w:r w:rsidRPr="00622CF5">
        <w:rPr>
          <w:color w:val="000000" w:themeColor="text1"/>
        </w:rPr>
        <w:t xml:space="preserve"> m</w:t>
      </w:r>
      <w:r w:rsidRPr="00622CF5">
        <w:rPr>
          <w:color w:val="000000" w:themeColor="text1"/>
          <w:vertAlign w:val="superscript"/>
        </w:rPr>
        <w:noBreakHyphen/>
        <w:t>1</w:t>
      </w:r>
      <w:r w:rsidRPr="00622CF5">
        <w:rPr>
          <w:color w:val="000000" w:themeColor="text1"/>
        </w:rPr>
        <w:t xml:space="preserve"> is an instrument-specific calibration factor, E = irradiance (µmol photons m</w:t>
      </w:r>
      <w:r w:rsidRPr="00622CF5">
        <w:rPr>
          <w:color w:val="000000" w:themeColor="text1"/>
          <w:vertAlign w:val="superscript"/>
        </w:rPr>
        <w:t>-2</w:t>
      </w:r>
      <w:r w:rsidRPr="00622CF5">
        <w:rPr>
          <w:color w:val="000000" w:themeColor="text1"/>
        </w:rPr>
        <w:t xml:space="preserve"> s</w:t>
      </w:r>
      <w:r w:rsidRPr="00622CF5">
        <w:rPr>
          <w:color w:val="000000" w:themeColor="text1"/>
          <w:vertAlign w:val="superscript"/>
        </w:rPr>
        <w:t>-1</w:t>
      </w:r>
      <w:r w:rsidRPr="00622CF5">
        <w:rPr>
          <w:color w:val="000000" w:themeColor="text1"/>
        </w:rPr>
        <w:t>), the factor 8.64x10</w:t>
      </w:r>
      <w:r w:rsidRPr="00622CF5">
        <w:rPr>
          <w:color w:val="000000" w:themeColor="text1"/>
          <w:vertAlign w:val="superscript"/>
        </w:rPr>
        <w:t xml:space="preserve">-8 </w:t>
      </w:r>
      <w:r w:rsidRPr="00622CF5">
        <w:rPr>
          <w:color w:val="000000" w:themeColor="text1"/>
        </w:rPr>
        <w:t>converts µmol photons m</w:t>
      </w:r>
      <w:r w:rsidRPr="00622CF5">
        <w:rPr>
          <w:color w:val="000000" w:themeColor="text1"/>
          <w:vertAlign w:val="superscript"/>
        </w:rPr>
        <w:t>-2</w:t>
      </w:r>
      <w:r w:rsidRPr="00622CF5">
        <w:rPr>
          <w:color w:val="000000" w:themeColor="text1"/>
        </w:rPr>
        <w:t xml:space="preserve"> s</w:t>
      </w:r>
      <w:r w:rsidRPr="00622CF5">
        <w:rPr>
          <w:color w:val="000000" w:themeColor="text1"/>
          <w:vertAlign w:val="superscript"/>
        </w:rPr>
        <w:t>-1</w:t>
      </w:r>
      <w:r w:rsidRPr="00622CF5">
        <w:rPr>
          <w:color w:val="000000" w:themeColor="text1"/>
        </w:rPr>
        <w:t xml:space="preserve"> to mol photons m</w:t>
      </w:r>
      <w:r w:rsidRPr="00622CF5">
        <w:rPr>
          <w:color w:val="000000" w:themeColor="text1"/>
          <w:vertAlign w:val="superscript"/>
        </w:rPr>
        <w:t>-2</w:t>
      </w:r>
      <w:r w:rsidRPr="00622CF5">
        <w:rPr>
          <w:color w:val="000000" w:themeColor="text1"/>
        </w:rPr>
        <w:t xml:space="preserve"> d</w:t>
      </w:r>
      <w:r w:rsidRPr="00622CF5">
        <w:rPr>
          <w:color w:val="000000" w:themeColor="text1"/>
          <w:vertAlign w:val="superscript"/>
        </w:rPr>
        <w:t>-1</w:t>
      </w:r>
      <w:r w:rsidRPr="00622CF5">
        <w:rPr>
          <w:color w:val="000000" w:themeColor="text1"/>
        </w:rPr>
        <w:t xml:space="preserve"> and kg/m</w:t>
      </w:r>
      <w:r w:rsidRPr="00622CF5">
        <w:rPr>
          <w:color w:val="000000" w:themeColor="text1"/>
          <w:vertAlign w:val="superscript"/>
        </w:rPr>
        <w:t>-3</w:t>
      </w:r>
      <w:r w:rsidRPr="00622CF5">
        <w:rPr>
          <w:color w:val="000000" w:themeColor="text1"/>
        </w:rPr>
        <w:t xml:space="preserve"> to mg/m</w:t>
      </w:r>
      <w:r w:rsidRPr="00622CF5">
        <w:rPr>
          <w:color w:val="000000" w:themeColor="text1"/>
          <w:vertAlign w:val="superscript"/>
        </w:rPr>
        <w:t>-3</w:t>
      </w:r>
      <w:r w:rsidRPr="00622CF5">
        <w:rPr>
          <w:color w:val="000000" w:themeColor="text1"/>
        </w:rPr>
        <w:t xml:space="preserve">. The parameter </w:t>
      </w:r>
      <w:r w:rsidRPr="00622CF5">
        <w:rPr>
          <w:color w:val="000000" w:themeColor="text1"/>
          <w:shd w:val="clear" w:color="auto" w:fill="FFFFFF"/>
        </w:rPr>
        <w:t>Φ</w:t>
      </w:r>
      <w:r w:rsidRPr="00622CF5">
        <w:rPr>
          <w:color w:val="000000" w:themeColor="text1"/>
          <w:shd w:val="clear" w:color="auto" w:fill="FFFFFF"/>
          <w:vertAlign w:val="subscript"/>
        </w:rPr>
        <w:t>RCII</w:t>
      </w:r>
      <w:r w:rsidRPr="00622CF5">
        <w:rPr>
          <w:color w:val="000000" w:themeColor="text1"/>
        </w:rPr>
        <w:t xml:space="preserve"> (mol e</w:t>
      </w:r>
      <w:r w:rsidRPr="00622CF5">
        <w:rPr>
          <w:color w:val="000000" w:themeColor="text1"/>
          <w:vertAlign w:val="superscript"/>
        </w:rPr>
        <w:t xml:space="preserve">- </w:t>
      </w:r>
      <w:r w:rsidRPr="00622CF5">
        <w:rPr>
          <w:color w:val="000000" w:themeColor="text1"/>
        </w:rPr>
        <w:t>mol photon</w:t>
      </w:r>
      <w:r w:rsidRPr="00622CF5">
        <w:rPr>
          <w:color w:val="000000" w:themeColor="text1"/>
          <w:vertAlign w:val="superscript"/>
        </w:rPr>
        <w:t>-1</w:t>
      </w:r>
      <w:r w:rsidRPr="00622CF5">
        <w:rPr>
          <w:color w:val="000000" w:themeColor="text1"/>
        </w:rPr>
        <w:t>) has a constant value of 1, representing one electron transferred from P680 to quinone A (Q</w:t>
      </w:r>
      <w:r w:rsidRPr="00622CF5">
        <w:rPr>
          <w:color w:val="000000" w:themeColor="text1"/>
          <w:vertAlign w:val="subscript"/>
        </w:rPr>
        <w:t>A</w:t>
      </w:r>
      <w:r w:rsidRPr="00622CF5">
        <w:rPr>
          <w:color w:val="000000" w:themeColor="text1"/>
        </w:rPr>
        <w:t>) for each photon absorbed and delivered a reaction center (RCII)</w:t>
      </w:r>
      <w:r w:rsidR="0067294D" w:rsidRPr="00622CF5">
        <w:t xml:space="preserve"> </w:t>
      </w:r>
      <w:r w:rsidR="0067294D" w:rsidRPr="00622CF5">
        <w:rPr>
          <w:color w:val="000000" w:themeColor="text1"/>
        </w:rPr>
        <w:fldChar w:fldCharType="begin"/>
      </w:r>
      <w:r w:rsidR="000D66FA" w:rsidRPr="00622CF5">
        <w:rPr>
          <w:color w:val="000000" w:themeColor="text1"/>
        </w:rPr>
        <w:instrText xml:space="preserve"> ADDIN EN.CITE &lt;EndNote&gt;&lt;Cite&gt;&lt;Author&gt;Kolber&lt;/Author&gt;&lt;Year&gt;1993&lt;/Year&gt;&lt;RecNum&gt;8719&lt;/RecNum&gt;&lt;DisplayText&gt;(Kolber &amp;amp; Falkowski, 1993)&lt;/DisplayText&gt;&lt;record&gt;&lt;rec-number&gt;8719&lt;/rec-number&gt;&lt;foreign-keys&gt;&lt;key app="EN" db-id="e9dpzts9mzav95e0rs8prwv9extzw9xvxefw" timestamp="1555609908"&gt;8719&lt;/key&gt;&lt;/foreign-keys&gt;&lt;ref-type name="Journal Article"&gt;17&lt;/ref-type&gt;&lt;contributors&gt;&lt;authors&gt;&lt;author&gt;Kolber, Z.&lt;/author&gt;&lt;author&gt;Falkowski, P. G.&lt;/author&gt;&lt;/authors&gt;&lt;/contributors&gt;&lt;titles&gt;&lt;title&gt;Use of Active Fluorescence to Estimate Phytoplankton Photosynthesis in-Situ&lt;/title&gt;&lt;secondary-title&gt;Limnology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Oceanogr&lt;/full-title&gt;&lt;/alt-periodical&gt;&lt;pages&gt;1646-1665&lt;/pages&gt;&lt;volume&gt;38&lt;/volume&gt;&lt;number&gt;8&lt;/number&gt;&lt;keywords&gt;&lt;keyword&gt;steady-state photosynthesis&lt;/keyword&gt;&lt;keyword&gt;photosystem-ii&lt;/keyword&gt;&lt;keyword&gt;chlorophyll fluorescence&lt;/keyword&gt;&lt;keyword&gt;energy-conversion&lt;/keyword&gt;&lt;keyword&gt;growth-irradiance&lt;/keyword&gt;&lt;keyword&gt;marine photosynthesis&lt;/keyword&gt;&lt;keyword&gt;natural fluorescence&lt;/keyword&gt;&lt;keyword&gt;primary productivity&lt;/keyword&gt;&lt;keyword&gt;community production&lt;/keyword&gt;&lt;keyword&gt;nitrogen limitation&lt;/keyword&gt;&lt;/keywords&gt;&lt;dates&gt;&lt;year&gt;1993&lt;/year&gt;&lt;pub-dates&gt;&lt;date&gt;Dec&lt;/date&gt;&lt;/pub-dates&gt;&lt;/dates&gt;&lt;isbn&gt;0024-3590&lt;/isbn&gt;&lt;accession-num&gt;WOS:A1993MZ45900006&lt;/accession-num&gt;&lt;urls&gt;&lt;related-urls&gt;&lt;url&gt;&amp;lt;Go to ISI&amp;gt;://WOS:A1993MZ45900006&lt;/url&gt;&lt;/related-urls&gt;&lt;/urls&gt;&lt;electronic-resource-num&gt;DOI 10.4319/lo.1993.38.8.1646&lt;/electronic-resource-num&gt;&lt;language&gt;English&lt;/language&gt;&lt;/record&gt;&lt;/Cite&gt;&lt;/EndNote&gt;</w:instrText>
      </w:r>
      <w:r w:rsidR="0067294D" w:rsidRPr="00622CF5">
        <w:rPr>
          <w:color w:val="000000" w:themeColor="text1"/>
        </w:rPr>
        <w:fldChar w:fldCharType="separate"/>
      </w:r>
      <w:r w:rsidR="000D66FA" w:rsidRPr="00622CF5">
        <w:rPr>
          <w:noProof/>
          <w:color w:val="000000" w:themeColor="text1"/>
        </w:rPr>
        <w:t>(</w:t>
      </w:r>
      <w:hyperlink w:anchor="_ENREF_35" w:tooltip="Kolber, 1993 #8719" w:history="1">
        <w:r w:rsidR="006260A9" w:rsidRPr="00622CF5">
          <w:rPr>
            <w:rStyle w:val="Hyperlink"/>
          </w:rPr>
          <w:t>Kolber &amp; Falkowski, 1993</w:t>
        </w:r>
      </w:hyperlink>
      <w:r w:rsidR="000D66FA" w:rsidRPr="00622CF5">
        <w:rPr>
          <w:noProof/>
          <w:color w:val="000000" w:themeColor="text1"/>
        </w:rPr>
        <w:t>)</w:t>
      </w:r>
      <w:r w:rsidR="0067294D" w:rsidRPr="00622CF5">
        <w:rPr>
          <w:color w:val="000000" w:themeColor="text1"/>
        </w:rPr>
        <w:fldChar w:fldCharType="end"/>
      </w:r>
      <w:r w:rsidR="000359BC" w:rsidRPr="00622CF5">
        <w:rPr>
          <w:color w:val="000000" w:themeColor="text1"/>
        </w:rPr>
        <w:t>.</w:t>
      </w:r>
      <w:r w:rsidR="0067294D" w:rsidRPr="00622CF5">
        <w:rPr>
          <w:color w:val="000000" w:themeColor="text1"/>
        </w:rPr>
        <w:t xml:space="preserve"> </w:t>
      </w:r>
      <w:r w:rsidRPr="00622CF5">
        <w:rPr>
          <w:color w:val="000000" w:themeColor="text1"/>
        </w:rPr>
        <w:t>RCII was estimated as:</w:t>
      </w:r>
    </w:p>
    <w:p w14:paraId="1301E387" w14:textId="77777777" w:rsidR="00D746E5" w:rsidRPr="00622CF5" w:rsidRDefault="00D746E5" w:rsidP="00D746E5">
      <w:pPr>
        <w:spacing w:before="120" w:after="120" w:line="360" w:lineRule="auto"/>
        <w:ind w:left="450" w:firstLine="1260"/>
        <w:jc w:val="center"/>
        <w:rPr>
          <w:color w:val="000000" w:themeColor="text1"/>
        </w:rPr>
      </w:pPr>
      <m:oMath>
        <m:r>
          <w:rPr>
            <w:rFonts w:ascii="Cambria Math" w:hAnsi="Cambria Math"/>
            <w:color w:val="000000" w:themeColor="text1"/>
          </w:rPr>
          <m:t>RCII=</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a</m:t>
            </m:r>
          </m:sub>
        </m:sSub>
        <m:r>
          <w:rPr>
            <w:rFonts w:ascii="Cambria Math" w:hAnsi="Cambria Math"/>
            <w:color w:val="000000" w:themeColor="text1"/>
          </w:rPr>
          <m:t>⋅</m:t>
        </m:r>
        <m:f>
          <m:fPr>
            <m:type m:val="skw"/>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0</m:t>
                </m:r>
              </m:sub>
            </m:sSub>
          </m:num>
          <m:den>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den>
        </m:f>
      </m:oMath>
      <w:r w:rsidRPr="00622CF5">
        <w:rPr>
          <w:color w:val="000000" w:themeColor="text1"/>
        </w:rPr>
        <w:tab/>
      </w:r>
      <w:r w:rsidRPr="00622CF5">
        <w:rPr>
          <w:color w:val="000000" w:themeColor="text1"/>
        </w:rPr>
        <w:tab/>
        <w:t xml:space="preserve">                           (Eq. 6)</w:t>
      </w:r>
    </w:p>
    <w:p w14:paraId="4A827F4B" w14:textId="106FB3AD" w:rsidR="00D746E5" w:rsidRPr="00622CF5" w:rsidRDefault="00D746E5" w:rsidP="00D746E5">
      <w:pPr>
        <w:spacing w:line="360" w:lineRule="auto"/>
      </w:pPr>
      <w:r w:rsidRPr="00622CF5">
        <w:rPr>
          <w:color w:val="000000" w:themeColor="text1"/>
        </w:rPr>
        <w:t>where F</w:t>
      </w:r>
      <w:r w:rsidRPr="00622CF5">
        <w:rPr>
          <w:color w:val="000000" w:themeColor="text1"/>
          <w:vertAlign w:val="subscript"/>
        </w:rPr>
        <w:t>0</w:t>
      </w:r>
      <w:r w:rsidRPr="00622CF5">
        <w:rPr>
          <w:color w:val="000000" w:themeColor="text1"/>
        </w:rPr>
        <w:t xml:space="preserve"> is dark-adapted base fluorescence and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oMath>
      <w:r w:rsidRPr="00622CF5">
        <w:rPr>
          <w:color w:val="000000" w:themeColor="text1"/>
        </w:rPr>
        <w:t xml:space="preserve"> is the absorption cross-section area of the photosystem. As the RCII estimate might be biased by base fluorescence quenching during daytime, JV</w:t>
      </w:r>
      <w:r w:rsidRPr="00622CF5">
        <w:rPr>
          <w:color w:val="000000" w:themeColor="text1"/>
          <w:vertAlign w:val="subscript"/>
        </w:rPr>
        <w:t>PSII</w:t>
      </w:r>
      <w:r w:rsidRPr="00622CF5">
        <w:rPr>
          <w:color w:val="000000" w:themeColor="text1"/>
        </w:rPr>
        <w:t xml:space="preserve"> was corrected using an average RCII estimate from nighttime measurements (01:00 – 05:00 local). JV</w:t>
      </w:r>
      <w:r w:rsidRPr="00622CF5">
        <w:rPr>
          <w:color w:val="000000" w:themeColor="text1"/>
          <w:vertAlign w:val="subscript"/>
        </w:rPr>
        <w:t>PSII</w:t>
      </w:r>
      <w:r w:rsidRPr="00622CF5">
        <w:rPr>
          <w:color w:val="000000" w:themeColor="text1"/>
        </w:rPr>
        <w:t xml:space="preserve"> (mol electrons m</w:t>
      </w:r>
      <w:r w:rsidRPr="00622CF5">
        <w:rPr>
          <w:color w:val="000000" w:themeColor="text1"/>
          <w:vertAlign w:val="superscript"/>
        </w:rPr>
        <w:t>-3</w:t>
      </w:r>
      <w:r w:rsidRPr="00622CF5">
        <w:rPr>
          <w:color w:val="000000" w:themeColor="text1"/>
        </w:rPr>
        <w:t xml:space="preserve"> d</w:t>
      </w:r>
      <w:r w:rsidRPr="00622CF5">
        <w:rPr>
          <w:color w:val="000000" w:themeColor="text1"/>
          <w:vertAlign w:val="superscript"/>
        </w:rPr>
        <w:t>-1</w:t>
      </w:r>
      <w:r w:rsidRPr="00622CF5">
        <w:rPr>
          <w:color w:val="000000" w:themeColor="text1"/>
        </w:rPr>
        <w:t>) was converted</w:t>
      </w:r>
      <w:r w:rsidRPr="00622CF5">
        <w:rPr>
          <w:color w:val="000000" w:themeColor="text1"/>
          <w:vertAlign w:val="superscript"/>
        </w:rPr>
        <w:t xml:space="preserve"> </w:t>
      </w:r>
      <w:r w:rsidRPr="00622CF5">
        <w:t xml:space="preserve">to carbon units using the conversion factor </w:t>
      </w:r>
      <w:r w:rsidRPr="00622CF5">
        <w:rPr>
          <w:color w:val="000000" w:themeColor="text1"/>
          <w:shd w:val="clear" w:color="auto" w:fill="FFFFFF"/>
        </w:rPr>
        <w:t>Φ</w:t>
      </w:r>
      <w:r w:rsidRPr="00622CF5">
        <w:t xml:space="preserve">e:c </w:t>
      </w:r>
      <w:r w:rsidRPr="00622CF5">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622CF5">
        <w:instrText xml:space="preserve"> ADDIN EN.CITE </w:instrText>
      </w:r>
      <w:r w:rsidR="00617264" w:rsidRPr="00622CF5">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81" w:tooltip="Schuback, 2019 #8744" w:history="1">
        <w:r w:rsidR="006260A9" w:rsidRPr="00622CF5">
          <w:rPr>
            <w:rStyle w:val="Hyperlink"/>
          </w:rPr>
          <w:t>Schuback &amp; Tortell, 2019</w:t>
        </w:r>
      </w:hyperlink>
      <w:r w:rsidR="005452EC" w:rsidRPr="00622CF5">
        <w:rPr>
          <w:noProof/>
        </w:rPr>
        <w:t>)</w:t>
      </w:r>
      <w:r w:rsidRPr="00622CF5">
        <w:fldChar w:fldCharType="end"/>
      </w:r>
      <w:r w:rsidRPr="00622CF5">
        <w:t>:</w:t>
      </w:r>
    </w:p>
    <w:p w14:paraId="0B5A4481" w14:textId="77777777" w:rsidR="00D746E5" w:rsidRPr="00622CF5" w:rsidRDefault="00DC3F10" w:rsidP="00D746E5">
      <w:pPr>
        <w:spacing w:before="120" w:after="120" w:line="360" w:lineRule="auto"/>
        <w:ind w:firstLine="990"/>
        <w:jc w:val="center"/>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RCII</m:t>
            </m:r>
          </m:sub>
        </m:sSub>
        <m:r>
          <w:rPr>
            <w:rFonts w:ascii="Cambria Math" w:hAnsi="Cambria Math"/>
          </w:rPr>
          <m:t>=486⋅NP</m:t>
        </m:r>
        <m:sSub>
          <m:sSubPr>
            <m:ctrlPr>
              <w:rPr>
                <w:rFonts w:ascii="Cambria Math" w:hAnsi="Cambria Math"/>
                <w:i/>
              </w:rPr>
            </m:ctrlPr>
          </m:sSubPr>
          <m:e>
            <m:r>
              <w:rPr>
                <w:rFonts w:ascii="Cambria Math" w:hAnsi="Cambria Math"/>
              </w:rPr>
              <m:t>Q</m:t>
            </m:r>
          </m:e>
          <m:sub>
            <m:r>
              <w:rPr>
                <w:rFonts w:ascii="Cambria Math" w:hAnsi="Cambria Math"/>
              </w:rPr>
              <m:t>NSV</m:t>
            </m:r>
          </m:sub>
        </m:sSub>
        <m:r>
          <w:rPr>
            <w:rFonts w:ascii="Cambria Math" w:hAnsi="Cambria Math"/>
          </w:rPr>
          <m:t>+1854</m:t>
        </m:r>
      </m:oMath>
      <w:r w:rsidR="00D746E5" w:rsidRPr="00622CF5">
        <w:tab/>
      </w:r>
      <w:r w:rsidR="00D746E5" w:rsidRPr="00622CF5">
        <w:tab/>
        <w:t xml:space="preserve">            (Eq. 7)</w:t>
      </w:r>
    </w:p>
    <w:p w14:paraId="2102BDB1" w14:textId="1EDF1D35" w:rsidR="00D746E5" w:rsidRPr="00622CF5" w:rsidRDefault="00D746E5" w:rsidP="00D746E5">
      <w:pPr>
        <w:spacing w:line="360" w:lineRule="auto"/>
      </w:pPr>
      <w:r w:rsidRPr="00622CF5">
        <w:rPr>
          <w:color w:val="000000" w:themeColor="text1"/>
        </w:rPr>
        <w:t xml:space="preserve">where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622CF5">
        <w:t xml:space="preserve"> is the electron generation to carbon fixation ratio,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622CF5">
        <w:t xml:space="preserve"> is the RCII to Chl-</w:t>
      </w:r>
      <w:r w:rsidRPr="00622CF5">
        <w:rPr>
          <w:i/>
        </w:rPr>
        <w:t>a</w:t>
      </w:r>
      <w:r w:rsidRPr="00622CF5">
        <w:t xml:space="preserve"> ratio and </w:t>
      </w:r>
      <m:oMath>
        <m:r>
          <w:rPr>
            <w:rFonts w:ascii="Cambria Math" w:hAnsi="Cambria Math"/>
          </w:rPr>
          <m:t>NP</m:t>
        </m:r>
        <m:sSub>
          <m:sSubPr>
            <m:ctrlPr>
              <w:rPr>
                <w:rFonts w:ascii="Cambria Math" w:hAnsi="Cambria Math"/>
                <w:i/>
              </w:rPr>
            </m:ctrlPr>
          </m:sSubPr>
          <m:e>
            <m:r>
              <w:rPr>
                <w:rFonts w:ascii="Cambria Math" w:hAnsi="Cambria Math"/>
              </w:rPr>
              <m:t>Q</m:t>
            </m:r>
          </m:e>
          <m:sub>
            <m:r>
              <w:rPr>
                <w:rFonts w:ascii="Cambria Math" w:hAnsi="Cambria Math"/>
              </w:rPr>
              <m:t>NSV</m:t>
            </m:r>
          </m:sub>
        </m:sSub>
      </m:oMath>
      <w:r w:rsidRPr="00622CF5">
        <w:t xml:space="preserve"> is the </w:t>
      </w:r>
      <w:r w:rsidRPr="00622CF5">
        <w:rPr>
          <w:rFonts w:eastAsiaTheme="minorHAnsi"/>
          <w:color w:val="231F20"/>
        </w:rPr>
        <w:t>normalized Stern-Volmer non-photochemical quenching coefficient</w:t>
      </w:r>
      <w:ins w:id="64" w:author="Sven Kranz" w:date="2020-02-24T10:41:00Z">
        <w:r w:rsidR="005D0BEF">
          <w:rPr>
            <w:rFonts w:eastAsiaTheme="minorHAnsi"/>
            <w:color w:val="231F20"/>
          </w:rPr>
          <w:t>.</w:t>
        </w:r>
      </w:ins>
      <w:ins w:id="65" w:author="Sven Kranz" w:date="2020-02-18T20:51:00Z">
        <w:r w:rsidR="005E0F0C">
          <w:rPr>
            <w:rFonts w:eastAsiaTheme="minorHAnsi"/>
            <w:color w:val="231F20"/>
          </w:rPr>
          <w:t xml:space="preserve"> </w:t>
        </w:r>
      </w:ins>
      <w:ins w:id="66" w:author="Sven Kranz" w:date="2020-02-24T10:43:00Z">
        <w:r w:rsidR="005D0BEF">
          <w:rPr>
            <w:rFonts w:eastAsiaTheme="minorHAnsi"/>
            <w:color w:val="231F20"/>
          </w:rPr>
          <w:t>Since</w:t>
        </w:r>
      </w:ins>
      <w:ins w:id="67" w:author="Sven Kranz" w:date="2020-02-24T10:42:00Z">
        <w:r w:rsidR="005D0BEF">
          <w:rPr>
            <w:rFonts w:eastAsiaTheme="minorHAnsi"/>
            <w:color w:val="231F20"/>
          </w:rPr>
          <w:t xml:space="preserve"> </w:t>
        </w:r>
        <m:oMath>
          <m:r>
            <w:rPr>
              <w:rFonts w:ascii="Cambria Math" w:hAnsi="Cambria Math"/>
            </w:rPr>
            <m:t>NP</m:t>
          </m:r>
          <m:sSub>
            <m:sSubPr>
              <m:ctrlPr>
                <w:rPr>
                  <w:rFonts w:ascii="Cambria Math" w:hAnsi="Cambria Math"/>
                  <w:i/>
                </w:rPr>
              </m:ctrlPr>
            </m:sSubPr>
            <m:e>
              <m:r>
                <w:rPr>
                  <w:rFonts w:ascii="Cambria Math" w:hAnsi="Cambria Math"/>
                </w:rPr>
                <m:t>Q</m:t>
              </m:r>
            </m:e>
            <m:sub>
              <m:r>
                <w:rPr>
                  <w:rFonts w:ascii="Cambria Math" w:hAnsi="Cambria Math"/>
                </w:rPr>
                <m:t>NSV</m:t>
              </m:r>
            </m:sub>
          </m:sSub>
        </m:oMath>
        <w:r w:rsidR="005D0BEF" w:rsidRPr="00622CF5">
          <w:t xml:space="preserve"> </w:t>
        </w:r>
        <w:r w:rsidR="005D0BEF">
          <w:t xml:space="preserve">changed troughout the watwer colum with changing light intenisties, </w:t>
        </w:r>
        <m:oMath>
          <m:sSub>
            <m:sSubPr>
              <m:ctrlPr>
                <w:rPr>
                  <w:rFonts w:ascii="Cambria Math" w:hAnsi="Cambria Math"/>
                  <w:i/>
                </w:rPr>
              </m:ctrlPr>
            </m:sSubPr>
            <m:e>
              <m:r>
                <m:rPr>
                  <m:sty m:val="p"/>
                </m:rPr>
                <w:rPr>
                  <w:rFonts w:ascii="Cambria Math" w:hAnsi="Cambria Math"/>
                </w:rPr>
                <m:t xml:space="preserve"> Φ</m:t>
              </m:r>
              <m:ctrlPr>
                <w:rPr>
                  <w:rFonts w:ascii="Cambria Math" w:hAnsi="Cambria Math"/>
                </w:rPr>
              </m:ctrlPr>
            </m:e>
            <m:sub>
              <m:r>
                <w:rPr>
                  <w:rFonts w:ascii="Cambria Math" w:hAnsi="Cambria Math"/>
                </w:rPr>
                <m:t>e:C</m:t>
              </m:r>
            </m:sub>
          </m:sSub>
        </m:oMath>
        <w:r w:rsidR="005D0BEF" w:rsidRPr="00622CF5">
          <w:t xml:space="preserve"> </w:t>
        </w:r>
        <w:r w:rsidR="005D0BEF">
          <w:t xml:space="preserve"> </w:t>
        </w:r>
        <w:r w:rsidR="005D0BEF">
          <w:rPr>
            <w:rFonts w:eastAsiaTheme="minorHAnsi"/>
            <w:color w:val="231F20"/>
          </w:rPr>
          <w:t>was variable</w:t>
        </w:r>
      </w:ins>
      <w:commentRangeStart w:id="68"/>
      <w:r w:rsidRPr="00622CF5">
        <w:rPr>
          <w:rFonts w:eastAsiaTheme="minorHAnsi"/>
          <w:color w:val="231F20"/>
        </w:rPr>
        <w:t xml:space="preserve">. </w:t>
      </w:r>
      <w:commentRangeEnd w:id="68"/>
      <w:r w:rsidR="005D0BEF">
        <w:rPr>
          <w:rStyle w:val="CommentReference"/>
          <w:rFonts w:asciiTheme="minorHAnsi" w:eastAsiaTheme="minorHAnsi" w:hAnsiTheme="minorHAnsi" w:cstheme="minorBidi"/>
        </w:rPr>
        <w:commentReference w:id="68"/>
      </w:r>
      <w:r w:rsidRPr="00622CF5">
        <w:rPr>
          <w:rFonts w:eastAsiaTheme="minorHAnsi"/>
          <w:color w:val="231F20"/>
        </w:rPr>
        <w:t xml:space="preserve">For simplicity, we used a literature value of </w:t>
      </w:r>
      <w:r w:rsidRPr="00622CF5">
        <w:t xml:space="preserve">0.003 for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622CF5">
        <w:t xml:space="preserve"> </w:t>
      </w:r>
      <w:r w:rsidRPr="00622CF5">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622CF5">
        <w:instrText xml:space="preserve"> ADDIN EN.CITE </w:instrText>
      </w:r>
      <w:r w:rsidR="00617264" w:rsidRPr="00622CF5">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47" w:tooltip="Lawrenz, 2013 #9070" w:history="1">
        <w:r w:rsidR="006260A9" w:rsidRPr="00622CF5">
          <w:rPr>
            <w:rStyle w:val="Hyperlink"/>
          </w:rPr>
          <w:t>Lawrenz et al., 2013</w:t>
        </w:r>
      </w:hyperlink>
      <w:r w:rsidR="005452EC" w:rsidRPr="00622CF5">
        <w:rPr>
          <w:noProof/>
        </w:rPr>
        <w:t>)</w:t>
      </w:r>
      <w:r w:rsidRPr="00622CF5">
        <w:fldChar w:fldCharType="end"/>
      </w:r>
      <w:r w:rsidRPr="00622CF5">
        <w:t xml:space="preserve"> but recommend that </w:t>
      </w:r>
      <m:oMath>
        <m:sSub>
          <m:sSubPr>
            <m:ctrlPr>
              <w:rPr>
                <w:rFonts w:ascii="Cambria Math" w:hAnsi="Cambria Math"/>
                <w:i/>
              </w:rPr>
            </m:ctrlPr>
          </m:sSubPr>
          <m:e>
            <m:r>
              <w:rPr>
                <w:rFonts w:ascii="Cambria Math" w:hAnsi="Cambria Math"/>
              </w:rPr>
              <m:t xml:space="preserve"> η</m:t>
            </m:r>
          </m:e>
          <m:sub>
            <m:r>
              <w:rPr>
                <w:rFonts w:ascii="Cambria Math" w:hAnsi="Cambria Math"/>
              </w:rPr>
              <m:t>RCII</m:t>
            </m:r>
          </m:sub>
        </m:sSub>
      </m:oMath>
      <w:r w:rsidRPr="00622CF5">
        <w:t xml:space="preserve"> be measured directly on future cruises to avoid biasing estimates of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622CF5">
        <w:t xml:space="preserve">. </w:t>
      </w:r>
      <w:r w:rsidRPr="00622CF5">
        <w:lastRenderedPageBreak/>
        <w:t>More detailed descriptions of the measured and calculated parameters and additional information for the production estimates using FRRF are provided in the supplemental material (Table S1).</w:t>
      </w:r>
    </w:p>
    <w:p w14:paraId="0133E4F4" w14:textId="023774FE" w:rsidR="00D746E5" w:rsidRPr="00622CF5" w:rsidRDefault="00D746E5" w:rsidP="00D746E5">
      <w:pPr>
        <w:spacing w:before="120" w:line="360" w:lineRule="auto"/>
        <w:ind w:firstLine="360"/>
      </w:pPr>
      <w:commentRangeStart w:id="69"/>
      <w:r w:rsidRPr="00EA7673">
        <w:rPr>
          <w:highlight w:val="yellow"/>
          <w:rPrChange w:id="70" w:author="Sven Kranz" w:date="2020-02-18T21:09:00Z">
            <w:rPr/>
          </w:rPrChange>
        </w:rPr>
        <w:t xml:space="preserve">To calculate mixed-layer GPP from FRRF measurements, we used the </w:t>
      </w:r>
      <w:r w:rsidRPr="00EA7673">
        <w:rPr>
          <w:i/>
          <w:highlight w:val="yellow"/>
          <w:rPrChange w:id="71" w:author="Sven Kranz" w:date="2020-02-18T21:09:00Z">
            <w:rPr>
              <w:i/>
            </w:rPr>
          </w:rPrChange>
        </w:rPr>
        <w:t>in situ</w:t>
      </w:r>
      <w:r w:rsidRPr="00EA7673">
        <w:rPr>
          <w:highlight w:val="yellow"/>
          <w:rPrChange w:id="72" w:author="Sven Kranz" w:date="2020-02-18T21:09:00Z">
            <w:rPr/>
          </w:rPrChange>
        </w:rPr>
        <w:t xml:space="preserve"> light attenuation from the CTD profile around noon to calculate the light field in the mixed layer over the diurnal cycle. </w:t>
      </w:r>
      <w:r w:rsidRPr="00EA7673">
        <w:rPr>
          <w:rFonts w:eastAsiaTheme="minorEastAsia"/>
          <w:highlight w:val="yellow"/>
          <w:rPrChange w:id="73" w:author="Sven Kranz" w:date="2020-02-18T21:09:00Z">
            <w:rPr>
              <w:rFonts w:eastAsiaTheme="minorEastAsia"/>
            </w:rPr>
          </w:rPrChange>
        </w:rPr>
        <w:t xml:space="preserve">The time-varying </w:t>
      </w:r>
      <w:r w:rsidRPr="00EA7673">
        <w:rPr>
          <w:rFonts w:eastAsiaTheme="minorEastAsia"/>
          <w:i/>
          <w:highlight w:val="yellow"/>
          <w:rPrChange w:id="74" w:author="Sven Kranz" w:date="2020-02-18T21:09:00Z">
            <w:rPr>
              <w:rFonts w:eastAsiaTheme="minorEastAsia"/>
              <w:i/>
            </w:rPr>
          </w:rPrChange>
        </w:rPr>
        <w:t>in situ</w:t>
      </w:r>
      <w:r w:rsidRPr="00EA7673">
        <w:rPr>
          <w:rFonts w:eastAsiaTheme="minorEastAsia"/>
          <w:highlight w:val="yellow"/>
          <w:rPrChange w:id="75" w:author="Sven Kranz" w:date="2020-02-18T21:09:00Z">
            <w:rPr>
              <w:rFonts w:eastAsiaTheme="minorEastAsia"/>
            </w:rPr>
          </w:rPrChange>
        </w:rPr>
        <w:t xml:space="preserve"> light field was modeled using the empirical transmission-light attenuation relationship and surface photosynthetically active radiation (PAR</w:t>
      </w:r>
      <w:r w:rsidRPr="00622CF5">
        <w:rPr>
          <w:rFonts w:eastAsiaTheme="minorEastAsia"/>
        </w:rPr>
        <w:t xml:space="preserve">) </w:t>
      </w:r>
      <w:commentRangeEnd w:id="69"/>
      <w:r w:rsidR="004129FB">
        <w:rPr>
          <w:rStyle w:val="CommentReference"/>
          <w:rFonts w:asciiTheme="minorHAnsi" w:eastAsiaTheme="minorHAnsi" w:hAnsiTheme="minorHAnsi" w:cstheme="minorBidi"/>
        </w:rPr>
        <w:commentReference w:id="69"/>
      </w:r>
      <w:r w:rsidRPr="00622CF5">
        <w:rPr>
          <w:rFonts w:eastAsiaTheme="minorEastAsia"/>
        </w:rPr>
        <w:t>measured by the ship’s meteorological system.</w:t>
      </w:r>
      <w:r w:rsidRPr="00622CF5">
        <w:t xml:space="preserve"> Photosynthesis vs. irradiance relationships were determined by fitting the productivity rate estimates from the FRRF versus the irradiance from the FRRF light curves using the</w:t>
      </w:r>
      <w:r w:rsidR="000359BC" w:rsidRPr="00622CF5">
        <w:t xml:space="preserve"> </w:t>
      </w:r>
      <w:hyperlink w:anchor="_ENREF_72" w:tooltip="Platt, 1980 #6699" w:history="1">
        <w:r w:rsidR="006260A9" w:rsidRPr="00622CF5">
          <w:rPr>
            <w:rStyle w:val="Hyperlink"/>
          </w:rPr>
          <w:fldChar w:fldCharType="begin"/>
        </w:r>
        <w:r w:rsidR="006260A9" w:rsidRPr="00622CF5">
          <w:rPr>
            <w:rStyle w:val="Hyperlink"/>
          </w:rPr>
          <w:instrText xml:space="preserve"> ADDIN EN.CITE &lt;EndNote&gt;&lt;Cite AuthorYear="1"&gt;&lt;Author&gt;Platt&lt;/Author&gt;&lt;Year&gt;1980&lt;/Year&gt;&lt;RecNum&gt;6699&lt;/RecNum&gt;&lt;DisplayText&gt;Platt et al. (1980)&lt;/DisplayText&gt;&lt;record&gt;&lt;rec-number&gt;6699&lt;/rec-number&gt;&lt;foreign-keys&gt;&lt;key app="EN" db-id="e9dpzts9mzav95e0rs8prwv9extzw9xvxefw" timestamp="1530566159"&gt;6699&lt;/key&gt;&lt;/foreign-keys&gt;&lt;ref-type name="Journal Article"&gt;17&lt;/ref-type&gt;&lt;contributors&gt;&lt;authors&gt;&lt;author&gt;Platt, T.&lt;/author&gt;&lt;author&gt;Gallegos, C. L.&lt;/author&gt;&lt;author&gt;Harrison, W. G.&lt;/author&gt;&lt;/authors&gt;&lt;/contributors&gt;&lt;titles&gt;&lt;title&gt;Photoinhibition of Photosynthesis in Natural Assemblages of Marine-Phytoplankton&lt;/title&gt;&lt;secondary-title&gt;Journal of Marine Research&lt;/secondary-title&gt;&lt;alt-title&gt;J Mar Res&lt;/alt-title&gt;&lt;/titles&gt;&lt;periodical&gt;&lt;full-title&gt;Journal of Marine Research&lt;/full-title&gt;&lt;abbr-1&gt;J Mar Res&lt;/abbr-1&gt;&lt;/periodical&gt;&lt;alt-periodical&gt;&lt;full-title&gt;Journal of Marine Research&lt;/full-title&gt;&lt;abbr-1&gt;J Mar Res&lt;/abbr-1&gt;&lt;/alt-periodical&gt;&lt;pages&gt;687-701&lt;/pages&gt;&lt;volume&gt;38&lt;/volume&gt;&lt;number&gt;4&lt;/number&gt;&lt;dates&gt;&lt;year&gt;1980&lt;/year&gt;&lt;/dates&gt;&lt;isbn&gt;0022-2402&lt;/isbn&gt;&lt;accession-num&gt;WOS:A1980KW40600006&lt;/accession-num&gt;&lt;urls&gt;&lt;related-urls&gt;&lt;url&gt;&amp;lt;Go to ISI&amp;gt;://WOS:A1980KW40600006&lt;/url&gt;&lt;/related-urls&gt;&lt;/urls&gt;&lt;language&gt;English&lt;/language&gt;&lt;/record&gt;&lt;/Cite&gt;&lt;/EndNote&gt;</w:instrText>
        </w:r>
        <w:r w:rsidR="006260A9" w:rsidRPr="00622CF5">
          <w:rPr>
            <w:rStyle w:val="Hyperlink"/>
          </w:rPr>
          <w:fldChar w:fldCharType="separate"/>
        </w:r>
        <w:r w:rsidR="006260A9" w:rsidRPr="00622CF5">
          <w:rPr>
            <w:rStyle w:val="Hyperlink"/>
          </w:rPr>
          <w:t>Platt et al. (1980)</w:t>
        </w:r>
        <w:r w:rsidR="006260A9" w:rsidRPr="00622CF5">
          <w:rPr>
            <w:rStyle w:val="Hyperlink"/>
          </w:rPr>
          <w:fldChar w:fldCharType="end"/>
        </w:r>
      </w:hyperlink>
      <w:r w:rsidRPr="00622CF5">
        <w:t xml:space="preserve"> definition: </w:t>
      </w:r>
    </w:p>
    <w:p w14:paraId="3EE31A37" w14:textId="77777777" w:rsidR="00D746E5" w:rsidRPr="00622CF5" w:rsidRDefault="00D746E5" w:rsidP="00D746E5">
      <w:pPr>
        <w:spacing w:before="120" w:after="120" w:line="276" w:lineRule="auto"/>
        <w:jc w:val="center"/>
      </w:pPr>
      <m:oMath>
        <m:r>
          <w:rPr>
            <w:rFonts w:ascii="Cambria Math" w:hAnsi="Cambria Math"/>
          </w:rPr>
          <m:t>Productivity=Ps × [1-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-α×E</m:t>
                </m:r>
              </m:num>
              <m:den>
                <m:r>
                  <w:rPr>
                    <w:rFonts w:ascii="Cambria Math" w:hAnsi="Cambria Math"/>
                  </w:rPr>
                  <m:t>Ps</m:t>
                </m:r>
              </m:den>
            </m:f>
          </m:sup>
        </m:sSup>
        <m:r>
          <w:rPr>
            <w:rFonts w:ascii="Cambria Math" w:hAnsi="Cambria Math"/>
          </w:rPr>
          <m:t>]</m:t>
        </m:r>
        <m:sSup>
          <m:sSupPr>
            <m:ctrlPr>
              <w:rPr>
                <w:rFonts w:ascii="Cambria Math" w:hAnsi="Cambria Math"/>
                <w:i/>
              </w:rPr>
            </m:ctrlPr>
          </m:sSupPr>
          <m:e>
            <m:r>
              <w:rPr>
                <w:rFonts w:ascii="Cambria Math" w:hAnsi="Cambria Math"/>
              </w:rPr>
              <m:t xml:space="preserve"> ×e</m:t>
            </m:r>
          </m:e>
          <m:sup>
            <m:f>
              <m:fPr>
                <m:ctrlPr>
                  <w:rPr>
                    <w:rFonts w:ascii="Cambria Math" w:hAnsi="Cambria Math"/>
                    <w:i/>
                  </w:rPr>
                </m:ctrlPr>
              </m:fPr>
              <m:num>
                <m:r>
                  <w:rPr>
                    <w:rFonts w:ascii="Cambria Math" w:hAnsi="Cambria Math"/>
                  </w:rPr>
                  <m:t>-β×E</m:t>
                </m:r>
              </m:num>
              <m:den>
                <m:r>
                  <w:rPr>
                    <w:rFonts w:ascii="Cambria Math" w:hAnsi="Cambria Math"/>
                  </w:rPr>
                  <m:t>Ps</m:t>
                </m:r>
              </m:den>
            </m:f>
          </m:sup>
        </m:sSup>
      </m:oMath>
      <w:r w:rsidRPr="00622CF5">
        <w:t xml:space="preserve"> </w:t>
      </w:r>
      <w:r w:rsidRPr="00622CF5">
        <w:tab/>
      </w:r>
      <w:r w:rsidRPr="00622CF5">
        <w:tab/>
        <w:t>(Eq. 8)</w:t>
      </w:r>
    </w:p>
    <w:p w14:paraId="297184F4" w14:textId="77777777" w:rsidR="00D746E5" w:rsidRPr="00622CF5" w:rsidRDefault="00D746E5" w:rsidP="00D746E5">
      <w:pPr>
        <w:spacing w:line="360" w:lineRule="auto"/>
      </w:pPr>
      <w:r w:rsidRPr="00622CF5">
        <w:t xml:space="preserve">where </w:t>
      </w:r>
      <m:oMath>
        <m:r>
          <w:rPr>
            <w:rFonts w:ascii="Cambria Math" w:hAnsi="Cambria Math"/>
          </w:rPr>
          <m:t>Ps</m:t>
        </m:r>
      </m:oMath>
      <w:r w:rsidRPr="00622CF5" w:rsidDel="006078E9">
        <w:t xml:space="preserve"> </w:t>
      </w:r>
      <w:r w:rsidRPr="00622CF5">
        <w:t xml:space="preserve"> equals the maximum photosynthesis, E equals is the irradiance (PAR), </w:t>
      </w:r>
      <m:oMath>
        <m:r>
          <w:rPr>
            <w:rFonts w:ascii="Cambria Math" w:hAnsi="Cambria Math"/>
            <w:i/>
          </w:rPr>
          <w:sym w:font="Symbol" w:char="F061"/>
        </m:r>
        <m:r>
          <w:rPr>
            <w:rFonts w:ascii="Cambria Math" w:hAnsi="Cambria Math"/>
          </w:rPr>
          <m:t xml:space="preserve"> </m:t>
        </m:r>
      </m:oMath>
      <w:r w:rsidRPr="00622CF5">
        <w:t xml:space="preserve">is the initial slope of photosynthesis under low irradiance and </w:t>
      </w:r>
      <m:oMath>
        <m:r>
          <w:rPr>
            <w:rFonts w:ascii="Cambria Math" w:hAnsi="Cambria Math"/>
            <w:i/>
          </w:rPr>
          <w:sym w:font="Symbol" w:char="F062"/>
        </m:r>
        <m:r>
          <w:rPr>
            <w:rFonts w:ascii="Cambria Math" w:hAnsi="Cambria Math"/>
          </w:rPr>
          <m:t xml:space="preserve"> </m:t>
        </m:r>
      </m:oMath>
      <w:r w:rsidRPr="00622CF5">
        <w:t xml:space="preserve"> is the slope under high/stressful irradiance. Additional methods on photophysiology including a table with the nomenclature is available in the supplemental material (methods S1 and Table S1).</w:t>
      </w:r>
    </w:p>
    <w:p w14:paraId="764076E5" w14:textId="0795643F" w:rsidR="00D746E5" w:rsidRPr="00622CF5" w:rsidRDefault="006A3E23" w:rsidP="00D746E5">
      <w:pPr>
        <w:spacing w:before="240" w:line="360" w:lineRule="auto"/>
        <w:rPr>
          <w:b/>
        </w:rPr>
      </w:pPr>
      <w:r w:rsidRPr="00622CF5">
        <w:rPr>
          <w:b/>
        </w:rPr>
        <w:t>3</w:t>
      </w:r>
      <w:r w:rsidR="00D746E5" w:rsidRPr="00622CF5">
        <w:rPr>
          <w:b/>
        </w:rPr>
        <w:t>.</w:t>
      </w:r>
      <w:r w:rsidRPr="00622CF5">
        <w:rPr>
          <w:b/>
        </w:rPr>
        <w:t>8</w:t>
      </w:r>
      <w:r w:rsidR="00D746E5" w:rsidRPr="00622CF5">
        <w:rPr>
          <w:b/>
        </w:rPr>
        <w:t>. Sediment Trap Deployments</w:t>
      </w:r>
    </w:p>
    <w:p w14:paraId="221E1BC4" w14:textId="6A87FB20" w:rsidR="00D746E5" w:rsidRPr="00622CF5" w:rsidRDefault="00D746E5" w:rsidP="00D746E5">
      <w:pPr>
        <w:spacing w:before="120" w:line="360" w:lineRule="auto"/>
        <w:ind w:firstLine="360"/>
      </w:pPr>
      <w:r w:rsidRPr="00622CF5">
        <w:t xml:space="preserve">We deployed VERTEX-style surface-tethered drifting sediment traps </w:t>
      </w:r>
      <w:r w:rsidRPr="00622CF5">
        <w:fldChar w:fldCharType="begin"/>
      </w:r>
      <w:r w:rsidR="00CB305C" w:rsidRPr="00622CF5">
        <w:instrText xml:space="preserve"> ADDIN EN.CITE &lt;EndNote&gt;&lt;Cite&gt;&lt;Author&gt;Knauer&lt;/Author&gt;&lt;Year&gt;1979&lt;/Year&gt;&lt;RecNum&gt;9127&lt;/RecNum&gt;&lt;DisplayText&gt;(Knauer et al., 1979)&lt;/DisplayText&gt;&lt;record&gt;&lt;rec-number&gt;9127&lt;/rec-number&gt;&lt;foreign-keys&gt;&lt;key app="EN" db-id="e9dpzts9mzav95e0rs8prwv9extzw9xvxefw" timestamp="1570033793"&gt;9127&lt;/key&gt;&lt;/foreign-keys&gt;&lt;ref-type name="Journal Article"&gt;17&lt;/ref-type&gt;&lt;contributors&gt;&lt;authors&gt;&lt;author&gt;Knauer, G. A.&lt;/author&gt;&lt;author&gt;Martin, J. H.&lt;/author&gt;&lt;author&gt;Bruland, K. W.&lt;/author&gt;&lt;/authors&gt;&lt;/contributors&gt;&lt;auth-address&gt;Univ Calif Santa Cruz,Ctr Coastal Marine Studies,Div Nat Sci,Santa Cruz,Ca 95064&lt;/auth-address&gt;&lt;titles&gt;&lt;title&gt;Fluxes of Particulate Carbon, Nitrogen, and Phosphorus in the Upper Water Column of the Northeast Pacific&lt;/title&gt;&lt;secondary-title&gt;Deep-Sea Research I &lt;/secondary-title&gt;&lt;alt-title&gt;Deep-Sea Res&lt;/alt-title&gt;&lt;/titles&gt;&lt;alt-periodical&gt;&lt;full-title&gt;Deep-Sea Res&lt;/full-title&gt;&lt;/alt-periodical&gt;&lt;pages&gt;97-108&lt;/pages&gt;&lt;volume&gt;26&lt;/volume&gt;&lt;number&gt;1&lt;/number&gt;&lt;dates&gt;&lt;year&gt;1979&lt;/year&gt;&lt;/dates&gt;&lt;accession-num&gt;WOS:A1979GK99200008&lt;/accession-num&gt;&lt;urls&gt;&lt;related-urls&gt;&lt;url&gt;&amp;lt;Go to ISI&amp;gt;://WOS:A1979GK99200008&lt;/url&gt;&lt;url&gt;https://www.sciencedirect.com/science/article/pii/019801497990089X?via%3Dihub&lt;/url&gt;&lt;/related-urls&gt;&lt;/urls&gt;&lt;electronic-resource-num&gt;Doi 10.1016/0198-0149(79)90089-X&lt;/electronic-resource-num&gt;&lt;language&gt;English&lt;/language&gt;&lt;/record&gt;&lt;/Cite&gt;&lt;/EndNote&gt;</w:instrText>
      </w:r>
      <w:r w:rsidRPr="00622CF5">
        <w:fldChar w:fldCharType="separate"/>
      </w:r>
      <w:r w:rsidR="005452EC" w:rsidRPr="00622CF5">
        <w:rPr>
          <w:noProof/>
        </w:rPr>
        <w:t>(</w:t>
      </w:r>
      <w:hyperlink w:anchor="_ENREF_34" w:tooltip="Knauer, 1979 #9127" w:history="1">
        <w:r w:rsidR="006260A9" w:rsidRPr="00622CF5">
          <w:rPr>
            <w:rStyle w:val="Hyperlink"/>
          </w:rPr>
          <w:t>Knauer et al., 1979</w:t>
        </w:r>
      </w:hyperlink>
      <w:r w:rsidR="005452EC" w:rsidRPr="00622CF5">
        <w:rPr>
          <w:noProof/>
        </w:rPr>
        <w:t>)</w:t>
      </w:r>
      <w:r w:rsidRPr="00622CF5">
        <w:fldChar w:fldCharType="end"/>
      </w:r>
      <w:r w:rsidRPr="00622CF5">
        <w:t xml:space="preserve"> near the base of the euphotic zone.  Trap crosspieces holding 12 acrylic tubes with an 8:1 aspect ratio, topped with baffles constructed of smaller beveled tubes, were deployed on a line with surface floats and a holey-sock drogue centered at 15-m depth.  Tubes were deployed with a saltwater brine of filtered seawater and 0.4% formaldehyde.  After recovery, overlying seawater was removed by gentle suction, and samples were analyzed under a dissecting microscope to remove mesozooplank</w:t>
      </w:r>
      <w:r w:rsidR="005A12B1" w:rsidRPr="00622CF5">
        <w:t>to</w:t>
      </w:r>
      <w:r w:rsidRPr="00622CF5">
        <w:t xml:space="preserve">n ‘swimmers’.  Samples were then split on a Folsom splitter, filtered onto pre-combusted GF/F filters, acidified and analyzed for C, N, and isotopes on an isotope ratio mass spectrometer at the UC Davis Stable Isotope Facility.  Previous comparisons with independent export flux estimates made using </w:t>
      </w:r>
      <w:r w:rsidRPr="00622CF5">
        <w:rPr>
          <w:vertAlign w:val="superscript"/>
        </w:rPr>
        <w:t>238</w:t>
      </w:r>
      <w:r w:rsidRPr="00622CF5">
        <w:t>U-</w:t>
      </w:r>
      <w:r w:rsidRPr="00622CF5">
        <w:rPr>
          <w:vertAlign w:val="superscript"/>
        </w:rPr>
        <w:t>234</w:t>
      </w:r>
      <w:r w:rsidRPr="00622CF5">
        <w:t xml:space="preserve">Th disequilibrium approaches have shown no substantial over- or under-collection biases for our sediment trap configuration in the CCE (Stukel et al., 2019).  For additional deployment and processing details,  </w:t>
      </w:r>
      <w:hyperlink w:anchor="_ENREF_90" w:tooltip="Stukel, 2019 #9090" w:history="1">
        <w:r w:rsidR="006260A9" w:rsidRPr="00622CF5">
          <w:rPr>
            <w:rStyle w:val="Hyperlink"/>
          </w:rPr>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6260A9" w:rsidRPr="00622CF5">
          <w:rPr>
            <w:rStyle w:val="Hyperlink"/>
          </w:rPr>
          <w:instrText xml:space="preserve"> ADDIN EN.CITE </w:instrText>
        </w:r>
        <w:r w:rsidR="006260A9" w:rsidRPr="00622CF5">
          <w:rPr>
            <w:rStyle w:val="Hyperlink"/>
          </w:rPr>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6260A9" w:rsidRPr="00622CF5">
          <w:rPr>
            <w:rStyle w:val="Hyperlink"/>
          </w:rPr>
          <w:instrText xml:space="preserve"> ADDIN EN.CITE.DATA </w:instrText>
        </w:r>
        <w:r w:rsidR="006260A9" w:rsidRPr="00622CF5">
          <w:rPr>
            <w:rStyle w:val="Hyperlink"/>
          </w:rPr>
        </w:r>
        <w:r w:rsidR="006260A9" w:rsidRPr="00622CF5">
          <w:rPr>
            <w:rStyle w:val="Hyperlink"/>
          </w:rPr>
          <w:fldChar w:fldCharType="end"/>
        </w:r>
        <w:r w:rsidR="006260A9" w:rsidRPr="00622CF5">
          <w:rPr>
            <w:rStyle w:val="Hyperlink"/>
          </w:rPr>
        </w:r>
        <w:r w:rsidR="006260A9" w:rsidRPr="00622CF5">
          <w:rPr>
            <w:rStyle w:val="Hyperlink"/>
          </w:rPr>
          <w:fldChar w:fldCharType="separate"/>
        </w:r>
        <w:r w:rsidR="006260A9" w:rsidRPr="00622CF5">
          <w:rPr>
            <w:rStyle w:val="Hyperlink"/>
          </w:rPr>
          <w:t>see Stukel et al. (2019b)</w:t>
        </w:r>
        <w:r w:rsidR="006260A9" w:rsidRPr="00622CF5">
          <w:rPr>
            <w:rStyle w:val="Hyperlink"/>
          </w:rPr>
          <w:fldChar w:fldCharType="end"/>
        </w:r>
      </w:hyperlink>
      <w:r w:rsidRPr="00622CF5">
        <w:t>.</w:t>
      </w:r>
    </w:p>
    <w:p w14:paraId="781BE952" w14:textId="23282ECB" w:rsidR="00D746E5" w:rsidRPr="00622CF5" w:rsidRDefault="006A3E23" w:rsidP="00D746E5">
      <w:pPr>
        <w:spacing w:before="240" w:line="360" w:lineRule="auto"/>
        <w:rPr>
          <w:b/>
        </w:rPr>
      </w:pPr>
      <w:r w:rsidRPr="00622CF5">
        <w:rPr>
          <w:b/>
        </w:rPr>
        <w:t>3</w:t>
      </w:r>
      <w:r w:rsidR="00D746E5" w:rsidRPr="00622CF5">
        <w:rPr>
          <w:b/>
        </w:rPr>
        <w:t>.</w:t>
      </w:r>
      <w:r w:rsidRPr="00622CF5">
        <w:rPr>
          <w:b/>
        </w:rPr>
        <w:t>9</w:t>
      </w:r>
      <w:r w:rsidR="00D746E5" w:rsidRPr="00622CF5">
        <w:rPr>
          <w:b/>
        </w:rPr>
        <w:t>. Statistics</w:t>
      </w:r>
    </w:p>
    <w:p w14:paraId="61D2D4B1" w14:textId="4D4E132B" w:rsidR="00D746E5" w:rsidRPr="00622CF5" w:rsidRDefault="00D746E5" w:rsidP="00D746E5">
      <w:pPr>
        <w:spacing w:before="120" w:line="360" w:lineRule="auto"/>
        <w:ind w:firstLine="360"/>
      </w:pPr>
      <w:r w:rsidRPr="00622CF5">
        <w:lastRenderedPageBreak/>
        <w:t xml:space="preserve">For all cycle data, variability was quantified as the standard errors of the means using the available </w:t>
      </w:r>
      <w:r w:rsidR="00622CF5" w:rsidRPr="00622CF5">
        <w:t>24-hour</w:t>
      </w:r>
      <w:r w:rsidRPr="00622CF5">
        <w:t xml:space="preserve"> integrated data. Since intra-cycle variability was a combination of measurement uncertainty and ecosystem variability, standard parametric statistics were not applicable. Throughout this manuscript, we present vertically integrated rates throughout the mixed layer, unless otherwise stated. For bottle samples, we used trapezoidal integration. For the NPP</w:t>
      </w:r>
      <w:r w:rsidRPr="00622CF5">
        <w:rPr>
          <w:vertAlign w:val="subscript"/>
        </w:rPr>
        <w:t>14C</w:t>
      </w:r>
      <w:r w:rsidRPr="00622CF5">
        <w:t xml:space="preserve"> algorithm used for the P1706 cruise, uncertainties in parameter estimates were propagated through all equations. </w:t>
      </w:r>
    </w:p>
    <w:p w14:paraId="7E414EFC" w14:textId="77777777" w:rsidR="00CD134B" w:rsidRPr="00622CF5" w:rsidRDefault="00CD134B" w:rsidP="002613C6">
      <w:pPr>
        <w:spacing w:line="360" w:lineRule="auto"/>
        <w:ind w:firstLine="720"/>
      </w:pPr>
    </w:p>
    <w:p w14:paraId="5BE0013F" w14:textId="4A5D3D15" w:rsidR="000C0CF5" w:rsidRPr="00622CF5" w:rsidRDefault="006A3E23" w:rsidP="000C0CF5">
      <w:pPr>
        <w:spacing w:before="320" w:line="360" w:lineRule="auto"/>
        <w:rPr>
          <w:b/>
          <w:sz w:val="36"/>
        </w:rPr>
      </w:pPr>
      <w:r w:rsidRPr="00622CF5">
        <w:rPr>
          <w:rFonts w:eastAsiaTheme="minorEastAsia"/>
          <w:b/>
          <w:sz w:val="36"/>
        </w:rPr>
        <w:t>4</w:t>
      </w:r>
      <w:r w:rsidR="000C0CF5" w:rsidRPr="00622CF5">
        <w:rPr>
          <w:rFonts w:eastAsiaTheme="minorEastAsia"/>
          <w:b/>
          <w:sz w:val="36"/>
        </w:rPr>
        <w:t>. Results</w:t>
      </w:r>
    </w:p>
    <w:p w14:paraId="3B9CA421" w14:textId="75FD1CED" w:rsidR="000C0CF5" w:rsidRPr="00622CF5" w:rsidRDefault="006A3E23" w:rsidP="000C0CF5">
      <w:pPr>
        <w:spacing w:line="360" w:lineRule="auto"/>
        <w:rPr>
          <w:rFonts w:eastAsiaTheme="minorEastAsia"/>
        </w:rPr>
      </w:pPr>
      <w:r w:rsidRPr="00622CF5">
        <w:rPr>
          <w:rFonts w:eastAsiaTheme="minorEastAsia"/>
          <w:b/>
        </w:rPr>
        <w:t>4</w:t>
      </w:r>
      <w:r w:rsidR="000C0CF5" w:rsidRPr="00622CF5">
        <w:rPr>
          <w:rFonts w:eastAsiaTheme="minorEastAsia"/>
          <w:b/>
        </w:rPr>
        <w:t>.1. General Features of the Two Cruises</w:t>
      </w:r>
    </w:p>
    <w:p w14:paraId="03516274" w14:textId="730AF9C7" w:rsidR="000C0CF5" w:rsidRPr="00622CF5" w:rsidRDefault="000C0CF5" w:rsidP="000C0CF5">
      <w:pPr>
        <w:spacing w:line="360" w:lineRule="auto"/>
        <w:ind w:firstLine="720"/>
        <w:rPr>
          <w:rStyle w:val="Hyperlink"/>
        </w:rPr>
      </w:pPr>
      <w:r w:rsidRPr="00622CF5">
        <w:rPr>
          <w:rFonts w:eastAsiaTheme="minorEastAsia"/>
        </w:rPr>
        <w:t>Four different regions were sampled during the P1604 cruise  (Figure 1): the offshore stratified region (P1604-C1), the core of the California Current (P1604-C2), offshore of the coastal boundary in the wind stress curl upwelling domain (P1604-C3), and the coastal boundary upwelling region (P1604-C4). Over the course of 4 cycles on P1706, we followed upwelled waters from nearshore to offshore. P1706-C1 was located in freshly upwelled waters; P1706-C2 started ~77 km NW of the end of P1706-C1 in partially aged upwelled waters; and P1706-C3 began ~140 km southwest of the start of P1706-</w:t>
      </w:r>
      <w:r w:rsidR="00A36646" w:rsidRPr="00622CF5">
        <w:rPr>
          <w:rFonts w:eastAsiaTheme="minorEastAsia"/>
        </w:rPr>
        <w:t>C</w:t>
      </w:r>
      <w:r w:rsidRPr="00622CF5">
        <w:rPr>
          <w:rFonts w:eastAsiaTheme="minorEastAsia"/>
        </w:rPr>
        <w:t xml:space="preserve">2 in post-bloom waters. Post-cruise analysis </w:t>
      </w:r>
      <w:r w:rsidR="00622CF5" w:rsidRPr="00622CF5">
        <w:rPr>
          <w:rFonts w:eastAsiaTheme="minorEastAsia"/>
        </w:rPr>
        <w:t>indicated</w:t>
      </w:r>
      <w:r w:rsidRPr="00622CF5">
        <w:rPr>
          <w:rFonts w:eastAsiaTheme="minorEastAsia"/>
        </w:rPr>
        <w:t xml:space="preserve"> that P1706-C3 was not part of the main filament and contained water characteristic of the California Current, likely advected from the North. P1706-C4 was a continuation of P1706-C2 initiated about 26 km northeast of the start of P1706-C3 (Figure 1). Average mixed-layer depth, temperature, Chl </w:t>
      </w:r>
      <w:r w:rsidRPr="00622CF5">
        <w:rPr>
          <w:rFonts w:eastAsiaTheme="minorEastAsia"/>
          <w:i/>
        </w:rPr>
        <w:t>a</w:t>
      </w:r>
      <w:r w:rsidRPr="00622CF5">
        <w:rPr>
          <w:rFonts w:eastAsiaTheme="minorEastAsia"/>
        </w:rPr>
        <w:t>, nutrient concentrations are given in Table S</w:t>
      </w:r>
      <w:r w:rsidR="006260A9" w:rsidRPr="00622CF5">
        <w:rPr>
          <w:rFonts w:eastAsiaTheme="minorEastAsia"/>
        </w:rPr>
        <w:t>2</w:t>
      </w:r>
      <w:r w:rsidRPr="00622CF5">
        <w:rPr>
          <w:rFonts w:eastAsiaTheme="minorEastAsia"/>
        </w:rPr>
        <w:t xml:space="preserve"> for all cycles. </w:t>
      </w:r>
      <w:r w:rsidR="003A5BA2" w:rsidRPr="00622CF5">
        <w:rPr>
          <w:rFonts w:eastAsiaTheme="minorEastAsia"/>
        </w:rPr>
        <w:t xml:space="preserve">Full </w:t>
      </w:r>
      <w:r w:rsidR="003A5BA2" w:rsidRPr="00622CF5">
        <w:rPr>
          <w:color w:val="000000"/>
        </w:rPr>
        <w:t>d</w:t>
      </w:r>
      <w:r w:rsidRPr="00622CF5">
        <w:rPr>
          <w:color w:val="000000"/>
        </w:rPr>
        <w:t xml:space="preserve">ata are available in the CCE-LTER database: </w:t>
      </w:r>
      <w:hyperlink r:id="rId13" w:history="1">
        <w:r w:rsidRPr="00622CF5">
          <w:rPr>
            <w:rStyle w:val="Hyperlink"/>
          </w:rPr>
          <w:t>https://oceaninformatics.ucsd.edu/datazoo/catalogs/ccelter/datasets?fc= 11:29820&amp;ps =1:0_2:0_3:0_9:0_11:0</w:t>
        </w:r>
      </w:hyperlink>
      <w:r w:rsidRPr="00622CF5">
        <w:rPr>
          <w:rStyle w:val="Hyperlink"/>
        </w:rPr>
        <w:t>.</w:t>
      </w:r>
    </w:p>
    <w:p w14:paraId="643AB529" w14:textId="7879A0F6" w:rsidR="000C0CF5" w:rsidRPr="00622CF5" w:rsidRDefault="006A3E23" w:rsidP="000C0CF5">
      <w:pPr>
        <w:spacing w:before="240" w:line="360" w:lineRule="auto"/>
        <w:rPr>
          <w:rFonts w:eastAsiaTheme="minorEastAsia"/>
          <w:b/>
        </w:rPr>
      </w:pPr>
      <w:r w:rsidRPr="00622CF5">
        <w:rPr>
          <w:rFonts w:eastAsiaTheme="minorEastAsia"/>
          <w:b/>
        </w:rPr>
        <w:t>4</w:t>
      </w:r>
      <w:r w:rsidR="000C0CF5" w:rsidRPr="00622CF5">
        <w:rPr>
          <w:rFonts w:eastAsiaTheme="minorEastAsia"/>
          <w:b/>
        </w:rPr>
        <w:t xml:space="preserve">.2. Phytoplankton </w:t>
      </w:r>
      <w:r w:rsidR="003A5BA2" w:rsidRPr="00622CF5">
        <w:rPr>
          <w:rFonts w:eastAsiaTheme="minorEastAsia"/>
          <w:b/>
        </w:rPr>
        <w:t>P</w:t>
      </w:r>
      <w:r w:rsidR="000C0CF5" w:rsidRPr="00622CF5">
        <w:rPr>
          <w:rFonts w:eastAsiaTheme="minorEastAsia"/>
          <w:b/>
        </w:rPr>
        <w:t>roduction</w:t>
      </w:r>
    </w:p>
    <w:p w14:paraId="3B44C881" w14:textId="410E98F9" w:rsidR="000C0CF5" w:rsidRPr="00622CF5" w:rsidRDefault="006A3E23" w:rsidP="000C0CF5">
      <w:pPr>
        <w:spacing w:before="120" w:line="360" w:lineRule="auto"/>
        <w:rPr>
          <w:rFonts w:eastAsiaTheme="minorEastAsia"/>
          <w:b/>
        </w:rPr>
      </w:pPr>
      <w:r w:rsidRPr="00622CF5">
        <w:rPr>
          <w:rFonts w:eastAsiaTheme="minorEastAsia"/>
          <w:b/>
          <w:i/>
        </w:rPr>
        <w:t>4</w:t>
      </w:r>
      <w:r w:rsidR="000C0CF5" w:rsidRPr="00622CF5">
        <w:rPr>
          <w:rFonts w:eastAsiaTheme="minorEastAsia"/>
          <w:b/>
          <w:i/>
        </w:rPr>
        <w:t xml:space="preserve">.2.1. </w:t>
      </w:r>
      <w:r w:rsidR="000C0CF5" w:rsidRPr="00622CF5">
        <w:rPr>
          <w:rFonts w:eastAsiaTheme="minorEastAsia"/>
          <w:b/>
          <w:i/>
          <w:vertAlign w:val="superscript"/>
        </w:rPr>
        <w:t>14</w:t>
      </w:r>
      <w:r w:rsidR="000C0CF5" w:rsidRPr="00622CF5">
        <w:rPr>
          <w:rFonts w:eastAsiaTheme="minorEastAsia"/>
          <w:b/>
          <w:i/>
        </w:rPr>
        <w:t>C Primary Production</w:t>
      </w:r>
    </w:p>
    <w:p w14:paraId="58CCC8D7" w14:textId="77777777" w:rsidR="000C0CF5" w:rsidRPr="00622CF5" w:rsidRDefault="000C0CF5" w:rsidP="000C0CF5">
      <w:pPr>
        <w:spacing w:before="120" w:line="360" w:lineRule="auto"/>
        <w:ind w:firstLine="360"/>
        <w:rPr>
          <w:rFonts w:eastAsiaTheme="minorEastAsia"/>
        </w:rPr>
      </w:pPr>
      <w:r w:rsidRPr="00622CF5">
        <w:rPr>
          <w:rFonts w:eastAsiaTheme="minorEastAsia"/>
          <w:vertAlign w:val="superscript"/>
        </w:rPr>
        <w:t>14</w:t>
      </w:r>
      <w:r w:rsidRPr="00622CF5">
        <w:rPr>
          <w:rFonts w:eastAsiaTheme="minorEastAsia"/>
        </w:rPr>
        <w:t xml:space="preserve">C-derived estimates of NPP are from field incubations conducted during P1604 and from a general </w:t>
      </w:r>
      <w:r w:rsidRPr="00622CF5">
        <w:t>algorithm based on CCE field incubations for P1706</w:t>
      </w:r>
      <w:r w:rsidRPr="00622CF5">
        <w:rPr>
          <w:rFonts w:eastAsiaTheme="minorEastAsia"/>
        </w:rPr>
        <w:t xml:space="preserve"> (Stukel et al. 2019). Both are defined as NPP</w:t>
      </w:r>
      <w:r w:rsidRPr="00622CF5">
        <w:rPr>
          <w:rFonts w:eastAsiaTheme="minorEastAsia"/>
          <w:vertAlign w:val="subscript"/>
        </w:rPr>
        <w:t>14C</w:t>
      </w:r>
      <w:r w:rsidRPr="00622CF5">
        <w:rPr>
          <w:rFonts w:eastAsiaTheme="minorEastAsia"/>
        </w:rPr>
        <w:t xml:space="preserve"> and treated the same</w:t>
      </w:r>
    </w:p>
    <w:p w14:paraId="4341C0FD" w14:textId="394F204F" w:rsidR="000C0CF5" w:rsidRPr="00622CF5" w:rsidRDefault="000C0CF5" w:rsidP="000C0CF5">
      <w:pPr>
        <w:spacing w:before="120" w:line="360" w:lineRule="auto"/>
        <w:ind w:firstLine="360"/>
        <w:rPr>
          <w:rFonts w:eastAsiaTheme="minorEastAsia"/>
        </w:rPr>
      </w:pPr>
      <w:r w:rsidRPr="00622CF5">
        <w:rPr>
          <w:rFonts w:eastAsiaTheme="minorEastAsia"/>
        </w:rPr>
        <w:lastRenderedPageBreak/>
        <w:t>NPP</w:t>
      </w:r>
      <w:r w:rsidRPr="00622CF5">
        <w:rPr>
          <w:rFonts w:eastAsiaTheme="minorEastAsia"/>
          <w:vertAlign w:val="subscript"/>
        </w:rPr>
        <w:t>14C</w:t>
      </w:r>
      <w:r w:rsidRPr="00622CF5">
        <w:rPr>
          <w:rFonts w:eastAsiaTheme="minorEastAsia"/>
        </w:rPr>
        <w:t xml:space="preserve"> decreased slightly between successive days during P1604-C2 (22, 17 and 14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increased daily during P1604-C3 (36, 45 and 64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and had the highest rates (150, 103 and 113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during P1604-C4 (Fig. 3, Table S4). A strong gradient of decreasing NPP</w:t>
      </w:r>
      <w:r w:rsidRPr="00622CF5">
        <w:rPr>
          <w:rFonts w:eastAsiaTheme="minorEastAsia"/>
          <w:vertAlign w:val="subscript"/>
        </w:rPr>
        <w:t>14C</w:t>
      </w:r>
      <w:r w:rsidRPr="00622CF5">
        <w:rPr>
          <w:rFonts w:eastAsiaTheme="minorEastAsia"/>
        </w:rPr>
        <w:t xml:space="preserve"> with distance from shore is therefore </w:t>
      </w:r>
      <w:r w:rsidR="00037C16" w:rsidRPr="00622CF5">
        <w:rPr>
          <w:rFonts w:eastAsiaTheme="minorEastAsia"/>
        </w:rPr>
        <w:t xml:space="preserve">evident </w:t>
      </w:r>
      <w:r w:rsidRPr="00622CF5">
        <w:rPr>
          <w:rFonts w:eastAsiaTheme="minorEastAsia"/>
        </w:rPr>
        <w:t>in the P1604 data.</w:t>
      </w:r>
    </w:p>
    <w:p w14:paraId="4C957E6E" w14:textId="77FC83E4" w:rsidR="000C0CF5" w:rsidRPr="00622CF5" w:rsidRDefault="000C0CF5" w:rsidP="000C0CF5">
      <w:pPr>
        <w:spacing w:before="120" w:line="360" w:lineRule="auto"/>
        <w:ind w:firstLine="360"/>
        <w:rPr>
          <w:rFonts w:eastAsiaTheme="minorEastAsia"/>
        </w:rPr>
      </w:pPr>
      <w:r w:rsidRPr="00622CF5">
        <w:rPr>
          <w:rFonts w:eastAsiaTheme="minorEastAsia"/>
        </w:rPr>
        <w:t>NPP</w:t>
      </w:r>
      <w:r w:rsidRPr="00622CF5">
        <w:rPr>
          <w:rFonts w:eastAsiaTheme="minorEastAsia"/>
          <w:vertAlign w:val="subscript"/>
        </w:rPr>
        <w:t>14C</w:t>
      </w:r>
      <w:r w:rsidRPr="00622CF5">
        <w:rPr>
          <w:rFonts w:eastAsiaTheme="minorEastAsia"/>
        </w:rPr>
        <w:t xml:space="preserve"> for P1706 showed a wider range of results but a similar decrease from nearshore to offshore (Fig. 4, Table S4). In freshly upwelled waters during P1706-C1, production tripled from 220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day 1 (D1) to 718 and 596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00A36646" w:rsidRPr="00622CF5">
        <w:rPr>
          <w:rFonts w:eastAsiaTheme="minorEastAsia"/>
          <w:vertAlign w:val="superscript"/>
        </w:rPr>
        <w:t xml:space="preserve"> </w:t>
      </w:r>
      <w:r w:rsidRPr="00622CF5">
        <w:rPr>
          <w:rFonts w:eastAsiaTheme="minorEastAsia"/>
        </w:rPr>
        <w:t>for D2 and D3, respectively. In P1706-C4 offshore waters, average NPP</w:t>
      </w:r>
      <w:r w:rsidRPr="00622CF5">
        <w:rPr>
          <w:rFonts w:eastAsiaTheme="minorEastAsia"/>
          <w:vertAlign w:val="subscript"/>
        </w:rPr>
        <w:t>14C</w:t>
      </w:r>
      <w:r w:rsidRPr="00622CF5">
        <w:rPr>
          <w:rFonts w:eastAsiaTheme="minorEastAsia"/>
        </w:rPr>
        <w:t xml:space="preserve"> was 30-fold lower (13 and 19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D1 and D2, respectively). Between these extremes, NPP</w:t>
      </w:r>
      <w:r w:rsidRPr="00622CF5">
        <w:rPr>
          <w:rFonts w:eastAsiaTheme="minorEastAsia"/>
          <w:vertAlign w:val="subscript"/>
        </w:rPr>
        <w:t>14C</w:t>
      </w:r>
      <w:r w:rsidRPr="00622CF5">
        <w:rPr>
          <w:rFonts w:eastAsiaTheme="minorEastAsia"/>
        </w:rPr>
        <w:t xml:space="preserve"> varied from ~250 to 300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during P1706-C2 and decreased from ~90 to 48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 xml:space="preserve">-1 </w:t>
      </w:r>
      <w:r w:rsidRPr="00622CF5">
        <w:rPr>
          <w:rFonts w:eastAsiaTheme="minorEastAsia"/>
        </w:rPr>
        <w:t xml:space="preserve">from D1 to D3 during P1706-C3. </w:t>
      </w:r>
    </w:p>
    <w:p w14:paraId="1E20179B" w14:textId="167434F3" w:rsidR="000C0CF5" w:rsidRPr="00622CF5" w:rsidRDefault="006A3E23" w:rsidP="000C0CF5">
      <w:pPr>
        <w:spacing w:before="240" w:line="360" w:lineRule="auto"/>
        <w:outlineLvl w:val="0"/>
        <w:rPr>
          <w:rFonts w:eastAsiaTheme="minorEastAsia"/>
          <w:b/>
          <w:i/>
        </w:rPr>
      </w:pPr>
      <w:r w:rsidRPr="00622CF5">
        <w:rPr>
          <w:rFonts w:eastAsiaTheme="minorEastAsia"/>
          <w:b/>
          <w:i/>
        </w:rPr>
        <w:t>4</w:t>
      </w:r>
      <w:r w:rsidR="000C0CF5" w:rsidRPr="00622CF5">
        <w:rPr>
          <w:rFonts w:eastAsiaTheme="minorEastAsia"/>
          <w:b/>
          <w:i/>
        </w:rPr>
        <w:t>.2.2. NPP</w:t>
      </w:r>
      <w:r w:rsidR="000C0CF5" w:rsidRPr="00622CF5">
        <w:rPr>
          <w:rFonts w:eastAsiaTheme="minorEastAsia"/>
          <w:b/>
          <w:i/>
          <w:vertAlign w:val="subscript"/>
        </w:rPr>
        <w:t xml:space="preserve">G/G </w:t>
      </w:r>
      <w:r w:rsidR="000B4C73" w:rsidRPr="00622CF5">
        <w:rPr>
          <w:rFonts w:eastAsiaTheme="minorEastAsia"/>
          <w:b/>
          <w:i/>
          <w:vertAlign w:val="subscript"/>
        </w:rPr>
        <w:t xml:space="preserve"> </w:t>
      </w:r>
      <w:r w:rsidR="000C0CF5" w:rsidRPr="00622CF5">
        <w:rPr>
          <w:rFonts w:eastAsiaTheme="minorEastAsia"/>
          <w:b/>
          <w:i/>
        </w:rPr>
        <w:t>from Dilution Growth and Grazing Rates</w:t>
      </w:r>
    </w:p>
    <w:p w14:paraId="50366063" w14:textId="62F4E896" w:rsidR="000C0CF5" w:rsidRPr="00622CF5" w:rsidRDefault="000C0CF5" w:rsidP="000C0CF5">
      <w:pPr>
        <w:spacing w:before="120" w:line="360" w:lineRule="auto"/>
        <w:ind w:firstLine="360"/>
        <w:outlineLvl w:val="0"/>
        <w:rPr>
          <w:rFonts w:eastAsiaTheme="minorEastAsia"/>
        </w:rPr>
      </w:pPr>
      <w:r w:rsidRPr="00622CF5">
        <w:rPr>
          <w:rFonts w:eastAsiaTheme="minorEastAsia"/>
          <w:b/>
        </w:rPr>
        <w:t>NPP</w:t>
      </w:r>
      <w:r w:rsidRPr="00622CF5">
        <w:rPr>
          <w:rFonts w:eastAsiaTheme="minorEastAsia"/>
          <w:b/>
          <w:vertAlign w:val="subscript"/>
        </w:rPr>
        <w:t>G/G</w:t>
      </w:r>
      <w:r w:rsidRPr="00622CF5">
        <w:rPr>
          <w:rFonts w:eastAsiaTheme="minorEastAsia"/>
        </w:rPr>
        <w:t xml:space="preserve"> estimates closely follow the magnitudes and trends observed for NPP</w:t>
      </w:r>
      <w:r w:rsidRPr="00622CF5">
        <w:rPr>
          <w:rFonts w:eastAsiaTheme="minorEastAsia"/>
          <w:vertAlign w:val="subscript"/>
        </w:rPr>
        <w:t>14C</w:t>
      </w:r>
      <w:r w:rsidRPr="00622CF5">
        <w:rPr>
          <w:rFonts w:eastAsiaTheme="minorEastAsia"/>
        </w:rPr>
        <w:t xml:space="preserve"> (Table 1).  Mean rates are higher for P1604-C3 compared to C2 (48.4 ± 8.4 vs 17.7 ± 4.5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and decrease even further to 9.4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during P1604-C1. For P1604-C2, day-to-day NPP</w:t>
      </w:r>
      <w:r w:rsidRPr="00622CF5">
        <w:rPr>
          <w:rFonts w:eastAsiaTheme="minorEastAsia"/>
          <w:vertAlign w:val="subscript"/>
        </w:rPr>
        <w:t>G/G</w:t>
      </w:r>
      <w:r w:rsidRPr="00622CF5">
        <w:rPr>
          <w:rFonts w:eastAsiaTheme="minorEastAsia"/>
        </w:rPr>
        <w:t xml:space="preserve"> variability (44, 24 and 36 </w:t>
      </w:r>
      <w:bookmarkStart w:id="76" w:name="OLE_LINK15"/>
      <w:bookmarkStart w:id="77" w:name="OLE_LINK16"/>
      <w:r w:rsidRPr="00622CF5">
        <w:rPr>
          <w:rFonts w:eastAsiaTheme="minorEastAsia"/>
        </w:rPr>
        <w:t>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bookmarkEnd w:id="76"/>
      <w:bookmarkEnd w:id="77"/>
      <w:r w:rsidRPr="00622CF5">
        <w:rPr>
          <w:rFonts w:eastAsiaTheme="minorEastAsia"/>
        </w:rPr>
        <w:t>for D1-D3, respectively), is similar to that of NP and NPP measurements. During P1604-C3, NPP</w:t>
      </w:r>
      <w:r w:rsidRPr="00622CF5">
        <w:rPr>
          <w:rFonts w:eastAsiaTheme="minorEastAsia"/>
          <w:vertAlign w:val="subscript"/>
        </w:rPr>
        <w:t>G/G</w:t>
      </w:r>
      <w:r w:rsidRPr="00622CF5">
        <w:rPr>
          <w:rFonts w:eastAsiaTheme="minorEastAsia"/>
        </w:rPr>
        <w:t xml:space="preserve"> increased from 49 to 76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over the </w:t>
      </w:r>
      <w:r w:rsidR="00622CF5" w:rsidRPr="00622CF5">
        <w:rPr>
          <w:rFonts w:eastAsiaTheme="minorEastAsia"/>
        </w:rPr>
        <w:t>3-day</w:t>
      </w:r>
      <w:r w:rsidRPr="00622CF5">
        <w:rPr>
          <w:rFonts w:eastAsiaTheme="minorEastAsia"/>
        </w:rPr>
        <w:t xml:space="preserve"> occupation, similar to the increase in independently measured NPP</w:t>
      </w:r>
      <w:r w:rsidRPr="00622CF5">
        <w:rPr>
          <w:rFonts w:eastAsiaTheme="minorEastAsia"/>
          <w:vertAlign w:val="subscript"/>
        </w:rPr>
        <w:t>14C</w:t>
      </w:r>
      <w:r w:rsidRPr="00622CF5">
        <w:rPr>
          <w:rFonts w:eastAsiaTheme="minorEastAsia"/>
        </w:rPr>
        <w:t>. While no NPP</w:t>
      </w:r>
      <w:r w:rsidRPr="00622CF5">
        <w:rPr>
          <w:rFonts w:eastAsiaTheme="minorEastAsia"/>
          <w:vertAlign w:val="subscript"/>
        </w:rPr>
        <w:t>G/G</w:t>
      </w:r>
      <w:r w:rsidRPr="00622CF5">
        <w:rPr>
          <w:rFonts w:eastAsiaTheme="minorEastAsia"/>
        </w:rPr>
        <w:t xml:space="preserve"> data were obtained for the nearshore P1604-C4, the high rates were found in the freshly upwelled waters of P1706-C1 (511 ± 150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range 252 to 588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Over subsequent P1706 experiments, NPP</w:t>
      </w:r>
      <w:r w:rsidRPr="00622CF5">
        <w:rPr>
          <w:rFonts w:eastAsiaTheme="minorEastAsia"/>
          <w:vertAlign w:val="subscript"/>
        </w:rPr>
        <w:t xml:space="preserve">G/G </w:t>
      </w:r>
      <w:r w:rsidRPr="00622CF5">
        <w:rPr>
          <w:rFonts w:eastAsiaTheme="minorEastAsia"/>
        </w:rPr>
        <w:t xml:space="preserve">decreased each day along the upwelling filament, averaging 270 </w:t>
      </w:r>
      <w:r w:rsidRPr="00622CF5">
        <w:rPr>
          <w:color w:val="000000"/>
          <w:szCs w:val="20"/>
        </w:rPr>
        <w:sym w:font="Symbol" w:char="F0B1"/>
      </w:r>
      <w:r w:rsidRPr="00622CF5">
        <w:rPr>
          <w:color w:val="000000"/>
          <w:szCs w:val="20"/>
        </w:rPr>
        <w:t xml:space="preserve"> 44</w:t>
      </w:r>
      <w:r w:rsidRPr="00622CF5">
        <w:rPr>
          <w:rFonts w:eastAsiaTheme="minorEastAsia"/>
        </w:rPr>
        <w:t xml:space="preserve">, 76 </w:t>
      </w:r>
      <w:r w:rsidRPr="00622CF5">
        <w:rPr>
          <w:color w:val="000000"/>
          <w:szCs w:val="20"/>
        </w:rPr>
        <w:sym w:font="Symbol" w:char="F0B1"/>
      </w:r>
      <w:r w:rsidRPr="00622CF5">
        <w:rPr>
          <w:color w:val="000000"/>
          <w:szCs w:val="20"/>
        </w:rPr>
        <w:t xml:space="preserve"> 39 </w:t>
      </w:r>
      <w:r w:rsidRPr="00622CF5">
        <w:rPr>
          <w:rFonts w:eastAsiaTheme="minorEastAsia"/>
        </w:rPr>
        <w:t xml:space="preserve">and 22 </w:t>
      </w:r>
      <w:r w:rsidRPr="00622CF5">
        <w:rPr>
          <w:color w:val="000000"/>
          <w:szCs w:val="20"/>
        </w:rPr>
        <w:sym w:font="Symbol" w:char="F0B1"/>
      </w:r>
      <w:r w:rsidRPr="00622CF5">
        <w:rPr>
          <w:color w:val="000000"/>
          <w:szCs w:val="20"/>
        </w:rPr>
        <w:t xml:space="preserve"> 6</w:t>
      </w:r>
      <w:r w:rsidRPr="00622CF5">
        <w:rPr>
          <w:rFonts w:eastAsiaTheme="minorEastAsia"/>
        </w:rPr>
        <w:t xml:space="preserve">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cycles 2 to 4, respectively.</w:t>
      </w:r>
    </w:p>
    <w:p w14:paraId="511C8FF4" w14:textId="77777777" w:rsidR="000C0CF5" w:rsidRPr="00622CF5" w:rsidRDefault="000C0CF5" w:rsidP="000C0CF5">
      <w:pPr>
        <w:spacing w:before="240" w:line="360" w:lineRule="auto"/>
        <w:rPr>
          <w:rFonts w:eastAsiaTheme="minorEastAsia"/>
          <w:b/>
          <w:i/>
        </w:rPr>
      </w:pPr>
      <w:r w:rsidRPr="00622CF5">
        <w:rPr>
          <w:rFonts w:eastAsiaTheme="minorEastAsia"/>
          <w:b/>
          <w:i/>
        </w:rPr>
        <w:t>3.2.3: New production (</w:t>
      </w:r>
      <w:r w:rsidRPr="00622CF5">
        <w:rPr>
          <w:rFonts w:eastAsiaTheme="minorEastAsia"/>
          <w:b/>
          <w:i/>
          <w:vertAlign w:val="superscript"/>
        </w:rPr>
        <w:t>15</w:t>
      </w:r>
      <w:r w:rsidRPr="00622CF5">
        <w:rPr>
          <w:rFonts w:eastAsiaTheme="minorEastAsia"/>
          <w:b/>
          <w:i/>
        </w:rPr>
        <w:t>NO</w:t>
      </w:r>
      <w:r w:rsidRPr="00622CF5">
        <w:rPr>
          <w:rFonts w:eastAsiaTheme="minorEastAsia"/>
          <w:b/>
          <w:i/>
          <w:vertAlign w:val="subscript"/>
        </w:rPr>
        <w:t>3</w:t>
      </w:r>
      <w:r w:rsidRPr="00622CF5">
        <w:rPr>
          <w:rFonts w:eastAsiaTheme="minorEastAsia"/>
          <w:b/>
          <w:i/>
        </w:rPr>
        <w:t xml:space="preserve"> uptake)</w:t>
      </w:r>
    </w:p>
    <w:p w14:paraId="11EB4B47" w14:textId="62D2F51A" w:rsidR="00256140" w:rsidRPr="00622CF5" w:rsidRDefault="000C0CF5" w:rsidP="00256140">
      <w:pPr>
        <w:spacing w:before="120" w:line="360" w:lineRule="auto"/>
        <w:rPr>
          <w:rFonts w:eastAsiaTheme="minorEastAsia"/>
        </w:rPr>
      </w:pPr>
      <w:r w:rsidRPr="00622CF5">
        <w:rPr>
          <w:szCs w:val="20"/>
        </w:rPr>
        <w:t xml:space="preserve">Mixed-layer integrated rates of nitrate-based new production (NP) are given in Table 1 as carbon equivalents using a N:C conversion of 6.625. For P1604, mean NP rates of 11 </w:t>
      </w:r>
      <w:r w:rsidRPr="00622CF5">
        <w:rPr>
          <w:color w:val="000000"/>
          <w:szCs w:val="20"/>
        </w:rPr>
        <w:sym w:font="Symbol" w:char="F0B1"/>
      </w:r>
      <w:r w:rsidRPr="00622CF5">
        <w:rPr>
          <w:color w:val="000000"/>
          <w:szCs w:val="20"/>
        </w:rPr>
        <w:t xml:space="preserve"> 3</w:t>
      </w:r>
      <w:r w:rsidRPr="00622CF5">
        <w:rPr>
          <w:szCs w:val="20"/>
        </w:rPr>
        <w:t xml:space="preserve"> 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szCs w:val="20"/>
        </w:rPr>
        <w:t xml:space="preserve"> during offshore cycle 2 increased to 24 </w:t>
      </w:r>
      <w:r w:rsidRPr="00622CF5">
        <w:rPr>
          <w:color w:val="000000"/>
          <w:szCs w:val="20"/>
        </w:rPr>
        <w:sym w:font="Symbol" w:char="F0B1"/>
      </w:r>
      <w:r w:rsidRPr="00622CF5">
        <w:rPr>
          <w:color w:val="000000"/>
          <w:szCs w:val="20"/>
        </w:rPr>
        <w:t xml:space="preserve"> 8</w:t>
      </w:r>
      <w:r w:rsidRPr="00622CF5">
        <w:rPr>
          <w:szCs w:val="20"/>
        </w:rPr>
        <w:t xml:space="preserve"> and 23 </w:t>
      </w:r>
      <w:r w:rsidRPr="00622CF5">
        <w:rPr>
          <w:color w:val="000000"/>
          <w:szCs w:val="20"/>
        </w:rPr>
        <w:sym w:font="Symbol" w:char="F0B1"/>
      </w:r>
      <w:r w:rsidRPr="00622CF5">
        <w:rPr>
          <w:color w:val="000000"/>
          <w:szCs w:val="20"/>
        </w:rPr>
        <w:t xml:space="preserve"> 6</w:t>
      </w:r>
      <w:r w:rsidRPr="00622CF5">
        <w:rPr>
          <w:szCs w:val="20"/>
        </w:rPr>
        <w:t xml:space="preserve"> mmol C</w:t>
      </w:r>
      <w:r w:rsidRPr="00622CF5">
        <w:rPr>
          <w:rFonts w:eastAsiaTheme="minorEastAsia"/>
          <w:szCs w:val="20"/>
        </w:rPr>
        <w:t xml:space="preserve"> 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respectively, during cycles 3 and 4</w:t>
      </w:r>
      <w:r w:rsidRPr="00622CF5">
        <w:rPr>
          <w:szCs w:val="20"/>
        </w:rPr>
        <w:t xml:space="preserve">. </w:t>
      </w:r>
      <w:r w:rsidRPr="00622CF5">
        <w:rPr>
          <w:rFonts w:eastAsiaTheme="minorEastAsia"/>
          <w:szCs w:val="20"/>
        </w:rPr>
        <w:t xml:space="preserve"> For P1706, NP was highest (157 </w:t>
      </w:r>
      <w:r w:rsidRPr="00622CF5">
        <w:rPr>
          <w:color w:val="000000"/>
          <w:szCs w:val="20"/>
        </w:rPr>
        <w:sym w:font="Symbol" w:char="F0B1"/>
      </w:r>
      <w:r w:rsidRPr="00622CF5">
        <w:rPr>
          <w:rFonts w:eastAsiaTheme="minorEastAsia"/>
          <w:szCs w:val="20"/>
        </w:rPr>
        <w:t xml:space="preserve"> 19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in C1 upwelled waters, and declined progressively during offshore filament transport. NP averaged 101</w:t>
      </w:r>
      <w:r w:rsidRPr="00622CF5">
        <w:rPr>
          <w:szCs w:val="20"/>
        </w:rPr>
        <w:t xml:space="preserve"> </w:t>
      </w:r>
      <w:r w:rsidRPr="00622CF5">
        <w:rPr>
          <w:color w:val="000000"/>
          <w:szCs w:val="20"/>
        </w:rPr>
        <w:sym w:font="Symbol" w:char="F0B1"/>
      </w:r>
      <w:r w:rsidRPr="00622CF5">
        <w:rPr>
          <w:color w:val="000000"/>
          <w:szCs w:val="20"/>
        </w:rPr>
        <w:t xml:space="preserve"> 44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xml:space="preserve"> during P1706-C2, but decreased by 75% from days D1 and  D2 to D3 (Table S4). Further </w:t>
      </w:r>
      <w:r w:rsidRPr="00622CF5">
        <w:rPr>
          <w:rFonts w:eastAsiaTheme="minorEastAsia"/>
          <w:szCs w:val="20"/>
        </w:rPr>
        <w:lastRenderedPageBreak/>
        <w:t xml:space="preserve">offshore, NP </w:t>
      </w:r>
      <w:r w:rsidR="00622CF5" w:rsidRPr="00622CF5">
        <w:rPr>
          <w:rFonts w:eastAsiaTheme="minorEastAsia"/>
          <w:szCs w:val="20"/>
        </w:rPr>
        <w:t>decreased</w:t>
      </w:r>
      <w:r w:rsidRPr="00622CF5">
        <w:rPr>
          <w:rFonts w:eastAsiaTheme="minorEastAsia"/>
          <w:szCs w:val="20"/>
        </w:rPr>
        <w:t xml:space="preserve"> to 29 </w:t>
      </w:r>
      <w:r w:rsidRPr="00622CF5">
        <w:rPr>
          <w:color w:val="000000"/>
          <w:szCs w:val="20"/>
        </w:rPr>
        <w:sym w:font="Symbol" w:char="F0B1"/>
      </w:r>
      <w:r w:rsidRPr="00622CF5">
        <w:rPr>
          <w:color w:val="000000"/>
          <w:szCs w:val="20"/>
        </w:rPr>
        <w:t xml:space="preserve"> 18 and </w:t>
      </w:r>
      <w:r w:rsidRPr="00622CF5">
        <w:rPr>
          <w:rFonts w:eastAsiaTheme="minorEastAsia"/>
          <w:szCs w:val="20"/>
        </w:rPr>
        <w:t xml:space="preserve">5 </w:t>
      </w:r>
      <w:r w:rsidRPr="00622CF5">
        <w:rPr>
          <w:color w:val="000000"/>
          <w:szCs w:val="20"/>
        </w:rPr>
        <w:sym w:font="Symbol" w:char="F0B1"/>
      </w:r>
      <w:r w:rsidRPr="00622CF5">
        <w:rPr>
          <w:color w:val="000000"/>
          <w:szCs w:val="20"/>
        </w:rPr>
        <w:t xml:space="preserve"> 0.1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xml:space="preserve"> during C3 and C4 , respectively.  </w:t>
      </w:r>
      <w:r w:rsidRPr="00622CF5">
        <w:rPr>
          <w:rFonts w:eastAsiaTheme="minorEastAsia"/>
          <w:i/>
        </w:rPr>
        <w:t>f</w:t>
      </w:r>
      <w:r w:rsidRPr="00622CF5">
        <w:rPr>
          <w:rFonts w:eastAsiaTheme="minorEastAsia"/>
        </w:rPr>
        <w:t>-ratios (the ratio of new production to total production, estimated as NP/NPP</w:t>
      </w:r>
      <w:r w:rsidRPr="00622CF5">
        <w:rPr>
          <w:rFonts w:eastAsiaTheme="minorEastAsia"/>
          <w:vertAlign w:val="subscript"/>
        </w:rPr>
        <w:t>14C</w:t>
      </w:r>
      <w:r w:rsidRPr="00622CF5">
        <w:rPr>
          <w:rFonts w:eastAsiaTheme="minorEastAsia"/>
        </w:rPr>
        <w:t>) varied from 0.2 to 0.7 over all experiments but lacked a consistent onshore-offshore trend (Table 1).</w:t>
      </w:r>
    </w:p>
    <w:p w14:paraId="61596777" w14:textId="13968EA7" w:rsidR="008C0B0C" w:rsidRPr="00622CF5" w:rsidRDefault="00732B03" w:rsidP="00256140">
      <w:pPr>
        <w:spacing w:before="120" w:line="360" w:lineRule="auto"/>
        <w:rPr>
          <w:rFonts w:eastAsiaTheme="minorEastAsia"/>
          <w:b/>
          <w:i/>
        </w:rPr>
      </w:pPr>
      <w:r w:rsidRPr="00622CF5">
        <w:rPr>
          <w:rFonts w:eastAsiaTheme="minorEastAsia"/>
          <w:b/>
          <w:i/>
        </w:rPr>
        <w:t>3.</w:t>
      </w:r>
      <w:r w:rsidR="00827B6C" w:rsidRPr="00622CF5">
        <w:rPr>
          <w:rFonts w:eastAsiaTheme="minorEastAsia"/>
          <w:b/>
          <w:i/>
        </w:rPr>
        <w:t>2.</w:t>
      </w:r>
      <w:r w:rsidR="0038693B" w:rsidRPr="00622CF5">
        <w:rPr>
          <w:rFonts w:eastAsiaTheme="minorEastAsia"/>
          <w:b/>
          <w:i/>
        </w:rPr>
        <w:t>4</w:t>
      </w:r>
      <w:r w:rsidR="00827B6C" w:rsidRPr="00622CF5">
        <w:rPr>
          <w:rFonts w:eastAsiaTheme="minorEastAsia"/>
          <w:b/>
          <w:i/>
        </w:rPr>
        <w:t>:</w:t>
      </w:r>
      <w:r w:rsidRPr="00622CF5">
        <w:rPr>
          <w:rFonts w:eastAsiaTheme="minorEastAsia"/>
          <w:b/>
          <w:i/>
        </w:rPr>
        <w:t xml:space="preserve"> </w:t>
      </w:r>
      <w:r w:rsidR="00AB505B" w:rsidRPr="00622CF5">
        <w:rPr>
          <w:rFonts w:eastAsiaTheme="minorEastAsia"/>
          <w:b/>
          <w:i/>
        </w:rPr>
        <w:t>N</w:t>
      </w:r>
      <w:r w:rsidR="00827B6C" w:rsidRPr="00622CF5">
        <w:rPr>
          <w:rFonts w:eastAsiaTheme="minorEastAsia"/>
          <w:b/>
          <w:i/>
        </w:rPr>
        <w:t xml:space="preserve">et community </w:t>
      </w:r>
      <w:r w:rsidR="00D15AE6" w:rsidRPr="00622CF5">
        <w:rPr>
          <w:rFonts w:eastAsiaTheme="minorEastAsia"/>
          <w:b/>
          <w:i/>
        </w:rPr>
        <w:t>Production</w:t>
      </w:r>
      <w:r w:rsidR="00827B6C" w:rsidRPr="00622CF5">
        <w:rPr>
          <w:rFonts w:eastAsiaTheme="minorEastAsia"/>
          <w:b/>
          <w:i/>
        </w:rPr>
        <w:t xml:space="preserve"> </w:t>
      </w:r>
      <w:r w:rsidR="00B438F7" w:rsidRPr="00622CF5">
        <w:rPr>
          <w:rFonts w:eastAsiaTheme="minorEastAsia"/>
          <w:b/>
          <w:i/>
        </w:rPr>
        <w:t>(NCP</w:t>
      </w:r>
      <w:r w:rsidR="00AC2E58" w:rsidRPr="00622CF5">
        <w:rPr>
          <w:rFonts w:eastAsiaTheme="minorEastAsia"/>
          <w:b/>
          <w:i/>
          <w:vertAlign w:val="subscript"/>
        </w:rPr>
        <w:t>prior</w:t>
      </w:r>
      <w:r w:rsidR="00B438F7" w:rsidRPr="00622CF5">
        <w:rPr>
          <w:rFonts w:eastAsiaTheme="minorEastAsia"/>
          <w:b/>
          <w:i/>
        </w:rPr>
        <w:t>)</w:t>
      </w:r>
    </w:p>
    <w:p w14:paraId="103BA336" w14:textId="60D8A732" w:rsidR="006A3E23" w:rsidRPr="00622CF5" w:rsidRDefault="006A3E23" w:rsidP="006A3E23">
      <w:pPr>
        <w:spacing w:before="120" w:line="360" w:lineRule="auto"/>
        <w:ind w:firstLine="360"/>
        <w:outlineLvl w:val="0"/>
        <w:rPr>
          <w:rFonts w:eastAsiaTheme="minorEastAsia"/>
          <w:color w:val="000000" w:themeColor="text1"/>
        </w:rPr>
      </w:pPr>
      <w:r w:rsidRPr="00622CF5">
        <w:rPr>
          <w:rFonts w:eastAsiaTheme="minorEastAsia"/>
        </w:rPr>
        <w:t>Conventional O</w:t>
      </w:r>
      <w:r w:rsidRPr="00622CF5">
        <w:rPr>
          <w:rFonts w:eastAsiaTheme="minorEastAsia"/>
          <w:vertAlign w:val="subscript"/>
        </w:rPr>
        <w:t>2</w:t>
      </w:r>
      <w:r w:rsidRPr="00622CF5">
        <w:rPr>
          <w:rFonts w:eastAsiaTheme="minorEastAsia"/>
        </w:rPr>
        <w:t>/Ar-NCP estimates in complex systems such as the CCE are challenging to interpret. Our companion paper</w:t>
      </w:r>
      <w:r w:rsidR="00256140" w:rsidRPr="00622CF5">
        <w:t xml:space="preserve"> </w:t>
      </w:r>
      <w:r w:rsidR="007A7AEF" w:rsidRPr="00622CF5">
        <w:rPr>
          <w:rFonts w:eastAsiaTheme="minorEastAsia"/>
        </w:rPr>
        <w:fldChar w:fldCharType="begin"/>
      </w:r>
      <w:r w:rsidR="007A7AEF" w:rsidRPr="00622CF5">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7A7AEF" w:rsidRPr="00622CF5">
        <w:rPr>
          <w:rFonts w:eastAsiaTheme="minorEastAsia"/>
        </w:rPr>
        <w:fldChar w:fldCharType="separate"/>
      </w:r>
      <w:r w:rsidR="007A7AEF" w:rsidRPr="00622CF5">
        <w:rPr>
          <w:rFonts w:eastAsiaTheme="minorEastAsia"/>
          <w:noProof/>
        </w:rPr>
        <w:t>(</w:t>
      </w:r>
      <w:hyperlink w:anchor="_ENREF_100" w:tooltip="Wang, submitted #9267" w:history="1">
        <w:r w:rsidR="006260A9" w:rsidRPr="00622CF5">
          <w:rPr>
            <w:rStyle w:val="Hyperlink"/>
            <w:rFonts w:eastAsiaTheme="minorEastAsia"/>
          </w:rPr>
          <w:t>Wang et al., submitted</w:t>
        </w:r>
      </w:hyperlink>
      <w:r w:rsidR="007A7AEF" w:rsidRPr="00622CF5">
        <w:rPr>
          <w:rFonts w:eastAsiaTheme="minorEastAsia"/>
          <w:noProof/>
        </w:rPr>
        <w:t>)</w:t>
      </w:r>
      <w:r w:rsidR="007A7AEF" w:rsidRPr="00622CF5">
        <w:rPr>
          <w:rFonts w:eastAsiaTheme="minorEastAsia"/>
        </w:rPr>
        <w:fldChar w:fldCharType="end"/>
      </w:r>
      <w:r w:rsidRPr="00622CF5">
        <w:rPr>
          <w:rFonts w:eastAsiaTheme="minorEastAsia"/>
        </w:rPr>
        <w:t xml:space="preserve"> discusses these shortcomings along with method improvements used to estimate NCP more reliably in the present field campaigns. Here, we use these new insights in discussing the traditional NCP analysis (NCP</w:t>
      </w:r>
      <w:r w:rsidRPr="00622CF5">
        <w:rPr>
          <w:rFonts w:eastAsiaTheme="minorEastAsia"/>
          <w:vertAlign w:val="subscript"/>
        </w:rPr>
        <w:t>prior</w:t>
      </w:r>
      <w:r w:rsidRPr="00622CF5">
        <w:rPr>
          <w:rFonts w:eastAsiaTheme="minorEastAsia"/>
        </w:rPr>
        <w:t>) and a real-time NCP (NCP</w:t>
      </w:r>
      <w:r w:rsidR="00256140" w:rsidRPr="00622CF5">
        <w:rPr>
          <w:rFonts w:eastAsiaTheme="minorEastAsia"/>
          <w:vertAlign w:val="subscript"/>
        </w:rPr>
        <w:t>inst</w:t>
      </w:r>
      <w:r w:rsidRPr="00622CF5">
        <w:rPr>
          <w:rFonts w:eastAsiaTheme="minorEastAsia"/>
        </w:rPr>
        <w:t>), which integrate O</w:t>
      </w:r>
      <w:r w:rsidRPr="00622CF5">
        <w:rPr>
          <w:rFonts w:eastAsiaTheme="minorEastAsia"/>
          <w:vertAlign w:val="subscript"/>
        </w:rPr>
        <w:t>2</w:t>
      </w:r>
      <w:r w:rsidRPr="00622CF5">
        <w:rPr>
          <w:rFonts w:eastAsiaTheme="minorEastAsia"/>
        </w:rPr>
        <w:t>/Ar signals over different time scales. The O</w:t>
      </w:r>
      <w:r w:rsidRPr="00622CF5">
        <w:rPr>
          <w:rFonts w:eastAsiaTheme="minorEastAsia"/>
          <w:vertAlign w:val="subscript"/>
        </w:rPr>
        <w:t>2</w:t>
      </w:r>
      <w:r w:rsidRPr="00622CF5">
        <w:rPr>
          <w:rFonts w:eastAsiaTheme="minorEastAsia"/>
        </w:rPr>
        <w:t xml:space="preserve"> residence time, as determined by wind-speed reanalysis and mixed layer depth was between 6.6 and 15.6 days for P1604 and between 2.6 and 9.0 days for P1706 </w:t>
      </w:r>
      <w:r w:rsidR="000B4C73" w:rsidRPr="00622CF5">
        <w:rPr>
          <w:rFonts w:eastAsiaTheme="minorEastAsia"/>
        </w:rPr>
        <w:fldChar w:fldCharType="begin"/>
      </w:r>
      <w:r w:rsidR="000B4C73" w:rsidRPr="00622CF5">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0B4C73" w:rsidRPr="00622CF5">
        <w:rPr>
          <w:rFonts w:eastAsiaTheme="minorEastAsia"/>
        </w:rPr>
        <w:fldChar w:fldCharType="separate"/>
      </w:r>
      <w:r w:rsidR="000B4C73" w:rsidRPr="00622CF5">
        <w:rPr>
          <w:rFonts w:eastAsiaTheme="minorEastAsia"/>
          <w:noProof/>
        </w:rPr>
        <w:t>(</w:t>
      </w:r>
      <w:hyperlink w:anchor="_ENREF_100" w:tooltip="Wang, submitted #9267" w:history="1">
        <w:r w:rsidR="006260A9" w:rsidRPr="00622CF5">
          <w:rPr>
            <w:rStyle w:val="Hyperlink"/>
            <w:rFonts w:eastAsiaTheme="minorEastAsia"/>
          </w:rPr>
          <w:t>Wang et al., submitted</w:t>
        </w:r>
      </w:hyperlink>
      <w:r w:rsidR="000B4C73" w:rsidRPr="00622CF5">
        <w:rPr>
          <w:rFonts w:eastAsiaTheme="minorEastAsia"/>
          <w:noProof/>
        </w:rPr>
        <w:t>)</w:t>
      </w:r>
      <w:r w:rsidR="000B4C73" w:rsidRPr="00622CF5">
        <w:rPr>
          <w:rFonts w:eastAsiaTheme="minorEastAsia"/>
        </w:rPr>
        <w:fldChar w:fldCharType="end"/>
      </w:r>
      <w:r w:rsidRPr="00622CF5">
        <w:rPr>
          <w:rFonts w:eastAsiaTheme="minorEastAsia"/>
        </w:rPr>
        <w:t xml:space="preserve">. During both cruises, the heterogenous nature of NCP in the CCE-LTER region is indicated by </w:t>
      </w:r>
      <w:r w:rsidRPr="00622CF5">
        <w:rPr>
          <w:rFonts w:eastAsiaTheme="minorEastAsia"/>
          <w:color w:val="000000" w:themeColor="text1"/>
        </w:rPr>
        <w:t>significant short- and long-term trends in NCP</w:t>
      </w:r>
      <w:r w:rsidRPr="00622CF5">
        <w:rPr>
          <w:rFonts w:eastAsiaTheme="minorEastAsia"/>
          <w:color w:val="000000" w:themeColor="text1"/>
          <w:vertAlign w:val="subscript"/>
        </w:rPr>
        <w:t>prior</w:t>
      </w:r>
      <w:r w:rsidRPr="00622CF5">
        <w:rPr>
          <w:rFonts w:eastAsiaTheme="minorEastAsia"/>
          <w:color w:val="000000" w:themeColor="text1"/>
        </w:rPr>
        <w:t xml:space="preserve"> (Figs. 3, 4). </w:t>
      </w:r>
    </w:p>
    <w:p w14:paraId="0770854D" w14:textId="46C00A5B" w:rsidR="006A3E23" w:rsidRPr="00622CF5" w:rsidRDefault="006A3E23" w:rsidP="006A3E23">
      <w:pPr>
        <w:spacing w:before="120" w:line="360" w:lineRule="auto"/>
        <w:ind w:firstLine="360"/>
        <w:outlineLvl w:val="0"/>
        <w:rPr>
          <w:rFonts w:eastAsiaTheme="minorEastAsia"/>
          <w:color w:val="000000" w:themeColor="text1"/>
        </w:rPr>
      </w:pPr>
      <w:r w:rsidRPr="00622CF5">
        <w:rPr>
          <w:rFonts w:eastAsiaTheme="minorEastAsia"/>
          <w:color w:val="000000" w:themeColor="text1"/>
        </w:rPr>
        <w:t>NCP</w:t>
      </w:r>
      <w:r w:rsidRPr="00622CF5">
        <w:rPr>
          <w:rFonts w:eastAsiaTheme="minorEastAsia"/>
          <w:color w:val="000000" w:themeColor="text1"/>
          <w:vertAlign w:val="subscript"/>
        </w:rPr>
        <w:t>prior</w:t>
      </w:r>
      <w:r w:rsidRPr="00622CF5">
        <w:rPr>
          <w:rFonts w:eastAsiaTheme="minorEastAsia"/>
          <w:color w:val="000000" w:themeColor="text1"/>
        </w:rPr>
        <w:t xml:space="preserve"> was steady and low during P1604-C2 and highest during P1694-C4 (5.5 </w:t>
      </w:r>
      <w:r w:rsidRPr="00622CF5">
        <w:rPr>
          <w:color w:val="000000" w:themeColor="text1"/>
          <w:szCs w:val="20"/>
        </w:rPr>
        <w:sym w:font="Symbol" w:char="F0B1"/>
      </w:r>
      <w:r w:rsidRPr="00622CF5">
        <w:rPr>
          <w:color w:val="000000" w:themeColor="text1"/>
          <w:szCs w:val="20"/>
        </w:rPr>
        <w:t xml:space="preserve"> 0.</w:t>
      </w:r>
      <w:r w:rsidR="00D030EF" w:rsidRPr="00622CF5">
        <w:rPr>
          <w:color w:val="000000" w:themeColor="text1"/>
          <w:szCs w:val="20"/>
        </w:rPr>
        <w:t>3</w:t>
      </w:r>
      <w:r w:rsidRPr="00622CF5">
        <w:rPr>
          <w:color w:val="000000" w:themeColor="text1"/>
          <w:szCs w:val="20"/>
        </w:rPr>
        <w:t xml:space="preserve"> and </w:t>
      </w:r>
      <w:r w:rsidRPr="00622CF5">
        <w:rPr>
          <w:rFonts w:eastAsiaTheme="minorEastAsia"/>
          <w:color w:val="000000" w:themeColor="text1"/>
        </w:rPr>
        <w:t>39.</w:t>
      </w:r>
      <w:r w:rsidR="00D030EF" w:rsidRPr="00622CF5">
        <w:rPr>
          <w:rFonts w:eastAsiaTheme="minorEastAsia"/>
          <w:color w:val="000000" w:themeColor="text1"/>
        </w:rPr>
        <w:t>5</w:t>
      </w:r>
      <w:r w:rsidRPr="00622CF5">
        <w:rPr>
          <w:rFonts w:eastAsiaTheme="minorEastAsia"/>
          <w:color w:val="000000" w:themeColor="text1"/>
        </w:rPr>
        <w:t xml:space="preserve"> </w:t>
      </w:r>
      <w:r w:rsidRPr="00622CF5">
        <w:rPr>
          <w:color w:val="000000" w:themeColor="text1"/>
        </w:rPr>
        <w:sym w:font="Symbol" w:char="F0B1"/>
      </w:r>
      <w:r w:rsidRPr="00622CF5">
        <w:rPr>
          <w:color w:val="000000" w:themeColor="text1"/>
        </w:rPr>
        <w:t xml:space="preserve"> </w:t>
      </w:r>
      <w:r w:rsidR="00D030EF" w:rsidRPr="00622CF5">
        <w:rPr>
          <w:color w:val="000000" w:themeColor="text1"/>
        </w:rPr>
        <w:t>4.0</w:t>
      </w:r>
      <w:r w:rsidRPr="00622CF5">
        <w:rPr>
          <w:color w:val="000000" w:themeColor="text1"/>
        </w:rPr>
        <w:t xml:space="preserve"> </w:t>
      </w:r>
      <w:r w:rsidRPr="00622CF5">
        <w:rPr>
          <w:rFonts w:eastAsiaTheme="minorEastAsia"/>
          <w:color w:val="000000" w:themeColor="text1"/>
        </w:rPr>
        <w:t xml:space="preserve">mmol C </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respectively; Table 1). Although the water mass appeared well equilibrated with the atmosphere during P1604-C3, NCP</w:t>
      </w:r>
      <w:r w:rsidRPr="00622CF5">
        <w:rPr>
          <w:rFonts w:eastAsiaTheme="minorEastAsia"/>
          <w:color w:val="000000" w:themeColor="text1"/>
          <w:vertAlign w:val="subscript"/>
        </w:rPr>
        <w:t>prior</w:t>
      </w:r>
      <w:r w:rsidRPr="00622CF5">
        <w:rPr>
          <w:rFonts w:eastAsiaTheme="minorEastAsia"/>
          <w:color w:val="000000" w:themeColor="text1"/>
        </w:rPr>
        <w:t xml:space="preserve"> changed from slightly net heterotrophic at the beginning of the cycle (-10.7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to slightly net autotrophic (8.6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at the end, averaging -0.3 </w:t>
      </w:r>
      <w:r w:rsidRPr="00622CF5">
        <w:rPr>
          <w:color w:val="000000" w:themeColor="text1"/>
        </w:rPr>
        <w:sym w:font="Symbol" w:char="F0B1"/>
      </w:r>
      <w:r w:rsidRPr="00622CF5">
        <w:rPr>
          <w:color w:val="000000" w:themeColor="text1"/>
        </w:rPr>
        <w:t xml:space="preserve"> 5.6</w:t>
      </w:r>
      <w:r w:rsidRPr="00622CF5">
        <w:rPr>
          <w:rFonts w:eastAsiaTheme="minorEastAsia"/>
          <w:color w:val="000000" w:themeColor="text1"/>
        </w:rPr>
        <w:t xml:space="preserve">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NCP</w:t>
      </w:r>
      <w:r w:rsidRPr="00622CF5">
        <w:rPr>
          <w:rFonts w:eastAsiaTheme="minorEastAsia"/>
          <w:color w:val="000000" w:themeColor="text1"/>
          <w:vertAlign w:val="subscript"/>
        </w:rPr>
        <w:t>prior</w:t>
      </w:r>
      <w:r w:rsidRPr="00622CF5">
        <w:rPr>
          <w:rFonts w:eastAsiaTheme="minorEastAsia"/>
          <w:color w:val="000000" w:themeColor="text1"/>
        </w:rPr>
        <w:t xml:space="preserve"> showed clear diurnal amplitudes during P1604-C2 and C4, with increasing rates during daylight and decreasing rates at night (Fig. 3). The diurnal amplitude was, however, less pronounced during P1604-C3.</w:t>
      </w:r>
    </w:p>
    <w:p w14:paraId="4AF5B761" w14:textId="7B9348A9" w:rsidR="006A3E23" w:rsidRPr="00622CF5" w:rsidRDefault="00C94209" w:rsidP="006A3E23">
      <w:pPr>
        <w:spacing w:before="240" w:line="360" w:lineRule="auto"/>
        <w:outlineLvl w:val="0"/>
        <w:rPr>
          <w:rFonts w:eastAsiaTheme="minorEastAsia"/>
          <w:b/>
          <w:i/>
        </w:rPr>
      </w:pPr>
      <w:r w:rsidRPr="00622CF5">
        <w:rPr>
          <w:rFonts w:eastAsiaTheme="minorEastAsia"/>
          <w:b/>
          <w:i/>
          <w:color w:val="000000" w:themeColor="text1"/>
        </w:rPr>
        <w:t>4.</w:t>
      </w:r>
      <w:r w:rsidR="006A3E23" w:rsidRPr="00622CF5">
        <w:rPr>
          <w:rFonts w:eastAsiaTheme="minorEastAsia"/>
          <w:b/>
          <w:i/>
        </w:rPr>
        <w:t>2.5. Real-time Analysis of NCP (NCP</w:t>
      </w:r>
      <w:r w:rsidR="006A3E23" w:rsidRPr="00622CF5">
        <w:rPr>
          <w:rFonts w:eastAsiaTheme="minorEastAsia"/>
          <w:b/>
          <w:i/>
          <w:vertAlign w:val="subscript"/>
        </w:rPr>
        <w:t>inst</w:t>
      </w:r>
      <w:r w:rsidR="006A3E23" w:rsidRPr="00622CF5">
        <w:rPr>
          <w:rFonts w:eastAsiaTheme="minorEastAsia"/>
          <w:b/>
          <w:i/>
        </w:rPr>
        <w:t>)</w:t>
      </w:r>
    </w:p>
    <w:p w14:paraId="4F88EA84" w14:textId="2BB928EC" w:rsidR="006A3E23" w:rsidRPr="00622CF5" w:rsidRDefault="006A3E23" w:rsidP="006A3E23">
      <w:pPr>
        <w:spacing w:before="120" w:line="360" w:lineRule="auto"/>
        <w:ind w:firstLine="360"/>
        <w:outlineLvl w:val="0"/>
        <w:rPr>
          <w:rFonts w:eastAsiaTheme="minorEastAsia"/>
        </w:rPr>
      </w:pPr>
      <w:r w:rsidRPr="00622CF5">
        <w:rPr>
          <w:rFonts w:eastAsiaTheme="minorEastAsia"/>
        </w:rPr>
        <w:t>Real-time analysis of NCP data (NCP</w:t>
      </w:r>
      <w:r w:rsidRPr="00622CF5">
        <w:rPr>
          <w:rFonts w:eastAsiaTheme="minorEastAsia"/>
          <w:vertAlign w:val="subscript"/>
        </w:rPr>
        <w:t>inst</w:t>
      </w:r>
      <w:r w:rsidRPr="00622CF5">
        <w:rPr>
          <w:rFonts w:eastAsiaTheme="minorEastAsia"/>
        </w:rPr>
        <w:t>)</w:t>
      </w:r>
      <w:r w:rsidRPr="00622CF5">
        <w:rPr>
          <w:rFonts w:eastAsiaTheme="minorEastAsia"/>
          <w:b/>
        </w:rPr>
        <w:t xml:space="preserve"> </w:t>
      </w:r>
      <w:r w:rsidRPr="00622CF5">
        <w:rPr>
          <w:rFonts w:eastAsiaTheme="minorEastAsia"/>
        </w:rPr>
        <w:t xml:space="preserve">accounts </w:t>
      </w:r>
      <w:r w:rsidR="00256140" w:rsidRPr="00622CF5">
        <w:rPr>
          <w:rFonts w:eastAsiaTheme="minorEastAsia"/>
        </w:rPr>
        <w:t xml:space="preserve">mainly </w:t>
      </w:r>
      <w:r w:rsidRPr="00622CF5">
        <w:rPr>
          <w:rFonts w:eastAsiaTheme="minorEastAsia"/>
        </w:rPr>
        <w:t>for O</w:t>
      </w:r>
      <w:r w:rsidRPr="00622CF5">
        <w:rPr>
          <w:rFonts w:eastAsiaTheme="minorEastAsia"/>
          <w:vertAlign w:val="subscript"/>
        </w:rPr>
        <w:t>2</w:t>
      </w:r>
      <w:r w:rsidRPr="00622CF5">
        <w:rPr>
          <w:rFonts w:eastAsiaTheme="minorEastAsia"/>
        </w:rPr>
        <w:t xml:space="preserve">/Ar change over the previous 1 hour, including the instantaneous gas exchange coefficients. The system was </w:t>
      </w:r>
      <w:r w:rsidRPr="00622CF5">
        <w:rPr>
          <w:rFonts w:eastAsiaTheme="minorEastAsia"/>
          <w:color w:val="000000" w:themeColor="text1"/>
        </w:rPr>
        <w:t xml:space="preserve">net autotrophic </w:t>
      </w:r>
      <w:r w:rsidRPr="00622CF5">
        <w:rPr>
          <w:rFonts w:eastAsiaTheme="minorEastAsia"/>
        </w:rPr>
        <w:t>for</w:t>
      </w:r>
      <w:r w:rsidRPr="00622CF5">
        <w:rPr>
          <w:rFonts w:eastAsiaTheme="minorEastAsia"/>
          <w:color w:val="000000" w:themeColor="text1"/>
        </w:rPr>
        <w:t xml:space="preserve"> P1604-C2 and C4, decreasing from </w:t>
      </w:r>
      <w:r w:rsidRPr="00622CF5">
        <w:rPr>
          <w:rFonts w:eastAsiaTheme="minorEastAsia"/>
        </w:rPr>
        <w:t xml:space="preserve">9.7 to </w:t>
      </w:r>
      <w:r w:rsidRPr="00622CF5">
        <w:rPr>
          <w:rFonts w:eastAsiaTheme="minorEastAsia"/>
          <w:color w:val="000000" w:themeColor="text1"/>
        </w:rPr>
        <w:t>1.1 mmol C 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over the duration of C2 (Table S4) and subsequently increasing to </w:t>
      </w:r>
      <w:r w:rsidRPr="00622CF5">
        <w:rPr>
          <w:color w:val="000000"/>
        </w:rPr>
        <w:t>16.</w:t>
      </w:r>
      <w:r w:rsidR="00D030EF" w:rsidRPr="00622CF5">
        <w:rPr>
          <w:color w:val="000000"/>
        </w:rPr>
        <w:t>4</w:t>
      </w:r>
      <w:r w:rsidRPr="00622CF5">
        <w:rPr>
          <w:color w:val="000000"/>
        </w:rPr>
        <w:t xml:space="preserve"> </w:t>
      </w:r>
      <w:r w:rsidRPr="00622CF5">
        <w:rPr>
          <w:color w:val="000000"/>
        </w:rPr>
        <w:sym w:font="Symbol" w:char="F0B1"/>
      </w:r>
      <w:r w:rsidRPr="00622CF5">
        <w:rPr>
          <w:color w:val="000000"/>
        </w:rPr>
        <w:t xml:space="preserve"> 4.0 </w:t>
      </w:r>
      <w:r w:rsidRPr="00622CF5">
        <w:rPr>
          <w:rFonts w:eastAsiaTheme="minorEastAsia"/>
          <w:color w:val="000000" w:themeColor="text1"/>
        </w:rPr>
        <w:t>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for C4 (Tables 2 and S4). </w:t>
      </w:r>
      <w:r w:rsidRPr="00622CF5">
        <w:rPr>
          <w:rFonts w:eastAsiaTheme="minorEastAsia"/>
        </w:rPr>
        <w:t>NCP</w:t>
      </w:r>
      <w:r w:rsidR="00256140" w:rsidRPr="00622CF5">
        <w:rPr>
          <w:rFonts w:eastAsiaTheme="minorEastAsia"/>
          <w:vertAlign w:val="subscript"/>
        </w:rPr>
        <w:t>inst</w:t>
      </w:r>
      <w:r w:rsidRPr="00622CF5">
        <w:rPr>
          <w:rFonts w:eastAsiaTheme="minorEastAsia"/>
        </w:rPr>
        <w:t xml:space="preserve"> indicates </w:t>
      </w:r>
      <w:r w:rsidRPr="00622CF5">
        <w:rPr>
          <w:rFonts w:eastAsiaTheme="minorEastAsia"/>
          <w:color w:val="000000" w:themeColor="text1"/>
        </w:rPr>
        <w:t>a slightly net heterotrophic system  (-0.1</w:t>
      </w:r>
      <w:r w:rsidRPr="00622CF5">
        <w:rPr>
          <w:color w:val="000000"/>
        </w:rPr>
        <w:sym w:font="Symbol" w:char="F0B1"/>
      </w:r>
      <w:r w:rsidRPr="00622CF5">
        <w:rPr>
          <w:color w:val="000000"/>
        </w:rPr>
        <w:t xml:space="preserve"> 1.</w:t>
      </w:r>
      <w:r w:rsidR="00D030EF" w:rsidRPr="00622CF5">
        <w:rPr>
          <w:color w:val="000000"/>
        </w:rPr>
        <w:t>2</w:t>
      </w:r>
      <w:r w:rsidRPr="00622CF5">
        <w:rPr>
          <w:rFonts w:eastAsiaTheme="minorEastAsia"/>
          <w:color w:val="000000" w:themeColor="text1"/>
        </w:rPr>
        <w:t xml:space="preserve">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during P1604-C3.</w:t>
      </w:r>
    </w:p>
    <w:p w14:paraId="5299A178" w14:textId="59AB85FA" w:rsidR="006A3E23" w:rsidRPr="00622CF5" w:rsidRDefault="006A3E23" w:rsidP="006A3E23">
      <w:pPr>
        <w:spacing w:before="120" w:line="360" w:lineRule="auto"/>
        <w:ind w:firstLine="360"/>
        <w:outlineLvl w:val="0"/>
        <w:rPr>
          <w:rFonts w:eastAsiaTheme="minorEastAsia"/>
        </w:rPr>
      </w:pPr>
      <w:r w:rsidRPr="00622CF5">
        <w:rPr>
          <w:rFonts w:eastAsiaTheme="minorEastAsia"/>
        </w:rPr>
        <w:t>NCP</w:t>
      </w:r>
      <w:r w:rsidR="00256140" w:rsidRPr="00622CF5">
        <w:rPr>
          <w:rFonts w:eastAsiaTheme="minorEastAsia"/>
          <w:vertAlign w:val="subscript"/>
        </w:rPr>
        <w:t>inst</w:t>
      </w:r>
      <w:r w:rsidRPr="00622CF5">
        <w:rPr>
          <w:rFonts w:eastAsiaTheme="minorEastAsia"/>
          <w:vertAlign w:val="subscript"/>
        </w:rPr>
        <w:t xml:space="preserve"> </w:t>
      </w:r>
      <w:r w:rsidRPr="00622CF5">
        <w:rPr>
          <w:rFonts w:eastAsiaTheme="minorEastAsia"/>
        </w:rPr>
        <w:t xml:space="preserve">estimates were net autotrophic for P1706-C1 (77.8 </w:t>
      </w:r>
      <w:r w:rsidRPr="00622CF5">
        <w:rPr>
          <w:color w:val="000000"/>
        </w:rPr>
        <w:sym w:font="Symbol" w:char="F0B1"/>
      </w:r>
      <w:r w:rsidRPr="00622CF5">
        <w:rPr>
          <w:color w:val="000000"/>
        </w:rPr>
        <w:t xml:space="preserve"> 0.5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bCs/>
          <w:color w:val="000000"/>
        </w:rPr>
        <w:t xml:space="preserve">) and </w:t>
      </w:r>
      <w:r w:rsidRPr="00622CF5">
        <w:rPr>
          <w:rFonts w:eastAsiaTheme="minorEastAsia"/>
        </w:rPr>
        <w:t>net heterotrophic for P1706-C2 (-14.</w:t>
      </w:r>
      <w:r w:rsidR="00D030EF" w:rsidRPr="00622CF5">
        <w:rPr>
          <w:rFonts w:eastAsiaTheme="minorEastAsia"/>
        </w:rPr>
        <w:t>3</w:t>
      </w:r>
      <w:r w:rsidRPr="00622CF5">
        <w:rPr>
          <w:rFonts w:eastAsiaTheme="minorEastAsia"/>
        </w:rPr>
        <w:t xml:space="preserve"> </w:t>
      </w:r>
      <w:r w:rsidRPr="00622CF5">
        <w:rPr>
          <w:color w:val="000000"/>
        </w:rPr>
        <w:sym w:font="Symbol" w:char="F0B1"/>
      </w:r>
      <w:r w:rsidRPr="00622CF5">
        <w:rPr>
          <w:color w:val="000000"/>
        </w:rPr>
        <w:t xml:space="preserve"> 11.3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bCs/>
          <w:color w:val="000000"/>
        </w:rPr>
        <w:t>). For cycles 3 and 4,</w:t>
      </w:r>
      <w:r w:rsidRPr="00622CF5">
        <w:rPr>
          <w:rFonts w:eastAsiaTheme="minorEastAsia"/>
        </w:rPr>
        <w:t xml:space="preserve"> the signals were </w:t>
      </w:r>
      <w:r w:rsidRPr="00622CF5">
        <w:rPr>
          <w:rFonts w:eastAsiaTheme="minorEastAsia"/>
        </w:rPr>
        <w:lastRenderedPageBreak/>
        <w:t>strongly affected by ship movements through other waters mixed in with the relatively narrow filament. Consequently, we view these NCP</w:t>
      </w:r>
      <w:r w:rsidRPr="00622CF5">
        <w:rPr>
          <w:rFonts w:eastAsiaTheme="minorEastAsia"/>
          <w:vertAlign w:val="subscript"/>
        </w:rPr>
        <w:t>RT</w:t>
      </w:r>
      <w:r w:rsidRPr="00622CF5">
        <w:rPr>
          <w:rFonts w:eastAsiaTheme="minorEastAsia"/>
        </w:rPr>
        <w:t xml:space="preserve"> estimates as unreliable and do not discuss them further.</w:t>
      </w:r>
    </w:p>
    <w:p w14:paraId="184F80B4" w14:textId="77777777" w:rsidR="006A3E23" w:rsidRPr="00622CF5" w:rsidRDefault="006A3E23" w:rsidP="006A3E23">
      <w:pPr>
        <w:spacing w:before="240" w:line="360" w:lineRule="auto"/>
        <w:outlineLvl w:val="0"/>
        <w:rPr>
          <w:rFonts w:eastAsiaTheme="minorEastAsia"/>
          <w:b/>
          <w:i/>
        </w:rPr>
      </w:pPr>
      <w:r w:rsidRPr="00622CF5">
        <w:rPr>
          <w:rFonts w:eastAsiaTheme="minorEastAsia"/>
          <w:b/>
          <w:i/>
        </w:rPr>
        <w:t>4.2.6</w:t>
      </w:r>
      <w:r w:rsidRPr="00622CF5">
        <w:rPr>
          <w:rFonts w:eastAsiaTheme="minorEastAsia"/>
          <w:i/>
        </w:rPr>
        <w:t xml:space="preserve"> </w:t>
      </w:r>
      <w:r w:rsidRPr="00622CF5">
        <w:rPr>
          <w:rFonts w:eastAsiaTheme="minorEastAsia"/>
          <w:b/>
          <w:i/>
        </w:rPr>
        <w:t>Gross Primary Production based on NCP (GPP</w:t>
      </w:r>
      <w:r w:rsidRPr="00622CF5">
        <w:rPr>
          <w:rFonts w:eastAsiaTheme="minorEastAsia"/>
          <w:b/>
          <w:i/>
          <w:vertAlign w:val="subscript"/>
        </w:rPr>
        <w:t>O2/Ar</w:t>
      </w:r>
      <w:r w:rsidRPr="00622CF5">
        <w:rPr>
          <w:rFonts w:eastAsiaTheme="minorEastAsia"/>
          <w:b/>
          <w:i/>
        </w:rPr>
        <w:t>)</w:t>
      </w:r>
    </w:p>
    <w:p w14:paraId="3D09497D" w14:textId="77777777" w:rsidR="006A3E23" w:rsidRPr="00622CF5" w:rsidRDefault="006A3E23" w:rsidP="006A3E23">
      <w:pPr>
        <w:spacing w:before="120" w:line="360" w:lineRule="auto"/>
        <w:ind w:firstLine="360"/>
        <w:outlineLvl w:val="0"/>
        <w:rPr>
          <w:rFonts w:eastAsiaTheme="minorEastAsia"/>
        </w:rPr>
      </w:pPr>
      <w:r w:rsidRPr="00622CF5">
        <w:rPr>
          <w:rFonts w:eastAsiaTheme="minorEastAsia"/>
        </w:rPr>
        <w:t>GPP</w:t>
      </w:r>
      <w:r w:rsidRPr="00622CF5">
        <w:rPr>
          <w:rFonts w:eastAsiaTheme="minorEastAsia"/>
          <w:vertAlign w:val="subscript"/>
        </w:rPr>
        <w:t>O2/Ar</w:t>
      </w:r>
      <w:r w:rsidRPr="00622CF5">
        <w:rPr>
          <w:rFonts w:eastAsiaTheme="minorEastAsia"/>
        </w:rPr>
        <w:t xml:space="preserve"> averaged 42 </w:t>
      </w:r>
      <w:r w:rsidRPr="00622CF5">
        <w:rPr>
          <w:color w:val="000000"/>
        </w:rPr>
        <w:sym w:font="Symbol" w:char="F0B1"/>
      </w:r>
      <w:r w:rsidRPr="00622CF5">
        <w:rPr>
          <w:color w:val="000000"/>
        </w:rPr>
        <w:t xml:space="preserve"> 9</w:t>
      </w:r>
      <w:r w:rsidRPr="00622CF5">
        <w:rPr>
          <w:rFonts w:eastAsiaTheme="minorEastAsia"/>
        </w:rPr>
        <w:t xml:space="preserve"> and ~130</w:t>
      </w:r>
      <w:r w:rsidRPr="00622CF5">
        <w:rPr>
          <w:bCs/>
          <w:color w:val="000000"/>
        </w:rPr>
        <w:t xml:space="preserve"> 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rFonts w:eastAsiaTheme="minorEastAsia"/>
        </w:rPr>
        <w:t xml:space="preserve"> </w:t>
      </w:r>
      <w:r w:rsidRPr="00622CF5">
        <w:rPr>
          <w:bCs/>
          <w:color w:val="000000"/>
        </w:rPr>
        <w:t xml:space="preserve">for </w:t>
      </w:r>
      <w:r w:rsidRPr="00622CF5">
        <w:rPr>
          <w:rFonts w:eastAsiaTheme="minorEastAsia"/>
        </w:rPr>
        <w:t xml:space="preserve">P1604-C2 and C3, respectively. </w:t>
      </w:r>
      <w:r w:rsidRPr="00622CF5">
        <w:rPr>
          <w:bCs/>
          <w:color w:val="000000"/>
        </w:rPr>
        <w:t xml:space="preserve"> No error determination could be made for C3 as the respiration measurements during days 1 and 2 were positive values when the ship moved through different water masses; hence, only day 3 date could be used for this cycle. High </w:t>
      </w:r>
      <w:r w:rsidRPr="00622CF5">
        <w:rPr>
          <w:rFonts w:eastAsiaTheme="minorEastAsia"/>
        </w:rPr>
        <w:t>GPP</w:t>
      </w:r>
      <w:r w:rsidRPr="00622CF5">
        <w:rPr>
          <w:rFonts w:eastAsiaTheme="minorEastAsia"/>
          <w:vertAlign w:val="subscript"/>
        </w:rPr>
        <w:t>O2/Ar</w:t>
      </w:r>
      <w:r w:rsidRPr="00622CF5">
        <w:rPr>
          <w:rFonts w:eastAsiaTheme="minorEastAsia"/>
          <w:b/>
          <w:vertAlign w:val="subscript"/>
        </w:rPr>
        <w:t xml:space="preserve"> </w:t>
      </w:r>
      <w:r w:rsidRPr="00622CF5">
        <w:rPr>
          <w:rFonts w:eastAsiaTheme="minorEastAsia"/>
        </w:rPr>
        <w:t xml:space="preserve">rates were estimated for nearshore cycles </w:t>
      </w:r>
      <w:r w:rsidRPr="00622CF5">
        <w:rPr>
          <w:bCs/>
          <w:color w:val="000000"/>
        </w:rPr>
        <w:t>P1604-C4 (</w:t>
      </w:r>
      <w:r w:rsidRPr="00622CF5">
        <w:rPr>
          <w:rFonts w:eastAsiaTheme="minorEastAsia"/>
        </w:rPr>
        <w:t xml:space="preserve">4348 </w:t>
      </w:r>
      <w:r w:rsidRPr="00622CF5">
        <w:rPr>
          <w:color w:val="000000"/>
        </w:rPr>
        <w:sym w:font="Symbol" w:char="F0B1"/>
      </w:r>
      <w:r w:rsidRPr="00622CF5">
        <w:rPr>
          <w:color w:val="000000"/>
        </w:rPr>
        <w:t xml:space="preserve"> 171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rFonts w:eastAsiaTheme="minorEastAsia"/>
        </w:rPr>
        <w:t xml:space="preserve">) and P1706-C1 (1082 </w:t>
      </w:r>
      <w:r w:rsidRPr="00622CF5">
        <w:rPr>
          <w:color w:val="000000"/>
        </w:rPr>
        <w:sym w:font="Symbol" w:char="F0B1"/>
      </w:r>
      <w:r w:rsidRPr="00622CF5">
        <w:rPr>
          <w:color w:val="000000"/>
        </w:rPr>
        <w:t xml:space="preserve"> 134 </w:t>
      </w:r>
      <w:r w:rsidRPr="00622CF5">
        <w:rPr>
          <w:rFonts w:eastAsiaTheme="minorEastAsia"/>
        </w:rPr>
        <w:t>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For P1706-C2, estimated GPP declined to 401</w:t>
      </w:r>
      <w:r w:rsidRPr="00622CF5">
        <w:rPr>
          <w:color w:val="000000"/>
        </w:rPr>
        <w:sym w:font="Symbol" w:char="F0B1"/>
      </w:r>
      <w:r w:rsidRPr="00622CF5">
        <w:rPr>
          <w:color w:val="000000"/>
        </w:rPr>
        <w:t xml:space="preserve"> </w:t>
      </w:r>
      <w:r w:rsidRPr="00622CF5">
        <w:rPr>
          <w:rFonts w:eastAsiaTheme="minorEastAsia"/>
        </w:rPr>
        <w:t>52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As noted above, estimates for P1706-C3 and C4 were compromised by ship movements through mixed waters.</w:t>
      </w:r>
    </w:p>
    <w:p w14:paraId="285520EB" w14:textId="77777777" w:rsidR="006A3E23" w:rsidRPr="00622CF5" w:rsidRDefault="006A3E23" w:rsidP="006A3E23">
      <w:pPr>
        <w:spacing w:before="240" w:line="360" w:lineRule="auto"/>
        <w:rPr>
          <w:rFonts w:eastAsiaTheme="minorEastAsia"/>
          <w:i/>
        </w:rPr>
      </w:pPr>
      <w:r w:rsidRPr="00622CF5">
        <w:rPr>
          <w:rFonts w:eastAsiaTheme="minorEastAsia"/>
          <w:b/>
          <w:i/>
        </w:rPr>
        <w:t>4.2.7. GPP</w:t>
      </w:r>
      <w:r w:rsidRPr="00622CF5">
        <w:rPr>
          <w:rFonts w:eastAsiaTheme="minorEastAsia"/>
          <w:b/>
          <w:i/>
          <w:vertAlign w:val="subscript"/>
        </w:rPr>
        <w:t>FRRF</w:t>
      </w:r>
      <w:r w:rsidRPr="00622CF5">
        <w:rPr>
          <w:rFonts w:eastAsiaTheme="minorEastAsia"/>
          <w:b/>
          <w:i/>
        </w:rPr>
        <w:t xml:space="preserve"> Estimates</w:t>
      </w:r>
    </w:p>
    <w:p w14:paraId="5A1E5BA6" w14:textId="1C4F2564" w:rsidR="006A3E23" w:rsidRPr="00622CF5" w:rsidRDefault="006A3E23" w:rsidP="006A3E23">
      <w:pPr>
        <w:spacing w:line="360" w:lineRule="auto"/>
        <w:outlineLvl w:val="0"/>
        <w:rPr>
          <w:rFonts w:eastAsiaTheme="minorEastAsia"/>
          <w:b/>
        </w:rPr>
      </w:pPr>
      <w:r w:rsidRPr="00622CF5">
        <w:rPr>
          <w:rFonts w:eastAsiaTheme="minorEastAsia"/>
        </w:rPr>
        <w:t>No FRRF measurements were conducted during P1604. For P1706, mean GPP</w:t>
      </w:r>
      <w:r w:rsidRPr="00622CF5">
        <w:rPr>
          <w:rFonts w:eastAsiaTheme="minorEastAsia"/>
          <w:vertAlign w:val="subscript"/>
        </w:rPr>
        <w:t>FRRF</w:t>
      </w:r>
      <w:r w:rsidRPr="00622CF5">
        <w:rPr>
          <w:rFonts w:eastAsiaTheme="minorEastAsia"/>
        </w:rPr>
        <w:t xml:space="preserve"> estimates declined progressively following along onshore-to-offshore filament transport of upwelled water from 934 </w:t>
      </w:r>
      <w:r w:rsidRPr="00622CF5">
        <w:rPr>
          <w:rFonts w:eastAsiaTheme="minorEastAsia"/>
        </w:rPr>
        <w:sym w:font="Symbol" w:char="F0B1"/>
      </w:r>
      <w:r w:rsidRPr="00622CF5">
        <w:rPr>
          <w:rFonts w:eastAsiaTheme="minorEastAsia"/>
        </w:rPr>
        <w:t xml:space="preserve"> 207 to 630 </w:t>
      </w:r>
      <w:r w:rsidRPr="00622CF5">
        <w:rPr>
          <w:rFonts w:eastAsiaTheme="minorEastAsia"/>
        </w:rPr>
        <w:sym w:font="Symbol" w:char="F0B1"/>
      </w:r>
      <w:r w:rsidRPr="00622CF5">
        <w:rPr>
          <w:rFonts w:eastAsiaTheme="minorEastAsia"/>
        </w:rPr>
        <w:t xml:space="preserve"> 122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C1 and C2, respectively, to 115 </w:t>
      </w:r>
      <w:r w:rsidRPr="00622CF5">
        <w:rPr>
          <w:rFonts w:eastAsiaTheme="minorEastAsia"/>
        </w:rPr>
        <w:sym w:font="Symbol" w:char="F0B1"/>
      </w:r>
      <w:r w:rsidRPr="00622CF5">
        <w:rPr>
          <w:rFonts w:eastAsiaTheme="minorEastAsia"/>
        </w:rPr>
        <w:t xml:space="preserve"> 25 and 35 </w:t>
      </w:r>
      <w:r w:rsidRPr="00622CF5">
        <w:rPr>
          <w:rFonts w:eastAsiaTheme="minorEastAsia"/>
        </w:rPr>
        <w:sym w:font="Symbol" w:char="F0B1"/>
      </w:r>
      <w:r w:rsidRPr="00622CF5">
        <w:rPr>
          <w:rFonts w:eastAsiaTheme="minorEastAsia"/>
        </w:rPr>
        <w:t xml:space="preserve"> 1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for C3 and C4 (Fig. 4F, Table 1). For P1706-C1, diurnally averaged GPP increased with time spent in the water mass (519 to 1148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D1 to D3; Table S4). For other P1706 cycles, GPP was relatively constant or decreased slightl</w:t>
      </w:r>
      <w:r w:rsidR="00256140" w:rsidRPr="00622CF5">
        <w:rPr>
          <w:rFonts w:eastAsiaTheme="minorEastAsia"/>
        </w:rPr>
        <w:t>y</w:t>
      </w:r>
      <w:r w:rsidRPr="00622CF5">
        <w:rPr>
          <w:rFonts w:eastAsiaTheme="minorEastAsia"/>
        </w:rPr>
        <w:t xml:space="preserve"> (Table S4). As shown in Fig. 4, GPP rates showed a distinct diurnal periodicit</w:t>
      </w:r>
      <w:r w:rsidR="00256140" w:rsidRPr="00622CF5">
        <w:rPr>
          <w:rFonts w:eastAsiaTheme="minorEastAsia"/>
        </w:rPr>
        <w:t>y</w:t>
      </w:r>
      <w:r w:rsidRPr="00622CF5">
        <w:rPr>
          <w:rFonts w:eastAsiaTheme="minorEastAsia"/>
        </w:rPr>
        <w:t xml:space="preserve"> with notably higher rates during the noon/afternoon hours. Spikes during P1706-C1 and C2 are most associated with occasional net tows when the ship briefly left the drift array and entered water parcels with higher surface Chl </w:t>
      </w:r>
      <w:r w:rsidRPr="005D0BEF">
        <w:rPr>
          <w:rFonts w:eastAsiaTheme="minorEastAsia"/>
          <w:i/>
          <w:rPrChange w:id="78" w:author="Sven Kranz" w:date="2020-02-24T10:44:00Z">
            <w:rPr>
              <w:rFonts w:eastAsiaTheme="minorEastAsia"/>
            </w:rPr>
          </w:rPrChange>
        </w:rPr>
        <w:t>a</w:t>
      </w:r>
      <w:r w:rsidRPr="00622CF5">
        <w:rPr>
          <w:rFonts w:eastAsiaTheme="minorEastAsia"/>
        </w:rPr>
        <w:t xml:space="preserve">. </w:t>
      </w:r>
    </w:p>
    <w:p w14:paraId="6EBD70B3" w14:textId="1E7CF136" w:rsidR="006A3E23" w:rsidRPr="00622CF5" w:rsidRDefault="00C94209" w:rsidP="006A3E23">
      <w:pPr>
        <w:spacing w:before="240" w:line="360" w:lineRule="auto"/>
        <w:rPr>
          <w:rFonts w:eastAsiaTheme="minorEastAsia"/>
          <w:b/>
        </w:rPr>
      </w:pPr>
      <w:r w:rsidRPr="00622CF5">
        <w:rPr>
          <w:rFonts w:eastAsiaTheme="minorEastAsia"/>
          <w:b/>
        </w:rPr>
        <w:t>4</w:t>
      </w:r>
      <w:r w:rsidR="006A3E23" w:rsidRPr="00622CF5">
        <w:rPr>
          <w:rFonts w:eastAsiaTheme="minorEastAsia"/>
          <w:b/>
        </w:rPr>
        <w:t>.</w:t>
      </w:r>
      <w:r w:rsidRPr="00622CF5">
        <w:rPr>
          <w:rFonts w:eastAsiaTheme="minorEastAsia"/>
          <w:b/>
        </w:rPr>
        <w:t>3.</w:t>
      </w:r>
      <w:r w:rsidR="006A3E23" w:rsidRPr="00622CF5">
        <w:rPr>
          <w:rFonts w:eastAsiaTheme="minorEastAsia"/>
          <w:b/>
        </w:rPr>
        <w:t xml:space="preserve"> Photophysiology and Light </w:t>
      </w:r>
      <w:del w:id="79" w:author="Sven Kranz" w:date="2020-02-24T13:19:00Z">
        <w:r w:rsidR="006A3E23" w:rsidRPr="00622CF5" w:rsidDel="00095C8F">
          <w:rPr>
            <w:rFonts w:eastAsiaTheme="minorEastAsia"/>
            <w:b/>
          </w:rPr>
          <w:delText>Acclimatization</w:delText>
        </w:r>
      </w:del>
      <w:ins w:id="80" w:author="Sven Kranz" w:date="2020-02-24T13:19:00Z">
        <w:r w:rsidR="00095C8F">
          <w:rPr>
            <w:rFonts w:eastAsiaTheme="minorEastAsia"/>
            <w:b/>
          </w:rPr>
          <w:t>Acclimation</w:t>
        </w:r>
      </w:ins>
    </w:p>
    <w:p w14:paraId="5E722EB6" w14:textId="152EF200" w:rsidR="00256140" w:rsidRPr="003D1EAD" w:rsidRDefault="006A3E23" w:rsidP="00CD3E44">
      <w:pPr>
        <w:spacing w:before="120" w:line="360" w:lineRule="auto"/>
        <w:rPr>
          <w:rFonts w:eastAsiaTheme="minorEastAsia"/>
          <w:color w:val="FF0000"/>
          <w:rPrChange w:id="81" w:author="Sven Kranz" w:date="2020-02-24T10:53:00Z">
            <w:rPr>
              <w:rFonts w:eastAsiaTheme="minorEastAsia"/>
            </w:rPr>
          </w:rPrChange>
        </w:rPr>
      </w:pPr>
      <w:del w:id="82" w:author="Sven Kranz" w:date="2020-02-24T12:24:00Z">
        <w:r w:rsidRPr="003D1EAD" w:rsidDel="00F034A7">
          <w:rPr>
            <w:rFonts w:eastAsiaTheme="minorEastAsia"/>
            <w:color w:val="FF0000"/>
            <w:rPrChange w:id="83" w:author="Sven Kranz" w:date="2020-02-24T10:50:00Z">
              <w:rPr>
                <w:rFonts w:eastAsiaTheme="minorEastAsia"/>
              </w:rPr>
            </w:rPrChange>
          </w:rPr>
          <w:delText>Changes in production are not only associated with light intensity, nutrient availability or phytoplankton abundance</w:delText>
        </w:r>
        <w:r w:rsidR="00D030EF" w:rsidRPr="003D1EAD" w:rsidDel="00F034A7">
          <w:rPr>
            <w:rFonts w:eastAsiaTheme="minorEastAsia"/>
            <w:color w:val="FF0000"/>
            <w:rPrChange w:id="84" w:author="Sven Kranz" w:date="2020-02-24T10:50:00Z">
              <w:rPr>
                <w:rFonts w:eastAsiaTheme="minorEastAsia"/>
              </w:rPr>
            </w:rPrChange>
          </w:rPr>
          <w:delText>.</w:delText>
        </w:r>
        <w:r w:rsidRPr="003D1EAD" w:rsidDel="00F034A7">
          <w:rPr>
            <w:rFonts w:eastAsiaTheme="minorEastAsia"/>
            <w:color w:val="FF0000"/>
            <w:rPrChange w:id="85" w:author="Sven Kranz" w:date="2020-02-24T10:50:00Z">
              <w:rPr>
                <w:rFonts w:eastAsiaTheme="minorEastAsia"/>
              </w:rPr>
            </w:rPrChange>
          </w:rPr>
          <w:delText xml:space="preserve"> </w:delText>
        </w:r>
        <w:r w:rsidR="00D030EF" w:rsidRPr="003D1EAD" w:rsidDel="00F034A7">
          <w:rPr>
            <w:rFonts w:eastAsiaTheme="minorEastAsia"/>
            <w:color w:val="FF0000"/>
            <w:rPrChange w:id="86" w:author="Sven Kranz" w:date="2020-02-24T10:50:00Z">
              <w:rPr>
                <w:rFonts w:eastAsiaTheme="minorEastAsia"/>
              </w:rPr>
            </w:rPrChange>
          </w:rPr>
          <w:delText>L</w:delText>
        </w:r>
        <w:r w:rsidRPr="003D1EAD" w:rsidDel="00F034A7">
          <w:rPr>
            <w:rFonts w:eastAsiaTheme="minorEastAsia"/>
            <w:color w:val="FF0000"/>
            <w:rPrChange w:id="87" w:author="Sven Kranz" w:date="2020-02-24T10:50:00Z">
              <w:rPr>
                <w:rFonts w:eastAsiaTheme="minorEastAsia"/>
              </w:rPr>
            </w:rPrChange>
          </w:rPr>
          <w:delText xml:space="preserve">ight acclimatization can play a large role in the ability of phytoplankton to utilize available light efficiently or dissipate excess light. As such, we evaluated photophysiology and light absorption characteristics for all P1706 cycles (Figs. S1). </w:delText>
        </w:r>
      </w:del>
      <w:r w:rsidRPr="00622CF5">
        <w:rPr>
          <w:rFonts w:eastAsiaTheme="minorEastAsia"/>
        </w:rPr>
        <w:t>The maximum quantum yield (F</w:t>
      </w:r>
      <w:r w:rsidRPr="00622CF5">
        <w:rPr>
          <w:rFonts w:eastAsiaTheme="minorEastAsia"/>
          <w:vertAlign w:val="subscript"/>
        </w:rPr>
        <w:t>v</w:t>
      </w:r>
      <w:r w:rsidRPr="00622CF5">
        <w:rPr>
          <w:rFonts w:eastAsiaTheme="minorEastAsia"/>
        </w:rPr>
        <w:t>/F</w:t>
      </w:r>
      <w:r w:rsidRPr="00622CF5">
        <w:rPr>
          <w:rFonts w:eastAsiaTheme="minorEastAsia"/>
          <w:vertAlign w:val="subscript"/>
        </w:rPr>
        <w:t>m</w:t>
      </w:r>
      <w:r w:rsidRPr="00622CF5">
        <w:rPr>
          <w:rFonts w:eastAsiaTheme="minorEastAsia"/>
        </w:rPr>
        <w:t xml:space="preserve">) of the </w:t>
      </w:r>
      <w:r w:rsidR="00622CF5" w:rsidRPr="00622CF5">
        <w:rPr>
          <w:rFonts w:eastAsiaTheme="minorEastAsia"/>
        </w:rPr>
        <w:t>dark-adapted</w:t>
      </w:r>
      <w:r w:rsidRPr="00622CF5">
        <w:rPr>
          <w:rFonts w:eastAsiaTheme="minorEastAsia"/>
        </w:rPr>
        <w:t xml:space="preserve"> phytoplankton community for P1706-C1 was around 0.48 to 0.5 during nighttime and morning hours but dipped to ~0.4 at the end of the photoperiod of D2 and D3</w:t>
      </w:r>
      <w:ins w:id="88" w:author="Sven Kranz" w:date="2020-02-24T10:51:00Z">
        <w:r w:rsidR="003D1EAD">
          <w:rPr>
            <w:rFonts w:eastAsiaTheme="minorEastAsia"/>
          </w:rPr>
          <w:t xml:space="preserve"> (Fig. S1)</w:t>
        </w:r>
      </w:ins>
      <w:r w:rsidRPr="00622CF5">
        <w:rPr>
          <w:rFonts w:eastAsiaTheme="minorEastAsia"/>
        </w:rPr>
        <w:t>. Values of ~0.5 are the maximum measurable in non-stressed cells using single turnover measurements with our FRRF instrument. For P1706-C2, Fv/Fm was lower (0.39-0.42) during night and morning hours, but also showed a relative decline towards the end of each photoperiod. Fv/Fm increased steadily from 0.4 to ~0.49 during P1706-</w:t>
      </w:r>
      <w:r w:rsidRPr="00622CF5">
        <w:rPr>
          <w:rFonts w:eastAsiaTheme="minorEastAsia"/>
        </w:rPr>
        <w:lastRenderedPageBreak/>
        <w:t>C3 but was  relatively constant (~0.45) for P1706-C4. Both of these cycles</w:t>
      </w:r>
      <w:r w:rsidR="00D030EF" w:rsidRPr="00622CF5">
        <w:rPr>
          <w:rFonts w:eastAsiaTheme="minorEastAsia"/>
        </w:rPr>
        <w:t xml:space="preserve"> (C3 and C4)</w:t>
      </w:r>
      <w:r w:rsidRPr="00622CF5">
        <w:rPr>
          <w:rFonts w:eastAsiaTheme="minorEastAsia"/>
        </w:rPr>
        <w:t xml:space="preserve"> were dominated by smaller phytoplankton, mainly cyanobacteria, and neither displayed the distinct </w:t>
      </w:r>
      <w:r w:rsidR="00D030EF" w:rsidRPr="00622CF5">
        <w:rPr>
          <w:rFonts w:eastAsiaTheme="minorEastAsia"/>
        </w:rPr>
        <w:t xml:space="preserve">diel </w:t>
      </w:r>
      <w:r w:rsidRPr="00622CF5">
        <w:rPr>
          <w:rFonts w:eastAsiaTheme="minorEastAsia"/>
        </w:rPr>
        <w:t xml:space="preserve">decreases in Fv/Fm </w:t>
      </w:r>
      <w:r w:rsidR="00D030EF" w:rsidRPr="00622CF5">
        <w:rPr>
          <w:rFonts w:eastAsiaTheme="minorEastAsia"/>
        </w:rPr>
        <w:t>as seen un</w:t>
      </w:r>
      <w:r w:rsidRPr="00622CF5">
        <w:rPr>
          <w:rFonts w:eastAsiaTheme="minorEastAsia"/>
        </w:rPr>
        <w:t xml:space="preserve"> C1 and C2.</w:t>
      </w:r>
      <w:r w:rsidR="00B73CAB" w:rsidRPr="00622CF5">
        <w:t xml:space="preserve"> </w:t>
      </w:r>
      <w:del w:id="89" w:author="Sven Kranz" w:date="2020-02-24T12:25:00Z">
        <w:r w:rsidR="008B51AB" w:rsidRPr="003D1EAD" w:rsidDel="00F034A7">
          <w:rPr>
            <w:rFonts w:eastAsiaTheme="minorEastAsia"/>
            <w:color w:val="FF0000"/>
            <w:rPrChange w:id="90" w:author="Sven Kranz" w:date="2020-02-24T10:51:00Z">
              <w:rPr>
                <w:rFonts w:eastAsiaTheme="minorEastAsia"/>
              </w:rPr>
            </w:rPrChange>
          </w:rPr>
          <w:delText xml:space="preserve">Generally, lower overall Fv/Fm values indicate conditions that negatively affect photosystem function in the phytoplankton community, such as iron (Fe) limitation. </w:delText>
        </w:r>
        <w:r w:rsidR="00B73CAB" w:rsidRPr="003D1EAD" w:rsidDel="00F034A7">
          <w:rPr>
            <w:color w:val="FF0000"/>
            <w:rPrChange w:id="91" w:author="Sven Kranz" w:date="2020-02-24T10:51:00Z">
              <w:rPr/>
            </w:rPrChange>
          </w:rPr>
          <w:delText xml:space="preserve">Iron limitation is yet not only associated with a loss in quantum yield efficiency but more importantly the optical absorption cross section of the photosystem </w:delText>
        </w:r>
        <w:r w:rsidR="00B73CAB" w:rsidRPr="003D1EAD" w:rsidDel="00F034A7">
          <w:rPr>
            <w:rFonts w:eastAsiaTheme="minorEastAsia"/>
            <w:color w:val="FF0000"/>
            <w:rPrChange w:id="92" w:author="Sven Kranz" w:date="2020-02-24T10:51:00Z">
              <w:rPr>
                <w:rFonts w:eastAsiaTheme="minorEastAsia"/>
              </w:rPr>
            </w:rPrChange>
          </w:rPr>
          <w:delText>(</w:delText>
        </w:r>
        <w:r w:rsidR="00B73CAB" w:rsidRPr="003D1EAD" w:rsidDel="00F034A7">
          <w:rPr>
            <w:rFonts w:ascii="Symbol" w:eastAsiaTheme="minorEastAsia" w:hAnsi="Symbol"/>
            <w:color w:val="FF0000"/>
            <w:rPrChange w:id="93" w:author="Sven Kranz" w:date="2020-02-24T10:51:00Z">
              <w:rPr>
                <w:rFonts w:ascii="Symbol" w:eastAsiaTheme="minorEastAsia" w:hAnsi="Symbol"/>
              </w:rPr>
            </w:rPrChange>
          </w:rPr>
          <w:delText></w:delText>
        </w:r>
        <w:r w:rsidR="00B73CAB" w:rsidRPr="003D1EAD" w:rsidDel="00F034A7">
          <w:rPr>
            <w:rFonts w:eastAsiaTheme="minorEastAsia"/>
            <w:color w:val="FF0000"/>
            <w:rPrChange w:id="94" w:author="Sven Kranz" w:date="2020-02-24T10:51:00Z">
              <w:rPr>
                <w:rFonts w:eastAsiaTheme="minorEastAsia"/>
              </w:rPr>
            </w:rPrChange>
          </w:rPr>
          <w:delText xml:space="preserve">) the area of chlorophyll pigments available to absorb light around a reaction center, </w:delText>
        </w:r>
        <w:r w:rsidR="00B73CAB" w:rsidRPr="003D1EAD" w:rsidDel="00F034A7">
          <w:rPr>
            <w:color w:val="FF0000"/>
            <w:rPrChange w:id="95" w:author="Sven Kranz" w:date="2020-02-24T10:51:00Z">
              <w:rPr/>
            </w:rPrChange>
          </w:rPr>
          <w:delText>and the reoxidation rate of the Quinone A in PSII (1/</w:delText>
        </w:r>
        <w:r w:rsidR="00B73CAB" w:rsidRPr="003D1EAD" w:rsidDel="00F034A7">
          <w:rPr>
            <w:rFonts w:ascii="Symbol" w:eastAsiaTheme="minorEastAsia" w:hAnsi="Symbol"/>
            <w:color w:val="FF0000"/>
            <w:rPrChange w:id="96" w:author="Sven Kranz" w:date="2020-02-24T10:51:00Z">
              <w:rPr>
                <w:rFonts w:ascii="Symbol" w:eastAsiaTheme="minorEastAsia" w:hAnsi="Symbol"/>
                <w:color w:val="000000" w:themeColor="text1"/>
              </w:rPr>
            </w:rPrChange>
          </w:rPr>
          <w:delText></w:delText>
        </w:r>
        <w:r w:rsidR="00B73CAB" w:rsidRPr="003D1EAD" w:rsidDel="00F034A7">
          <w:rPr>
            <w:color w:val="FF0000"/>
            <w:rPrChange w:id="97" w:author="Sven Kranz" w:date="2020-02-24T10:51:00Z">
              <w:rPr/>
            </w:rPrChange>
          </w:rPr>
          <w:delText xml:space="preserve">) </w:delText>
        </w:r>
        <w:r w:rsidR="00B73CAB" w:rsidRPr="003D1EAD" w:rsidDel="00F034A7">
          <w:rPr>
            <w:color w:val="FF0000"/>
            <w:rPrChange w:id="98" w:author="Sven Kranz" w:date="2020-02-24T10:51:00Z">
              <w:rPr/>
            </w:rPrChange>
          </w:rPr>
          <w:fldChar w:fldCharType="begin"/>
        </w:r>
        <w:r w:rsidR="00B73CAB" w:rsidRPr="003D1EAD" w:rsidDel="00F034A7">
          <w:rPr>
            <w:color w:val="FF0000"/>
            <w:rPrChange w:id="99" w:author="Sven Kranz" w:date="2020-02-24T10:51:00Z">
              <w:rPr/>
            </w:rPrChange>
          </w:rPr>
          <w:delInstrText xml:space="preserve"> ADDIN EN.CITE &lt;EndNote&gt;&lt;Cite&gt;&lt;Author&gt;Kolber&lt;/Author&gt;&lt;Year&gt;1994&lt;/Year&gt;&lt;RecNum&gt;5998&lt;/RecNum&gt;&lt;DisplayText&gt;(Kolber et al., 1994)&lt;/DisplayText&gt;&lt;record&gt;&lt;rec-number&gt;5998&lt;/rec-number&gt;&lt;foreign-keys&gt;&lt;key app="EN" db-id="e9dpzts9mzav95e0rs8prwv9extzw9xvxefw" timestamp="1469120769"&gt;5998&lt;/key&gt;&lt;/foreign-keys&gt;&lt;ref-type name="Journal Article"&gt;17&lt;/ref-type&gt;&lt;contributors&gt;&lt;authors&gt;&lt;author&gt;Kolber, Z. S.&lt;/author&gt;&lt;author&gt;Barber, R. T.&lt;/author&gt;&lt;author&gt;Coale, K. H.&lt;/author&gt;&lt;author&gt;Fitzwater, S. E.&lt;/author&gt;&lt;author&gt;Greene, R. M.&lt;/author&gt;&lt;author&gt;Johnson, K. S.&lt;/author&gt;&lt;author&gt;Lindley, S.&lt;/author&gt;&lt;author&gt;Falkowski, P. G.&lt;/author&gt;&lt;/authors&gt;&lt;/contributors&gt;&lt;auth-address&gt;Duke Univ, Marine Lab, Beaufort, Nc 28516 USA&amp;#xD;Moss Landing Marine Labs, Moss Landing, Ca 95039 USA&amp;#xD;Monterey Bay Aquarium Res Inst, Pacific Grove, Ca 93950 USA&lt;/auth-address&gt;&lt;titles&gt;&lt;title&gt;Iron Limitation of Phytoplankton Photosynthesis in the Equatorial Pacific-Ocean&lt;/title&gt;&lt;secondary-title&gt;Nature&lt;/secondary-title&gt;&lt;alt-title&gt;Nature&lt;/alt-title&gt;&lt;/titles&gt;&lt;periodical&gt;&lt;full-title&gt;Nature&lt;/full-title&gt;&lt;/periodical&gt;&lt;alt-periodical&gt;&lt;full-title&gt;Nature&lt;/full-title&gt;&lt;/alt-periodical&gt;&lt;pages&gt;145-149&lt;/pages&gt;&lt;volume&gt;371&lt;/volume&gt;&lt;number&gt;6493&lt;/number&gt;&lt;keywords&gt;&lt;keyword&gt;marine-phytoplankton&lt;/keyword&gt;&lt;keyword&gt;fluorescence&lt;/keyword&gt;&lt;keyword&gt;energy&lt;/keyword&gt;&lt;keyword&gt;growth&lt;/keyword&gt;&lt;keyword&gt;productivity&lt;/keyword&gt;&lt;keyword&gt;transport&lt;/keyword&gt;&lt;keyword&gt;kinetics&lt;/keyword&gt;&lt;keyword&gt;algae&lt;/keyword&gt;&lt;/keywords&gt;&lt;dates&gt;&lt;year&gt;1994&lt;/year&gt;&lt;pub-dates&gt;&lt;date&gt;Sep 8&lt;/date&gt;&lt;/pub-dates&gt;&lt;/dates&gt;&lt;isbn&gt;0028-0836&lt;/isbn&gt;&lt;accession-num&gt;WOS:A1994PF19100060&lt;/accession-num&gt;&lt;urls&gt;&lt;related-urls&gt;&lt;url&gt;&amp;lt;Go to ISI&amp;gt;://WOS:A1994PF19100060&lt;/url&gt;&lt;url&gt;https://www.nature.com/articles/371145a0.pdf&lt;/url&gt;&lt;/related-urls&gt;&lt;/urls&gt;&lt;electronic-resource-num&gt;DOI 10.1038/371145a0&lt;/electronic-resource-num&gt;&lt;language&gt;English&lt;/language&gt;&lt;/record&gt;&lt;/Cite&gt;&lt;/EndNote&gt;</w:delInstrText>
        </w:r>
        <w:r w:rsidR="00B73CAB" w:rsidRPr="003D1EAD" w:rsidDel="00F034A7">
          <w:rPr>
            <w:color w:val="FF0000"/>
            <w:rPrChange w:id="100" w:author="Sven Kranz" w:date="2020-02-24T10:51:00Z">
              <w:rPr/>
            </w:rPrChange>
          </w:rPr>
          <w:fldChar w:fldCharType="separate"/>
        </w:r>
        <w:r w:rsidR="00B73CAB" w:rsidRPr="003D1EAD" w:rsidDel="00F034A7">
          <w:rPr>
            <w:noProof/>
            <w:color w:val="FF0000"/>
            <w:rPrChange w:id="101" w:author="Sven Kranz" w:date="2020-02-24T10:51:00Z">
              <w:rPr>
                <w:noProof/>
              </w:rPr>
            </w:rPrChange>
          </w:rPr>
          <w:delText>(</w:delText>
        </w:r>
        <w:r w:rsidR="00DA786A" w:rsidRPr="003D1EAD" w:rsidDel="00F034A7">
          <w:rPr>
            <w:color w:val="FF0000"/>
            <w:rPrChange w:id="102" w:author="Sven Kranz" w:date="2020-02-24T10:51:00Z">
              <w:rPr/>
            </w:rPrChange>
          </w:rPr>
          <w:fldChar w:fldCharType="begin"/>
        </w:r>
        <w:r w:rsidR="00DA786A" w:rsidRPr="003D1EAD" w:rsidDel="00F034A7">
          <w:rPr>
            <w:color w:val="FF0000"/>
            <w:rPrChange w:id="103" w:author="Sven Kranz" w:date="2020-02-24T10:51:00Z">
              <w:rPr/>
            </w:rPrChange>
          </w:rPr>
          <w:delInstrText xml:space="preserve"> HYPERLINK \l "_ENREF_36" \o "Kolber, 1994 #5998" </w:delInstrText>
        </w:r>
        <w:r w:rsidR="00DA786A" w:rsidRPr="003D1EAD" w:rsidDel="00F034A7">
          <w:rPr>
            <w:color w:val="FF0000"/>
            <w:rPrChange w:id="104" w:author="Sven Kranz" w:date="2020-02-24T10:51:00Z">
              <w:rPr>
                <w:rStyle w:val="Hyperlink"/>
              </w:rPr>
            </w:rPrChange>
          </w:rPr>
          <w:fldChar w:fldCharType="separate"/>
        </w:r>
        <w:r w:rsidR="006260A9" w:rsidRPr="003D1EAD" w:rsidDel="00F034A7">
          <w:rPr>
            <w:rStyle w:val="Hyperlink"/>
            <w:color w:val="FF0000"/>
            <w:rPrChange w:id="105" w:author="Sven Kranz" w:date="2020-02-24T10:51:00Z">
              <w:rPr>
                <w:rStyle w:val="Hyperlink"/>
              </w:rPr>
            </w:rPrChange>
          </w:rPr>
          <w:delText>Kolber et al., 1994</w:delText>
        </w:r>
        <w:r w:rsidR="00DA786A" w:rsidRPr="003D1EAD" w:rsidDel="00F034A7">
          <w:rPr>
            <w:rStyle w:val="Hyperlink"/>
            <w:color w:val="FF0000"/>
            <w:rPrChange w:id="106" w:author="Sven Kranz" w:date="2020-02-24T10:51:00Z">
              <w:rPr>
                <w:rStyle w:val="Hyperlink"/>
              </w:rPr>
            </w:rPrChange>
          </w:rPr>
          <w:fldChar w:fldCharType="end"/>
        </w:r>
        <w:r w:rsidR="00B73CAB" w:rsidRPr="003D1EAD" w:rsidDel="00F034A7">
          <w:rPr>
            <w:noProof/>
            <w:color w:val="FF0000"/>
            <w:rPrChange w:id="107" w:author="Sven Kranz" w:date="2020-02-24T10:51:00Z">
              <w:rPr>
                <w:noProof/>
              </w:rPr>
            </w:rPrChange>
          </w:rPr>
          <w:delText>)</w:delText>
        </w:r>
        <w:r w:rsidR="00B73CAB" w:rsidRPr="003D1EAD" w:rsidDel="00F034A7">
          <w:rPr>
            <w:color w:val="FF0000"/>
            <w:rPrChange w:id="108" w:author="Sven Kranz" w:date="2020-02-24T10:51:00Z">
              <w:rPr/>
            </w:rPrChange>
          </w:rPr>
          <w:fldChar w:fldCharType="end"/>
        </w:r>
        <w:r w:rsidR="00B73CAB" w:rsidRPr="003D1EAD" w:rsidDel="00F034A7">
          <w:rPr>
            <w:color w:val="FF0000"/>
            <w:rPrChange w:id="109" w:author="Sven Kranz" w:date="2020-02-24T10:51:00Z">
              <w:rPr/>
            </w:rPrChange>
          </w:rPr>
          <w:delText>.</w:delText>
        </w:r>
        <w:r w:rsidR="00B73CAB" w:rsidRPr="003D1EAD" w:rsidDel="00F034A7">
          <w:rPr>
            <w:rFonts w:eastAsiaTheme="minorEastAsia"/>
            <w:color w:val="FF0000"/>
            <w:rPrChange w:id="110" w:author="Sven Kranz" w:date="2020-02-24T10:51:00Z">
              <w:rPr>
                <w:rFonts w:eastAsiaTheme="minorEastAsia"/>
              </w:rPr>
            </w:rPrChange>
          </w:rPr>
          <w:delText xml:space="preserve"> </w:delText>
        </w:r>
      </w:del>
      <w:r w:rsidR="00B73CAB" w:rsidRPr="00622CF5">
        <w:rPr>
          <w:rFonts w:eastAsiaTheme="minorEastAsia"/>
        </w:rPr>
        <w:t>The absorption cross sectional area of PSII (</w:t>
      </w:r>
      <w:r w:rsidR="00B73CAB" w:rsidRPr="00622CF5">
        <w:rPr>
          <w:rFonts w:ascii="Symbol" w:eastAsiaTheme="minorEastAsia" w:hAnsi="Symbol"/>
        </w:rPr>
        <w:t></w:t>
      </w:r>
      <w:r w:rsidR="00B73CAB" w:rsidRPr="00622CF5">
        <w:rPr>
          <w:rFonts w:eastAsiaTheme="minorEastAsia"/>
        </w:rPr>
        <w:t>), did not show a diel pattern</w:t>
      </w:r>
      <w:r w:rsidR="001867F5" w:rsidRPr="00622CF5">
        <w:rPr>
          <w:rFonts w:eastAsiaTheme="minorEastAsia"/>
        </w:rPr>
        <w:t>,</w:t>
      </w:r>
      <w:r w:rsidR="00B73CAB" w:rsidRPr="00622CF5">
        <w:rPr>
          <w:rFonts w:eastAsiaTheme="minorEastAsia"/>
        </w:rPr>
        <w:t xml:space="preserve"> yet</w:t>
      </w:r>
      <w:r w:rsidR="001867F5" w:rsidRPr="00622CF5">
        <w:rPr>
          <w:rFonts w:eastAsiaTheme="minorEastAsia"/>
        </w:rPr>
        <w:t>,</w:t>
      </w:r>
      <w:r w:rsidR="00B73CAB" w:rsidRPr="00622CF5">
        <w:rPr>
          <w:rFonts w:eastAsiaTheme="minorEastAsia"/>
        </w:rPr>
        <w:t xml:space="preserve"> </w:t>
      </w:r>
      <w:r w:rsidR="00B73CAB" w:rsidRPr="00622CF5">
        <w:rPr>
          <w:rFonts w:ascii="Symbol" w:eastAsiaTheme="minorEastAsia" w:hAnsi="Symbol"/>
        </w:rPr>
        <w:t></w:t>
      </w:r>
      <w:r w:rsidR="00B73CAB" w:rsidRPr="00622CF5">
        <w:rPr>
          <w:rFonts w:ascii="Symbol" w:eastAsiaTheme="minorEastAsia" w:hAnsi="Symbol"/>
          <w:b/>
        </w:rPr>
        <w:t></w:t>
      </w:r>
      <w:r w:rsidR="00B73CAB" w:rsidRPr="00622CF5">
        <w:rPr>
          <w:rFonts w:eastAsiaTheme="minorEastAsia"/>
        </w:rPr>
        <w:t>was enhanced during C2 (6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compared to C1 (4 - 5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xml:space="preserve">). For C3, </w:t>
      </w:r>
      <w:r w:rsidR="00B73CAB" w:rsidRPr="00622CF5">
        <w:rPr>
          <w:rFonts w:ascii="Symbol" w:eastAsiaTheme="minorEastAsia" w:hAnsi="Symbol"/>
        </w:rPr>
        <w:t></w:t>
      </w:r>
      <w:r w:rsidR="00B73CAB" w:rsidRPr="00622CF5">
        <w:rPr>
          <w:rFonts w:ascii="Symbol" w:eastAsiaTheme="minorEastAsia" w:hAnsi="Symbol"/>
        </w:rPr>
        <w:t></w:t>
      </w:r>
      <w:r w:rsidR="00B73CAB" w:rsidRPr="00622CF5">
        <w:rPr>
          <w:rFonts w:eastAsiaTheme="minorEastAsia"/>
        </w:rPr>
        <w:t>was 6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 xml:space="preserve">-1 </w:t>
      </w:r>
      <w:r w:rsidR="00B73CAB" w:rsidRPr="00622CF5">
        <w:rPr>
          <w:rFonts w:eastAsiaTheme="minorEastAsia"/>
        </w:rPr>
        <w:t>while in C4 the absorption cross sectional area of PSII was 5.5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xml:space="preserve">. </w:t>
      </w:r>
      <w:r w:rsidR="00B73CAB" w:rsidRPr="00622CF5">
        <w:t>1/</w:t>
      </w:r>
      <w:r w:rsidR="00B73CAB" w:rsidRPr="00622CF5">
        <w:rPr>
          <w:rFonts w:ascii="Symbol" w:eastAsiaTheme="minorEastAsia" w:hAnsi="Symbol"/>
          <w:color w:val="000000" w:themeColor="text1"/>
        </w:rPr>
        <w:t></w:t>
      </w:r>
      <w:r w:rsidR="00B73CAB" w:rsidRPr="00622CF5">
        <w:t xml:space="preserve"> </w:t>
      </w:r>
      <w:r w:rsidR="00B73CAB" w:rsidRPr="00622CF5">
        <w:rPr>
          <w:rFonts w:eastAsiaTheme="minorEastAsia"/>
        </w:rPr>
        <w:t xml:space="preserve">decreased throughout the light phase and increased during the dark period. This pattern was well defined in C1 and C2, dampened in C3 and non-existent in C4. </w:t>
      </w:r>
      <w:r w:rsidR="00B73CAB" w:rsidRPr="00622CF5">
        <w:rPr>
          <w:color w:val="000000" w:themeColor="text1"/>
        </w:rPr>
        <w:t>Compared to C</w:t>
      </w:r>
      <w:r w:rsidR="008B51AB" w:rsidRPr="00622CF5">
        <w:rPr>
          <w:color w:val="000000" w:themeColor="text1"/>
        </w:rPr>
        <w:t>1</w:t>
      </w:r>
      <w:r w:rsidR="00B73CAB" w:rsidRPr="00622CF5">
        <w:rPr>
          <w:color w:val="000000" w:themeColor="text1"/>
        </w:rPr>
        <w:t>, 1 /</w:t>
      </w:r>
      <w:r w:rsidR="00B73CAB" w:rsidRPr="00622CF5">
        <w:rPr>
          <w:rFonts w:ascii="Symbol" w:eastAsiaTheme="minorEastAsia" w:hAnsi="Symbol"/>
          <w:color w:val="000000" w:themeColor="text1"/>
        </w:rPr>
        <w:t></w:t>
      </w:r>
      <w:r w:rsidR="00B73CAB" w:rsidRPr="00622CF5">
        <w:rPr>
          <w:rFonts w:eastAsiaTheme="minorEastAsia"/>
          <w:color w:val="000000" w:themeColor="text1"/>
        </w:rPr>
        <w:t xml:space="preserve"> </w:t>
      </w:r>
      <w:r w:rsidR="00B73CAB" w:rsidRPr="00622CF5">
        <w:rPr>
          <w:color w:val="000000" w:themeColor="text1"/>
        </w:rPr>
        <w:t xml:space="preserve"> increased in our C2 measurements</w:t>
      </w:r>
      <w:ins w:id="111" w:author="Sven Kranz" w:date="2020-02-24T12:25:00Z">
        <w:r w:rsidR="00F034A7">
          <w:rPr>
            <w:color w:val="FF0000"/>
          </w:rPr>
          <w:t>.</w:t>
        </w:r>
      </w:ins>
      <w:del w:id="112" w:author="Sven Kranz" w:date="2020-02-24T12:25:00Z">
        <w:r w:rsidR="00B73CAB" w:rsidRPr="003D1EAD" w:rsidDel="00F034A7">
          <w:rPr>
            <w:color w:val="FF0000"/>
            <w:rPrChange w:id="113" w:author="Sven Kranz" w:date="2020-02-24T10:52:00Z">
              <w:rPr>
                <w:color w:val="000000" w:themeColor="text1"/>
              </w:rPr>
            </w:rPrChange>
          </w:rPr>
          <w:delText>, yet it should have decreased under Fe limitation</w:delText>
        </w:r>
        <w:r w:rsidR="008B51AB" w:rsidRPr="003D1EAD" w:rsidDel="00F034A7">
          <w:rPr>
            <w:color w:val="FF0000"/>
            <w:rPrChange w:id="114" w:author="Sven Kranz" w:date="2020-02-24T10:52:00Z">
              <w:rPr>
                <w:color w:val="000000" w:themeColor="text1"/>
              </w:rPr>
            </w:rPrChange>
          </w:rPr>
          <w:delText xml:space="preserve"> which was likely driven by changes in the phytoplankton community. </w:delText>
        </w:r>
        <w:r w:rsidR="00CD3E44" w:rsidRPr="003D1EAD" w:rsidDel="00F034A7">
          <w:rPr>
            <w:rFonts w:eastAsiaTheme="minorEastAsia"/>
            <w:color w:val="FF0000"/>
            <w:rPrChange w:id="115" w:author="Sven Kranz" w:date="2020-02-24T10:52:00Z">
              <w:rPr>
                <w:rFonts w:eastAsiaTheme="minorEastAsia"/>
                <w:color w:val="000000" w:themeColor="text1"/>
              </w:rPr>
            </w:rPrChange>
          </w:rPr>
          <w:delText xml:space="preserve">Potential </w:delText>
        </w:r>
        <w:r w:rsidR="001867F5" w:rsidRPr="003D1EAD" w:rsidDel="00F034A7">
          <w:rPr>
            <w:color w:val="FF0000"/>
            <w:rPrChange w:id="116" w:author="Sven Kranz" w:date="2020-02-24T10:52:00Z">
              <w:rPr/>
            </w:rPrChange>
          </w:rPr>
          <w:delText>Fe limitation during P1706-C2, was independently determined</w:delText>
        </w:r>
        <w:r w:rsidR="001867F5" w:rsidRPr="003D1EAD" w:rsidDel="00F034A7">
          <w:rPr>
            <w:color w:val="FF0000"/>
            <w:rPrChange w:id="117" w:author="Sven Kranz" w:date="2020-02-24T10:52:00Z">
              <w:rPr>
                <w:color w:val="000000" w:themeColor="text1"/>
              </w:rPr>
            </w:rPrChange>
          </w:rPr>
          <w:delText xml:space="preserve"> based on diagnostic nutrient ratios (Si:N and Fe:N; </w:delText>
        </w:r>
        <w:r w:rsidR="001867F5" w:rsidRPr="003D1EAD" w:rsidDel="00F034A7">
          <w:rPr>
            <w:rFonts w:eastAsiaTheme="minorEastAsia"/>
            <w:color w:val="FF0000"/>
            <w:rPrChange w:id="118" w:author="Sven Kranz" w:date="2020-02-24T10:52:00Z">
              <w:rPr>
                <w:rFonts w:eastAsiaTheme="minorEastAsia"/>
                <w:color w:val="000000" w:themeColor="text1"/>
              </w:rPr>
            </w:rPrChange>
          </w:rPr>
          <w:delText xml:space="preserve">Fulten and Barbeau, pers. comm.) and </w:delText>
        </w:r>
        <w:r w:rsidR="001867F5" w:rsidRPr="003D1EAD" w:rsidDel="00F034A7">
          <w:rPr>
            <w:color w:val="FF0000"/>
            <w:rPrChange w:id="119" w:author="Sven Kranz" w:date="2020-02-24T10:52:00Z">
              <w:rPr>
                <w:color w:val="000000" w:themeColor="text1"/>
              </w:rPr>
            </w:rPrChange>
          </w:rPr>
          <w:delText>Fe amendment experiments</w:delText>
        </w:r>
        <w:r w:rsidR="001867F5" w:rsidRPr="003D1EAD" w:rsidDel="00F034A7">
          <w:rPr>
            <w:rFonts w:eastAsiaTheme="minorEastAsia"/>
            <w:color w:val="FF0000"/>
            <w:rPrChange w:id="120" w:author="Sven Kranz" w:date="2020-02-24T10:52:00Z">
              <w:rPr>
                <w:rFonts w:eastAsiaTheme="minorEastAsia"/>
                <w:color w:val="000000" w:themeColor="text1"/>
              </w:rPr>
            </w:rPrChange>
          </w:rPr>
          <w:delText xml:space="preserve"> (K. Forsch  and K. Barbeau, pers. comm.)</w:delText>
        </w:r>
        <w:r w:rsidR="001867F5" w:rsidRPr="003D1EAD" w:rsidDel="00F034A7">
          <w:rPr>
            <w:color w:val="FF0000"/>
            <w:rPrChange w:id="121" w:author="Sven Kranz" w:date="2020-02-24T10:52:00Z">
              <w:rPr>
                <w:color w:val="000000" w:themeColor="text1"/>
              </w:rPr>
            </w:rPrChange>
          </w:rPr>
          <w:delText xml:space="preserve">. </w:delText>
        </w:r>
        <w:r w:rsidR="00B73CAB" w:rsidRPr="003D1EAD" w:rsidDel="00F034A7">
          <w:rPr>
            <w:color w:val="FF0000"/>
            <w:rPrChange w:id="122" w:author="Sven Kranz" w:date="2020-02-24T10:52:00Z">
              <w:rPr>
                <w:color w:val="000000" w:themeColor="text1"/>
              </w:rPr>
            </w:rPrChange>
          </w:rPr>
          <w:delText>In addition</w:delText>
        </w:r>
        <w:r w:rsidR="00B73CAB" w:rsidRPr="00622CF5" w:rsidDel="00F034A7">
          <w:rPr>
            <w:color w:val="000000" w:themeColor="text1"/>
          </w:rPr>
          <w:delText xml:space="preserve">, </w:delText>
        </w:r>
        <w:r w:rsidR="00B73CAB" w:rsidRPr="00622CF5" w:rsidDel="00F034A7">
          <w:rPr>
            <w:rFonts w:eastAsiaTheme="minorEastAsia"/>
            <w:color w:val="000000" w:themeColor="text1"/>
          </w:rPr>
          <w:delText>e</w:delText>
        </w:r>
      </w:del>
      <w:ins w:id="123" w:author="Sven Kranz" w:date="2020-02-24T12:25:00Z">
        <w:r w:rsidR="00F034A7">
          <w:rPr>
            <w:rFonts w:eastAsiaTheme="minorEastAsia"/>
            <w:color w:val="000000" w:themeColor="text1"/>
          </w:rPr>
          <w:t xml:space="preserve"> E</w:t>
        </w:r>
      </w:ins>
      <w:r w:rsidR="00B73CAB" w:rsidRPr="00622CF5">
        <w:rPr>
          <w:rFonts w:eastAsiaTheme="minorEastAsia"/>
          <w:color w:val="000000" w:themeColor="text1"/>
        </w:rPr>
        <w:t>nhanced NPQ</w:t>
      </w:r>
      <w:ins w:id="124" w:author="Sven Kranz" w:date="2020-02-24T12:30:00Z">
        <w:r w:rsidR="009014C1">
          <w:rPr>
            <w:rFonts w:eastAsiaTheme="minorEastAsia"/>
            <w:color w:val="000000" w:themeColor="text1"/>
            <w:vertAlign w:val="subscript"/>
          </w:rPr>
          <w:t>NSV</w:t>
        </w:r>
      </w:ins>
      <w:r w:rsidR="00B73CAB" w:rsidRPr="00622CF5">
        <w:rPr>
          <w:rFonts w:eastAsiaTheme="minorEastAsia"/>
          <w:color w:val="000000" w:themeColor="text1"/>
        </w:rPr>
        <w:t xml:space="preserve"> </w:t>
      </w:r>
      <w:r w:rsidR="001867F5" w:rsidRPr="00622CF5">
        <w:rPr>
          <w:rFonts w:eastAsiaTheme="minorEastAsia"/>
          <w:color w:val="000000" w:themeColor="text1"/>
        </w:rPr>
        <w:t xml:space="preserve">rates </w:t>
      </w:r>
      <w:r w:rsidR="00B73CAB" w:rsidRPr="00622CF5">
        <w:rPr>
          <w:rFonts w:eastAsiaTheme="minorEastAsia"/>
          <w:color w:val="000000" w:themeColor="text1"/>
        </w:rPr>
        <w:t xml:space="preserve">(data not shown) </w:t>
      </w:r>
      <w:r w:rsidR="001867F5" w:rsidRPr="00622CF5">
        <w:rPr>
          <w:rFonts w:eastAsiaTheme="minorEastAsia"/>
          <w:color w:val="000000" w:themeColor="text1"/>
        </w:rPr>
        <w:t>were</w:t>
      </w:r>
      <w:ins w:id="125" w:author="Sven Kranz" w:date="2020-02-24T12:25:00Z">
        <w:r w:rsidR="00F034A7">
          <w:rPr>
            <w:rFonts w:eastAsiaTheme="minorEastAsia"/>
            <w:color w:val="000000" w:themeColor="text1"/>
          </w:rPr>
          <w:t xml:space="preserve"> also</w:t>
        </w:r>
      </w:ins>
      <w:r w:rsidR="001867F5" w:rsidRPr="00622CF5">
        <w:rPr>
          <w:rFonts w:eastAsiaTheme="minorEastAsia"/>
          <w:color w:val="000000" w:themeColor="text1"/>
        </w:rPr>
        <w:t xml:space="preserve"> </w:t>
      </w:r>
      <w:r w:rsidR="00B73CAB" w:rsidRPr="00622CF5">
        <w:rPr>
          <w:rFonts w:eastAsiaTheme="minorEastAsia"/>
          <w:color w:val="000000" w:themeColor="text1"/>
        </w:rPr>
        <w:t>measured in C2</w:t>
      </w:r>
      <w:del w:id="126" w:author="Sven Kranz" w:date="2020-02-24T12:26:00Z">
        <w:r w:rsidR="00B73CAB" w:rsidRPr="00622CF5" w:rsidDel="00F034A7">
          <w:rPr>
            <w:rFonts w:eastAsiaTheme="minorEastAsia"/>
            <w:color w:val="000000" w:themeColor="text1"/>
          </w:rPr>
          <w:delText>,</w:delText>
        </w:r>
      </w:del>
      <w:del w:id="127" w:author="Sven Kranz" w:date="2020-02-24T12:25:00Z">
        <w:r w:rsidR="00B73CAB" w:rsidRPr="00622CF5" w:rsidDel="00F034A7">
          <w:rPr>
            <w:rFonts w:eastAsiaTheme="minorEastAsia"/>
            <w:color w:val="000000" w:themeColor="text1"/>
          </w:rPr>
          <w:delText xml:space="preserve"> </w:delText>
        </w:r>
        <w:r w:rsidR="008B51AB" w:rsidRPr="00622CF5" w:rsidDel="00F034A7">
          <w:rPr>
            <w:rFonts w:eastAsiaTheme="minorEastAsia"/>
            <w:color w:val="000000" w:themeColor="text1"/>
          </w:rPr>
          <w:delText>demonstrating</w:delText>
        </w:r>
        <w:r w:rsidR="00B73CAB" w:rsidRPr="00622CF5" w:rsidDel="00F034A7">
          <w:rPr>
            <w:rFonts w:eastAsiaTheme="minorEastAsia"/>
            <w:color w:val="000000" w:themeColor="text1"/>
          </w:rPr>
          <w:delText xml:space="preserve"> an enhanced energy dissipation  through non-photochemical processes</w:delText>
        </w:r>
        <w:r w:rsidR="008B51AB" w:rsidRPr="00622CF5" w:rsidDel="00F034A7">
          <w:rPr>
            <w:rFonts w:eastAsiaTheme="minorEastAsia"/>
            <w:color w:val="000000" w:themeColor="text1"/>
          </w:rPr>
          <w:delText xml:space="preserve"> in Fe limited cells</w:delText>
        </w:r>
        <w:r w:rsidR="001867F5" w:rsidRPr="00622CF5" w:rsidDel="00F034A7">
          <w:rPr>
            <w:rFonts w:eastAsiaTheme="minorEastAsia"/>
            <w:color w:val="000000" w:themeColor="text1"/>
          </w:rPr>
          <w:delText xml:space="preserve"> under ambient light</w:delText>
        </w:r>
      </w:del>
      <w:r w:rsidR="00B73CAB" w:rsidRPr="00622CF5">
        <w:rPr>
          <w:rFonts w:eastAsiaTheme="minorEastAsia"/>
          <w:color w:val="000000" w:themeColor="text1"/>
        </w:rPr>
        <w:t xml:space="preserve">. </w:t>
      </w:r>
      <w:del w:id="128" w:author="Sven Kranz" w:date="2020-02-24T12:26:00Z">
        <w:r w:rsidR="00B73CAB" w:rsidRPr="003D1EAD" w:rsidDel="00F034A7">
          <w:rPr>
            <w:rFonts w:eastAsiaTheme="minorEastAsia"/>
            <w:color w:val="FF0000"/>
            <w:rPrChange w:id="129" w:author="Sven Kranz" w:date="2020-02-24T10:52:00Z">
              <w:rPr>
                <w:rFonts w:eastAsiaTheme="minorEastAsia"/>
                <w:color w:val="000000" w:themeColor="text1"/>
              </w:rPr>
            </w:rPrChange>
          </w:rPr>
          <w:delText>Th</w:delText>
        </w:r>
        <w:r w:rsidR="008B51AB" w:rsidRPr="003D1EAD" w:rsidDel="00F034A7">
          <w:rPr>
            <w:rFonts w:eastAsiaTheme="minorEastAsia"/>
            <w:color w:val="FF0000"/>
            <w:rPrChange w:id="130" w:author="Sven Kranz" w:date="2020-02-24T10:52:00Z">
              <w:rPr>
                <w:rFonts w:eastAsiaTheme="minorEastAsia"/>
                <w:color w:val="000000" w:themeColor="text1"/>
              </w:rPr>
            </w:rPrChange>
          </w:rPr>
          <w:delText>e</w:delText>
        </w:r>
        <w:r w:rsidR="00B73CAB" w:rsidRPr="003D1EAD" w:rsidDel="00F034A7">
          <w:rPr>
            <w:rFonts w:eastAsiaTheme="minorEastAsia"/>
            <w:color w:val="FF0000"/>
            <w:rPrChange w:id="131" w:author="Sven Kranz" w:date="2020-02-24T10:52:00Z">
              <w:rPr>
                <w:rFonts w:eastAsiaTheme="minorEastAsia"/>
                <w:color w:val="000000" w:themeColor="text1"/>
              </w:rPr>
            </w:rPrChange>
          </w:rPr>
          <w:delText xml:space="preserve"> enhanced NPQ did affect our productivity rate estimate, as NPQ values </w:delText>
        </w:r>
        <w:r w:rsidR="008B51AB" w:rsidRPr="003D1EAD" w:rsidDel="00F034A7">
          <w:rPr>
            <w:rFonts w:eastAsiaTheme="minorEastAsia"/>
            <w:color w:val="FF0000"/>
            <w:rPrChange w:id="132" w:author="Sven Kranz" w:date="2020-02-24T10:52:00Z">
              <w:rPr>
                <w:rFonts w:eastAsiaTheme="minorEastAsia"/>
                <w:color w:val="000000" w:themeColor="text1"/>
              </w:rPr>
            </w:rPrChange>
          </w:rPr>
          <w:delText>are</w:delText>
        </w:r>
        <w:r w:rsidR="00B73CAB" w:rsidRPr="003D1EAD" w:rsidDel="00F034A7">
          <w:rPr>
            <w:rFonts w:eastAsiaTheme="minorEastAsia"/>
            <w:color w:val="FF0000"/>
            <w:rPrChange w:id="133" w:author="Sven Kranz" w:date="2020-02-24T10:52:00Z">
              <w:rPr>
                <w:rFonts w:eastAsiaTheme="minorEastAsia"/>
                <w:color w:val="000000" w:themeColor="text1"/>
              </w:rPr>
            </w:rPrChange>
          </w:rPr>
          <w:delText xml:space="preserve"> used to calculate the electron to carbon ratio</w:delText>
        </w:r>
        <w:r w:rsidR="00B73CAB" w:rsidRPr="003D1EAD" w:rsidDel="00F034A7">
          <w:rPr>
            <w:color w:val="FF0000"/>
            <w:rPrChange w:id="134" w:author="Sven Kranz" w:date="2020-02-24T10:52:00Z">
              <w:rPr/>
            </w:rPrChange>
          </w:rPr>
          <w:delText xml:space="preserve"> </w:delText>
        </w:r>
        <w:r w:rsidR="00B73CAB" w:rsidRPr="003D1EAD" w:rsidDel="00F034A7">
          <w:rPr>
            <w:color w:val="FF0000"/>
            <w:rPrChange w:id="135" w:author="Sven Kranz" w:date="2020-02-24T10:52:00Z">
              <w:rPr/>
            </w:rPrChange>
          </w:rPr>
          <w:fldChar w:fldCharType="begin"/>
        </w:r>
        <w:r w:rsidR="008B51AB" w:rsidRPr="003D1EAD" w:rsidDel="00F034A7">
          <w:rPr>
            <w:color w:val="FF0000"/>
            <w:rPrChange w:id="136" w:author="Sven Kranz" w:date="2020-02-24T10:52:00Z">
              <w:rPr/>
            </w:rPrChange>
          </w:rPr>
          <w:delInstrText xml:space="preserve"> ADDIN EN.CITE &lt;EndNote&gt;&lt;Cite&gt;&lt;Author&gt;Schuback&lt;/Author&gt;&lt;Year&gt;2018&lt;/Year&gt;&lt;RecNum&gt;8740&lt;/RecNum&gt;&lt;Prefix&gt;see Eq. 7`; &lt;/Prefix&gt;&lt;DisplayText&gt;(see Eq. 7; 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delInstrText>
        </w:r>
        <w:r w:rsidR="00B73CAB" w:rsidRPr="003D1EAD" w:rsidDel="00F034A7">
          <w:rPr>
            <w:color w:val="FF0000"/>
            <w:rPrChange w:id="137" w:author="Sven Kranz" w:date="2020-02-24T10:52:00Z">
              <w:rPr/>
            </w:rPrChange>
          </w:rPr>
          <w:fldChar w:fldCharType="separate"/>
        </w:r>
        <w:r w:rsidR="008B51AB" w:rsidRPr="003D1EAD" w:rsidDel="00F034A7">
          <w:rPr>
            <w:noProof/>
            <w:color w:val="FF0000"/>
            <w:rPrChange w:id="138" w:author="Sven Kranz" w:date="2020-02-24T10:52:00Z">
              <w:rPr>
                <w:noProof/>
              </w:rPr>
            </w:rPrChange>
          </w:rPr>
          <w:delText>(</w:delText>
        </w:r>
        <w:r w:rsidR="00DA786A" w:rsidRPr="003D1EAD" w:rsidDel="00F034A7">
          <w:rPr>
            <w:color w:val="FF0000"/>
            <w:rPrChange w:id="139" w:author="Sven Kranz" w:date="2020-02-24T10:52:00Z">
              <w:rPr/>
            </w:rPrChange>
          </w:rPr>
          <w:fldChar w:fldCharType="begin"/>
        </w:r>
        <w:r w:rsidR="00DA786A" w:rsidRPr="003D1EAD" w:rsidDel="00F034A7">
          <w:rPr>
            <w:color w:val="FF0000"/>
            <w:rPrChange w:id="140" w:author="Sven Kranz" w:date="2020-02-24T10:52:00Z">
              <w:rPr/>
            </w:rPrChange>
          </w:rPr>
          <w:delInstrText xml:space="preserve"> HYPERLINK \l "_ENREF_80" \o "Schuback, 2018 #8740" </w:delInstrText>
        </w:r>
        <w:r w:rsidR="00DA786A" w:rsidRPr="003D1EAD" w:rsidDel="00F034A7">
          <w:rPr>
            <w:color w:val="FF0000"/>
            <w:rPrChange w:id="141" w:author="Sven Kranz" w:date="2020-02-24T10:52:00Z">
              <w:rPr>
                <w:rStyle w:val="Hyperlink"/>
              </w:rPr>
            </w:rPrChange>
          </w:rPr>
          <w:fldChar w:fldCharType="separate"/>
        </w:r>
        <w:r w:rsidR="006260A9" w:rsidRPr="003D1EAD" w:rsidDel="00F034A7">
          <w:rPr>
            <w:rStyle w:val="Hyperlink"/>
            <w:color w:val="FF0000"/>
            <w:rPrChange w:id="142" w:author="Sven Kranz" w:date="2020-02-24T10:52:00Z">
              <w:rPr>
                <w:rStyle w:val="Hyperlink"/>
              </w:rPr>
            </w:rPrChange>
          </w:rPr>
          <w:delText>see Eq. 7; Schuback et al., 2018</w:delText>
        </w:r>
        <w:r w:rsidR="00DA786A" w:rsidRPr="003D1EAD" w:rsidDel="00F034A7">
          <w:rPr>
            <w:rStyle w:val="Hyperlink"/>
            <w:color w:val="FF0000"/>
            <w:rPrChange w:id="143" w:author="Sven Kranz" w:date="2020-02-24T10:52:00Z">
              <w:rPr>
                <w:rStyle w:val="Hyperlink"/>
              </w:rPr>
            </w:rPrChange>
          </w:rPr>
          <w:fldChar w:fldCharType="end"/>
        </w:r>
        <w:r w:rsidR="008B51AB" w:rsidRPr="003D1EAD" w:rsidDel="00F034A7">
          <w:rPr>
            <w:noProof/>
            <w:color w:val="FF0000"/>
            <w:rPrChange w:id="144" w:author="Sven Kranz" w:date="2020-02-24T10:52:00Z">
              <w:rPr>
                <w:noProof/>
              </w:rPr>
            </w:rPrChange>
          </w:rPr>
          <w:delText>)</w:delText>
        </w:r>
        <w:r w:rsidR="00B73CAB" w:rsidRPr="003D1EAD" w:rsidDel="00F034A7">
          <w:rPr>
            <w:color w:val="FF0000"/>
            <w:rPrChange w:id="145" w:author="Sven Kranz" w:date="2020-02-24T10:52:00Z">
              <w:rPr/>
            </w:rPrChange>
          </w:rPr>
          <w:fldChar w:fldCharType="end"/>
        </w:r>
        <w:r w:rsidR="00B73CAB" w:rsidRPr="003D1EAD" w:rsidDel="00F034A7">
          <w:rPr>
            <w:rFonts w:eastAsiaTheme="minorEastAsia"/>
            <w:color w:val="FF0000"/>
            <w:rPrChange w:id="146" w:author="Sven Kranz" w:date="2020-02-24T10:52:00Z">
              <w:rPr>
                <w:rFonts w:eastAsiaTheme="minorEastAsia"/>
              </w:rPr>
            </w:rPrChange>
          </w:rPr>
          <w:delText xml:space="preserve">. </w:delText>
        </w:r>
      </w:del>
      <w:r w:rsidRPr="00622CF5">
        <w:rPr>
          <w:rFonts w:eastAsiaTheme="minorEastAsia"/>
        </w:rPr>
        <w:t>Parameters derived from the fluorescence induction curves (</w:t>
      </w:r>
      <w:r w:rsidRPr="00622CF5">
        <w:rPr>
          <w:rFonts w:ascii="Symbol" w:eastAsiaTheme="minorEastAsia" w:hAnsi="Symbol"/>
        </w:rPr>
        <w:t></w:t>
      </w:r>
      <w:r w:rsidRPr="00622CF5">
        <w:rPr>
          <w:rFonts w:eastAsiaTheme="minorEastAsia"/>
        </w:rPr>
        <w:t>, P</w:t>
      </w:r>
      <w:r w:rsidRPr="00622CF5">
        <w:rPr>
          <w:rFonts w:eastAsiaTheme="minorEastAsia"/>
          <w:vertAlign w:val="subscript"/>
        </w:rPr>
        <w:t>max</w:t>
      </w:r>
      <w:r w:rsidRPr="00622CF5">
        <w:rPr>
          <w:rFonts w:eastAsiaTheme="minorEastAsia"/>
        </w:rPr>
        <w:t>) showed some variability within and between cycles. Maximum photosynthetic electron transport (P</w:t>
      </w:r>
      <w:r w:rsidRPr="00622CF5">
        <w:rPr>
          <w:rFonts w:eastAsiaTheme="minorEastAsia"/>
          <w:vertAlign w:val="subscript"/>
        </w:rPr>
        <w:t>max</w:t>
      </w:r>
      <w:r w:rsidRPr="00622CF5">
        <w:rPr>
          <w:rFonts w:eastAsiaTheme="minorEastAsia"/>
        </w:rPr>
        <w:t xml:space="preserve">) increased towards the ends of </w:t>
      </w:r>
      <w:r w:rsidR="001867F5" w:rsidRPr="00622CF5">
        <w:rPr>
          <w:rFonts w:eastAsiaTheme="minorEastAsia"/>
        </w:rPr>
        <w:t xml:space="preserve">each </w:t>
      </w:r>
      <w:r w:rsidRPr="00622CF5">
        <w:rPr>
          <w:rFonts w:eastAsiaTheme="minorEastAsia"/>
        </w:rPr>
        <w:t xml:space="preserve">photoperiod in C1 and C2, but was relatively constant for C3 and C4 (Fig. S1). </w:t>
      </w:r>
      <w:r w:rsidRPr="00622CF5">
        <w:rPr>
          <w:rFonts w:ascii="Symbol" w:eastAsiaTheme="minorEastAsia" w:hAnsi="Symbol"/>
        </w:rPr>
        <w:t></w:t>
      </w:r>
      <w:r w:rsidRPr="00622CF5">
        <w:rPr>
          <w:rFonts w:eastAsiaTheme="minorEastAsia"/>
        </w:rPr>
        <w:t xml:space="preserve"> did not </w:t>
      </w:r>
      <w:r w:rsidRPr="00622CF5">
        <w:rPr>
          <w:rFonts w:eastAsiaTheme="minorEastAsia"/>
          <w:szCs w:val="22"/>
        </w:rPr>
        <w:t>show diel changes, yet, values for C1 and C2 were significantly lower compared to C3 and C4. The light saturation point (E</w:t>
      </w:r>
      <w:ins w:id="147" w:author="Sven Kranz" w:date="2020-02-18T20:59:00Z">
        <w:r w:rsidR="00A82155">
          <w:rPr>
            <w:rFonts w:eastAsiaTheme="minorEastAsia"/>
            <w:szCs w:val="22"/>
            <w:vertAlign w:val="subscript"/>
          </w:rPr>
          <w:t>K</w:t>
        </w:r>
      </w:ins>
      <w:del w:id="148" w:author="Sven Kranz" w:date="2020-02-18T20:59:00Z">
        <w:r w:rsidRPr="00A82155" w:rsidDel="00A82155">
          <w:rPr>
            <w:rFonts w:eastAsiaTheme="minorEastAsia"/>
            <w:szCs w:val="22"/>
            <w:vertAlign w:val="subscript"/>
            <w:rPrChange w:id="149" w:author="Sven Kranz" w:date="2020-02-18T20:59:00Z">
              <w:rPr>
                <w:rFonts w:eastAsiaTheme="minorEastAsia"/>
                <w:szCs w:val="22"/>
              </w:rPr>
            </w:rPrChange>
          </w:rPr>
          <w:delText>k</w:delText>
        </w:r>
      </w:del>
      <w:r w:rsidRPr="00622CF5">
        <w:rPr>
          <w:rFonts w:eastAsiaTheme="minorEastAsia"/>
          <w:szCs w:val="22"/>
        </w:rPr>
        <w:t>) (averages, including light and dark phase, were 427</w:t>
      </w:r>
      <w:r w:rsidRPr="00622CF5">
        <w:rPr>
          <w:rFonts w:eastAsiaTheme="minorEastAsia"/>
          <w:b/>
          <w:szCs w:val="22"/>
        </w:rPr>
        <w:t xml:space="preserve"> </w:t>
      </w:r>
      <w:r w:rsidRPr="00622CF5">
        <w:rPr>
          <w:color w:val="000000"/>
          <w:szCs w:val="22"/>
        </w:rPr>
        <w:t>± 106 for C1, 389 ± 203 for C2, 555 ± 143 for C3 and 583 ±133 for C4). Those values are much higher than mean mixed-layer daytime light intensities, which averaged 151, 170, 140, and 329 µmol photons m</w:t>
      </w:r>
      <w:r w:rsidRPr="00622CF5">
        <w:rPr>
          <w:color w:val="000000"/>
          <w:szCs w:val="22"/>
          <w:vertAlign w:val="superscript"/>
        </w:rPr>
        <w:t xml:space="preserve">-2 </w:t>
      </w:r>
      <w:r w:rsidRPr="00622CF5">
        <w:rPr>
          <w:color w:val="000000"/>
          <w:szCs w:val="22"/>
        </w:rPr>
        <w:t>s</w:t>
      </w:r>
      <w:r w:rsidRPr="00622CF5">
        <w:rPr>
          <w:color w:val="000000"/>
          <w:szCs w:val="22"/>
          <w:vertAlign w:val="superscript"/>
        </w:rPr>
        <w:t>-1</w:t>
      </w:r>
      <w:r w:rsidRPr="00622CF5">
        <w:rPr>
          <w:color w:val="000000"/>
          <w:szCs w:val="22"/>
        </w:rPr>
        <w:t xml:space="preserve"> for C1-C4, respectively</w:t>
      </w:r>
      <w:r w:rsidRPr="00622CF5">
        <w:rPr>
          <w:color w:val="000000" w:themeColor="text1"/>
          <w:szCs w:val="22"/>
        </w:rPr>
        <w:t xml:space="preserve">.  </w:t>
      </w:r>
      <w:r w:rsidRPr="003D1EAD">
        <w:rPr>
          <w:color w:val="FF0000"/>
          <w:rPrChange w:id="150" w:author="Sven Kranz" w:date="2020-02-24T10:53:00Z">
            <w:rPr>
              <w:color w:val="000000" w:themeColor="text1"/>
            </w:rPr>
          </w:rPrChange>
        </w:rPr>
        <w:t xml:space="preserve">Light intensity and </w:t>
      </w:r>
      <w:r w:rsidRPr="009014C1">
        <w:rPr>
          <w:color w:val="FF0000"/>
          <w:rPrChange w:id="151" w:author="Sven Kranz" w:date="2020-02-24T12:27:00Z">
            <w:rPr>
              <w:color w:val="000000" w:themeColor="text1"/>
            </w:rPr>
          </w:rPrChange>
        </w:rPr>
        <w:t>E</w:t>
      </w:r>
      <w:ins w:id="152" w:author="Sven Kranz" w:date="2020-02-24T12:26:00Z">
        <w:r w:rsidR="00F034A7">
          <w:rPr>
            <w:color w:val="FF0000"/>
            <w:vertAlign w:val="subscript"/>
          </w:rPr>
          <w:t>K</w:t>
        </w:r>
      </w:ins>
      <w:del w:id="153" w:author="Sven Kranz" w:date="2020-02-24T12:26:00Z">
        <w:r w:rsidRPr="00F034A7" w:rsidDel="00F034A7">
          <w:rPr>
            <w:color w:val="FF0000"/>
            <w:vertAlign w:val="subscript"/>
            <w:rPrChange w:id="154" w:author="Sven Kranz" w:date="2020-02-24T12:26:00Z">
              <w:rPr>
                <w:color w:val="000000" w:themeColor="text1"/>
              </w:rPr>
            </w:rPrChange>
          </w:rPr>
          <w:delText>k</w:delText>
        </w:r>
      </w:del>
      <w:r w:rsidRPr="003D1EAD">
        <w:rPr>
          <w:color w:val="FF0000"/>
          <w:rPrChange w:id="155" w:author="Sven Kranz" w:date="2020-02-24T10:53:00Z">
            <w:rPr>
              <w:color w:val="000000" w:themeColor="text1"/>
            </w:rPr>
          </w:rPrChange>
        </w:rPr>
        <w:t xml:space="preserve"> were not correlated. Similarly, no change in the initial slope (</w:t>
      </w:r>
      <w:r w:rsidR="00C94209" w:rsidRPr="003D1EAD">
        <w:rPr>
          <w:rFonts w:ascii="Symbol" w:eastAsiaTheme="minorEastAsia" w:hAnsi="Symbol"/>
          <w:color w:val="FF0000"/>
          <w:rPrChange w:id="156" w:author="Sven Kranz" w:date="2020-02-24T10:53:00Z">
            <w:rPr>
              <w:rFonts w:ascii="Symbol" w:eastAsiaTheme="minorEastAsia" w:hAnsi="Symbol"/>
            </w:rPr>
          </w:rPrChange>
        </w:rPr>
        <w:t></w:t>
      </w:r>
      <w:r w:rsidRPr="003D1EAD">
        <w:rPr>
          <w:color w:val="FF0000"/>
          <w:rPrChange w:id="157" w:author="Sven Kranz" w:date="2020-02-24T10:53:00Z">
            <w:rPr>
              <w:color w:val="000000" w:themeColor="text1"/>
            </w:rPr>
          </w:rPrChange>
        </w:rPr>
        <w:t xml:space="preserve">) was observed with changes in mean daytime light intensity. </w:t>
      </w:r>
      <w:r w:rsidRPr="003D1EAD">
        <w:rPr>
          <w:rFonts w:eastAsiaTheme="minorEastAsia"/>
          <w:color w:val="FF0000"/>
          <w:rPrChange w:id="158" w:author="Sven Kranz" w:date="2020-02-24T10:53:00Z">
            <w:rPr>
              <w:rFonts w:eastAsiaTheme="minorEastAsia"/>
            </w:rPr>
          </w:rPrChange>
        </w:rPr>
        <w:t xml:space="preserve"> </w:t>
      </w:r>
      <w:del w:id="159" w:author="Sven Kranz" w:date="2020-02-24T12:26:00Z">
        <w:r w:rsidR="00256140" w:rsidRPr="003D1EAD" w:rsidDel="00F034A7">
          <w:rPr>
            <w:rFonts w:eastAsiaTheme="minorEastAsia"/>
            <w:color w:val="FF0000"/>
            <w:rPrChange w:id="160" w:author="Sven Kranz" w:date="2020-02-24T10:53:00Z">
              <w:rPr>
                <w:rFonts w:eastAsiaTheme="minorEastAsia"/>
              </w:rPr>
            </w:rPrChange>
          </w:rPr>
          <w:delText xml:space="preserve">Data on photophysiology will not discussed </w:delText>
        </w:r>
        <w:r w:rsidR="0097374F" w:rsidRPr="003D1EAD" w:rsidDel="00F034A7">
          <w:rPr>
            <w:rFonts w:eastAsiaTheme="minorEastAsia"/>
            <w:color w:val="FF0000"/>
            <w:rPrChange w:id="161" w:author="Sven Kranz" w:date="2020-02-24T10:53:00Z">
              <w:rPr>
                <w:rFonts w:eastAsiaTheme="minorEastAsia"/>
              </w:rPr>
            </w:rPrChange>
          </w:rPr>
          <w:delText>further</w:delText>
        </w:r>
        <w:r w:rsidR="00256140" w:rsidRPr="003D1EAD" w:rsidDel="00F034A7">
          <w:rPr>
            <w:rFonts w:eastAsiaTheme="minorEastAsia"/>
            <w:color w:val="FF0000"/>
            <w:rPrChange w:id="162" w:author="Sven Kranz" w:date="2020-02-24T10:53:00Z">
              <w:rPr>
                <w:rFonts w:eastAsiaTheme="minorEastAsia"/>
              </w:rPr>
            </w:rPrChange>
          </w:rPr>
          <w:delText xml:space="preserve">, yet we decided to include those data </w:delText>
        </w:r>
        <w:r w:rsidR="00CD3E44" w:rsidRPr="003D1EAD" w:rsidDel="00F034A7">
          <w:rPr>
            <w:rFonts w:eastAsiaTheme="minorEastAsia"/>
            <w:color w:val="FF0000"/>
            <w:rPrChange w:id="163" w:author="Sven Kranz" w:date="2020-02-24T10:53:00Z">
              <w:rPr>
                <w:rFonts w:eastAsiaTheme="minorEastAsia"/>
              </w:rPr>
            </w:rPrChange>
          </w:rPr>
          <w:delText xml:space="preserve">here and in the supplemental material </w:delText>
        </w:r>
        <w:r w:rsidR="00256140" w:rsidRPr="003D1EAD" w:rsidDel="00F034A7">
          <w:rPr>
            <w:rFonts w:eastAsiaTheme="minorEastAsia"/>
            <w:color w:val="FF0000"/>
            <w:rPrChange w:id="164" w:author="Sven Kranz" w:date="2020-02-24T10:53:00Z">
              <w:rPr>
                <w:rFonts w:eastAsiaTheme="minorEastAsia"/>
              </w:rPr>
            </w:rPrChange>
          </w:rPr>
          <w:delText xml:space="preserve">as </w:delText>
        </w:r>
        <w:r w:rsidR="00CD3E44" w:rsidRPr="003D1EAD" w:rsidDel="00F034A7">
          <w:rPr>
            <w:rFonts w:eastAsiaTheme="minorEastAsia"/>
            <w:color w:val="FF0000"/>
            <w:rPrChange w:id="165" w:author="Sven Kranz" w:date="2020-02-24T10:53:00Z">
              <w:rPr>
                <w:rFonts w:eastAsiaTheme="minorEastAsia"/>
              </w:rPr>
            </w:rPrChange>
          </w:rPr>
          <w:delText>those datasets</w:delText>
        </w:r>
        <w:r w:rsidR="00256140" w:rsidRPr="003D1EAD" w:rsidDel="00F034A7">
          <w:rPr>
            <w:rFonts w:eastAsiaTheme="minorEastAsia"/>
            <w:color w:val="FF0000"/>
            <w:rPrChange w:id="166" w:author="Sven Kranz" w:date="2020-02-24T10:53:00Z">
              <w:rPr>
                <w:rFonts w:eastAsiaTheme="minorEastAsia"/>
              </w:rPr>
            </w:rPrChange>
          </w:rPr>
          <w:delText xml:space="preserve"> can inform the reader on underlying processes</w:delText>
        </w:r>
        <w:r w:rsidR="00CD3E44" w:rsidRPr="003D1EAD" w:rsidDel="00F034A7">
          <w:rPr>
            <w:rFonts w:eastAsiaTheme="minorEastAsia"/>
            <w:color w:val="FF0000"/>
            <w:rPrChange w:id="167" w:author="Sven Kranz" w:date="2020-02-24T10:53:00Z">
              <w:rPr>
                <w:rFonts w:eastAsiaTheme="minorEastAsia"/>
              </w:rPr>
            </w:rPrChange>
          </w:rPr>
          <w:delText xml:space="preserve"> </w:delText>
        </w:r>
        <w:r w:rsidR="0097374F" w:rsidRPr="003D1EAD" w:rsidDel="00F034A7">
          <w:rPr>
            <w:rFonts w:eastAsiaTheme="minorEastAsia"/>
            <w:color w:val="FF0000"/>
            <w:rPrChange w:id="168" w:author="Sven Kranz" w:date="2020-02-24T10:53:00Z">
              <w:rPr>
                <w:rFonts w:eastAsiaTheme="minorEastAsia"/>
              </w:rPr>
            </w:rPrChange>
          </w:rPr>
          <w:delText xml:space="preserve">of productivity changes and </w:delText>
        </w:r>
        <w:r w:rsidR="00622CF5" w:rsidRPr="003D1EAD" w:rsidDel="00F034A7">
          <w:rPr>
            <w:rFonts w:eastAsiaTheme="minorEastAsia"/>
            <w:color w:val="FF0000"/>
            <w:rPrChange w:id="169" w:author="Sven Kranz" w:date="2020-02-24T10:53:00Z">
              <w:rPr>
                <w:rFonts w:eastAsiaTheme="minorEastAsia"/>
              </w:rPr>
            </w:rPrChange>
          </w:rPr>
          <w:delText>limitations</w:delText>
        </w:r>
        <w:r w:rsidR="00256140" w:rsidRPr="003D1EAD" w:rsidDel="00F034A7">
          <w:rPr>
            <w:rFonts w:eastAsiaTheme="minorEastAsia"/>
            <w:color w:val="FF0000"/>
            <w:rPrChange w:id="170" w:author="Sven Kranz" w:date="2020-02-24T10:53:00Z">
              <w:rPr>
                <w:rFonts w:eastAsiaTheme="minorEastAsia"/>
              </w:rPr>
            </w:rPrChange>
          </w:rPr>
          <w:delText xml:space="preserve"> thereof</w:delText>
        </w:r>
        <w:r w:rsidR="0097374F" w:rsidRPr="003D1EAD" w:rsidDel="00F034A7">
          <w:rPr>
            <w:rFonts w:eastAsiaTheme="minorEastAsia"/>
            <w:color w:val="FF0000"/>
            <w:rPrChange w:id="171" w:author="Sven Kranz" w:date="2020-02-24T10:53:00Z">
              <w:rPr>
                <w:rFonts w:eastAsiaTheme="minorEastAsia"/>
              </w:rPr>
            </w:rPrChange>
          </w:rPr>
          <w:delText>.</w:delText>
        </w:r>
      </w:del>
    </w:p>
    <w:p w14:paraId="0B4DB825" w14:textId="76C0E986" w:rsidR="00C94209" w:rsidRPr="00622CF5" w:rsidRDefault="00C94209" w:rsidP="00C94209">
      <w:pPr>
        <w:spacing w:before="240" w:line="360" w:lineRule="auto"/>
        <w:rPr>
          <w:rFonts w:eastAsiaTheme="minorEastAsia"/>
          <w:b/>
        </w:rPr>
      </w:pPr>
      <w:r w:rsidRPr="00622CF5">
        <w:rPr>
          <w:rFonts w:eastAsiaTheme="minorEastAsia"/>
          <w:b/>
        </w:rPr>
        <w:t>4.4. Export Flux</w:t>
      </w:r>
    </w:p>
    <w:p w14:paraId="3F9E0CBA" w14:textId="6F8AB276" w:rsidR="00C94209" w:rsidRPr="00622CF5" w:rsidRDefault="00C94209" w:rsidP="00C94209">
      <w:pPr>
        <w:spacing w:before="120" w:line="360" w:lineRule="auto"/>
        <w:ind w:firstLine="360"/>
        <w:rPr>
          <w:rFonts w:eastAsiaTheme="minorEastAsia"/>
          <w:b/>
        </w:rPr>
      </w:pPr>
      <w:r w:rsidRPr="00622CF5">
        <w:rPr>
          <w:rFonts w:eastAsiaTheme="minorEastAsia"/>
        </w:rPr>
        <w:t>Sediment trap-measured export near the base of the euphotic zone decreased with distance from shore on the P1604 cruise, with values of 20.9, 10.0 and 3.4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coastal C4,  transition C3, and offshore C2, respectively</w:t>
      </w:r>
      <w:r w:rsidR="006260A9" w:rsidRPr="00622CF5">
        <w:rPr>
          <w:rFonts w:eastAsiaTheme="minorEastAsia"/>
        </w:rPr>
        <w:t xml:space="preserve"> (Fig. 3)</w:t>
      </w:r>
      <w:r w:rsidRPr="00622CF5">
        <w:rPr>
          <w:rFonts w:eastAsiaTheme="minorEastAsia"/>
        </w:rPr>
        <w:t xml:space="preserve">. Export efficiency, however, remained relatively constant with distance from shore on this cruise. The </w:t>
      </w:r>
      <w:r w:rsidRPr="00622CF5">
        <w:rPr>
          <w:rFonts w:eastAsiaTheme="minorEastAsia"/>
          <w:i/>
        </w:rPr>
        <w:t>e</w:t>
      </w:r>
      <w:r w:rsidRPr="00622CF5">
        <w:rPr>
          <w:rFonts w:eastAsiaTheme="minorEastAsia"/>
        </w:rPr>
        <w:t>-ratio (defined as export/NPP</w:t>
      </w:r>
      <w:r w:rsidRPr="00622CF5">
        <w:rPr>
          <w:rFonts w:eastAsiaTheme="minorEastAsia"/>
          <w:vertAlign w:val="subscript"/>
        </w:rPr>
        <w:t>14C,eup</w:t>
      </w:r>
      <w:r w:rsidRPr="00622CF5">
        <w:rPr>
          <w:rFonts w:eastAsiaTheme="minorEastAsia"/>
        </w:rPr>
        <w:t>, where NPP</w:t>
      </w:r>
      <w:r w:rsidRPr="00622CF5">
        <w:rPr>
          <w:rFonts w:eastAsiaTheme="minorEastAsia"/>
          <w:vertAlign w:val="subscript"/>
        </w:rPr>
        <w:t>14C,eup</w:t>
      </w:r>
      <w:r w:rsidRPr="00622CF5">
        <w:rPr>
          <w:rFonts w:eastAsiaTheme="minorEastAsia"/>
        </w:rPr>
        <w:t xml:space="preserve"> is NPP</w:t>
      </w:r>
      <w:r w:rsidRPr="00622CF5">
        <w:rPr>
          <w:rFonts w:eastAsiaTheme="minorEastAsia"/>
          <w:vertAlign w:val="subscript"/>
        </w:rPr>
        <w:t>14C</w:t>
      </w:r>
      <w:r w:rsidRPr="00622CF5">
        <w:rPr>
          <w:rFonts w:eastAsiaTheme="minorEastAsia"/>
        </w:rPr>
        <w:t xml:space="preserve"> integrated to the base of the euphotic zone) was 0.15, 0.14 and 0.15 for C2–C4, respectively. In contrast,  export near the base of the euphotic zone showed no clear trend with distance from shore on P1706. Sinking flux was 29.3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coastal C1, 44.5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early filament C2, 35.7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late filament C4, and 46.7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transition water C3</w:t>
      </w:r>
      <w:r w:rsidR="00A251BE" w:rsidRPr="00622CF5">
        <w:rPr>
          <w:rFonts w:eastAsiaTheme="minorEastAsia"/>
        </w:rPr>
        <w:t xml:space="preserve"> (Fig. 4)</w:t>
      </w:r>
      <w:r w:rsidRPr="00622CF5">
        <w:rPr>
          <w:rFonts w:eastAsiaTheme="minorEastAsia"/>
        </w:rPr>
        <w:t xml:space="preserve">. This led to an inverse relationship between mixed-layer Chl a and the </w:t>
      </w:r>
      <w:r w:rsidRPr="00622CF5">
        <w:rPr>
          <w:rFonts w:eastAsiaTheme="minorEastAsia"/>
          <w:i/>
        </w:rPr>
        <w:t>e</w:t>
      </w:r>
      <w:r w:rsidRPr="00622CF5">
        <w:rPr>
          <w:rFonts w:eastAsiaTheme="minorEastAsia"/>
        </w:rPr>
        <w:t xml:space="preserve">-ratio, with </w:t>
      </w:r>
      <w:r w:rsidRPr="00622CF5">
        <w:rPr>
          <w:rFonts w:eastAsiaTheme="minorEastAsia"/>
          <w:i/>
        </w:rPr>
        <w:t>e</w:t>
      </w:r>
      <w:r w:rsidRPr="00622CF5">
        <w:rPr>
          <w:rFonts w:eastAsiaTheme="minorEastAsia"/>
        </w:rPr>
        <w:t>-ratios of 0.05, 0.18, 0.43 and 0.79 for C1–C4, respectively.</w:t>
      </w:r>
    </w:p>
    <w:p w14:paraId="2D5B18A2" w14:textId="14B769A8" w:rsidR="00C94209" w:rsidRPr="00622CF5" w:rsidRDefault="00C94209" w:rsidP="00C94209">
      <w:pPr>
        <w:spacing w:before="240" w:line="360" w:lineRule="auto"/>
        <w:outlineLvl w:val="0"/>
      </w:pPr>
      <w:r w:rsidRPr="00622CF5">
        <w:rPr>
          <w:rFonts w:eastAsiaTheme="minorEastAsia"/>
          <w:b/>
        </w:rPr>
        <w:lastRenderedPageBreak/>
        <w:t>4.5. Inter- and Intra-cruise Variability in Production Relationships</w:t>
      </w:r>
    </w:p>
    <w:p w14:paraId="1ACCC942" w14:textId="66A69A34" w:rsidR="00C94209" w:rsidRPr="00622CF5" w:rsidRDefault="00C94209" w:rsidP="00C94209">
      <w:pPr>
        <w:spacing w:before="120" w:line="360" w:lineRule="auto"/>
        <w:ind w:firstLine="360"/>
        <w:outlineLvl w:val="0"/>
        <w:rPr>
          <w:rFonts w:eastAsiaTheme="minorEastAsia"/>
          <w:color w:val="FF0000"/>
        </w:rPr>
      </w:pPr>
      <w:r w:rsidRPr="00622CF5">
        <w:rPr>
          <w:rFonts w:eastAsiaTheme="minorEastAsia"/>
        </w:rPr>
        <w:t>Cycle P1604-C2 started in the core of the California Current, and new production was matched by modest NCP values and a diel pattern in the dO</w:t>
      </w:r>
      <w:r w:rsidRPr="00622CF5">
        <w:rPr>
          <w:rFonts w:eastAsiaTheme="minorEastAsia"/>
          <w:vertAlign w:val="subscript"/>
        </w:rPr>
        <w:t>2</w:t>
      </w:r>
      <w:r w:rsidRPr="00622CF5">
        <w:rPr>
          <w:rFonts w:eastAsiaTheme="minorEastAsia"/>
        </w:rPr>
        <w:t xml:space="preserve">/Ar measurements (Fig 3 J,L). Overall, P1604-C2 was moderately net autotrophic but, due to the partial </w:t>
      </w:r>
      <w:r w:rsidR="00A251BE" w:rsidRPr="00622CF5">
        <w:rPr>
          <w:rFonts w:eastAsiaTheme="minorEastAsia"/>
        </w:rPr>
        <w:t>depletion</w:t>
      </w:r>
      <w:r w:rsidRPr="00622CF5">
        <w:rPr>
          <w:rFonts w:eastAsiaTheme="minorEastAsia"/>
        </w:rPr>
        <w:t xml:space="preserve"> of nutrients and change in weather conditions, most production measures showed reduced rates toward the end of the cycle. For </w:t>
      </w:r>
      <w:r w:rsidRPr="00622CF5">
        <w:rPr>
          <w:rFonts w:eastAsiaTheme="minorEastAsia"/>
          <w:color w:val="000000" w:themeColor="text1"/>
        </w:rPr>
        <w:t xml:space="preserve">P1604-C3, offshore of the coastal boundary in the wind stress curl upwelling domain, NPP and new </w:t>
      </w:r>
      <w:r w:rsidR="00622CF5" w:rsidRPr="00622CF5">
        <w:rPr>
          <w:rFonts w:eastAsiaTheme="minorEastAsia"/>
          <w:color w:val="000000" w:themeColor="text1"/>
        </w:rPr>
        <w:t>production-based</w:t>
      </w:r>
      <w:r w:rsidRPr="00622CF5">
        <w:rPr>
          <w:rFonts w:eastAsiaTheme="minorEastAsia"/>
          <w:color w:val="000000" w:themeColor="text1"/>
        </w:rPr>
        <w:t xml:space="preserve"> estimates increased significantly compared to C2, yet NCP</w:t>
      </w:r>
      <w:r w:rsidRPr="00622CF5">
        <w:rPr>
          <w:rFonts w:eastAsiaTheme="minorEastAsia"/>
          <w:color w:val="000000" w:themeColor="text1"/>
          <w:vertAlign w:val="subscript"/>
        </w:rPr>
        <w:t>prior</w:t>
      </w:r>
      <w:r w:rsidRPr="00622CF5">
        <w:rPr>
          <w:rFonts w:eastAsiaTheme="minorEastAsia"/>
          <w:color w:val="000000" w:themeColor="text1"/>
        </w:rPr>
        <w:t xml:space="preserve"> was negative at the beginning of the cycle, but became positive around D3. This change in production was correlated with a change in weather as the sea became much calmer and cloud cover was reduced. </w:t>
      </w:r>
      <w:r w:rsidRPr="00622CF5">
        <w:rPr>
          <w:rFonts w:eastAsiaTheme="minorEastAsia"/>
        </w:rPr>
        <w:t>As expected, productivity was highest in the coastal upwelling region (P1604-C4), where carbon-based production rates tripled. Despite high NO</w:t>
      </w:r>
      <w:r w:rsidRPr="00622CF5">
        <w:rPr>
          <w:rFonts w:eastAsiaTheme="minorEastAsia"/>
          <w:vertAlign w:val="subscript"/>
        </w:rPr>
        <w:t>3</w:t>
      </w:r>
      <w:r w:rsidRPr="00622CF5">
        <w:rPr>
          <w:rFonts w:eastAsiaTheme="minorEastAsia"/>
          <w:vertAlign w:val="superscript"/>
        </w:rPr>
        <w:t>-</w:t>
      </w:r>
      <w:r w:rsidRPr="00622CF5">
        <w:rPr>
          <w:rFonts w:eastAsiaTheme="minorEastAsia"/>
          <w:vertAlign w:val="subscript"/>
        </w:rPr>
        <w:t xml:space="preserve"> </w:t>
      </w:r>
      <w:r w:rsidRPr="00622CF5">
        <w:rPr>
          <w:rFonts w:eastAsiaTheme="minorEastAsia"/>
        </w:rPr>
        <w:t>concentrations, the phytoplankton appeared to utilized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primarily for growth. NCP</w:t>
      </w:r>
      <w:r w:rsidRPr="00622CF5">
        <w:rPr>
          <w:rFonts w:eastAsiaTheme="minorEastAsia"/>
          <w:vertAlign w:val="subscript"/>
        </w:rPr>
        <w:t>prior</w:t>
      </w:r>
      <w:r w:rsidRPr="00622CF5">
        <w:rPr>
          <w:rFonts w:eastAsiaTheme="minorEastAsia"/>
        </w:rPr>
        <w:t xml:space="preserve"> during P1604 indicated that the system was strongly net autotrophic.</w:t>
      </w:r>
    </w:p>
    <w:p w14:paraId="3D51AA9D" w14:textId="78AD750C" w:rsidR="00C94209" w:rsidRPr="00622CF5" w:rsidRDefault="00C94209" w:rsidP="00C94209">
      <w:pPr>
        <w:spacing w:before="120" w:line="360" w:lineRule="auto"/>
        <w:ind w:firstLine="360"/>
        <w:outlineLvl w:val="0"/>
        <w:rPr>
          <w:rFonts w:eastAsiaTheme="minorEastAsia"/>
        </w:rPr>
      </w:pPr>
      <w:r w:rsidRPr="00622CF5">
        <w:t>Productivity was high where nutrients were plentiful close to shore in the freshly upwelled water of P1706-C1. However, overcast light conditions reduced productivity estimates (except NCP</w:t>
      </w:r>
      <w:r w:rsidRPr="00622CF5">
        <w:rPr>
          <w:vertAlign w:val="subscript"/>
        </w:rPr>
        <w:t>prior</w:t>
      </w:r>
      <w:r w:rsidRPr="00622CF5">
        <w:t>) during the early part of this cycle. Comparatively low NP:NPP rate estimates indicate that the phytoplankton community used both ammonia and nitrate as N sources. NCP</w:t>
      </w:r>
      <w:r w:rsidRPr="00622CF5">
        <w:rPr>
          <w:vertAlign w:val="subscript"/>
        </w:rPr>
        <w:t>prior</w:t>
      </w:r>
      <w:r w:rsidRPr="00622CF5">
        <w:t xml:space="preserve"> rates averaged 50% of NP, but a distinct diel pattern was observed. P1706-C2 showed reduced production compared to C1, as a result of reduced chlorophyll concentration. Despite lower NPP, </w:t>
      </w:r>
      <w:r w:rsidRPr="00622CF5">
        <w:rPr>
          <w:rFonts w:eastAsiaTheme="minorEastAsia"/>
        </w:rPr>
        <w:t xml:space="preserve">NP was higher on day one of C2 compared to C1. NCP analysis indicated that </w:t>
      </w:r>
      <w:r w:rsidRPr="00622CF5">
        <w:t xml:space="preserve">the watermass started to become </w:t>
      </w:r>
      <w:r w:rsidRPr="00622CF5">
        <w:rPr>
          <w:rFonts w:eastAsiaTheme="minorEastAsia"/>
        </w:rPr>
        <w:t>net heterotrophic at the end of this cycle. P1706-C3 was conducted in a region just outside of the filament where water from the California Current mixed with filament water.  P1706-C3 was initially net autotrophic, but production rates were strongly reduced compared to C1 and C2 . The continuous negative trend in NCP was likely driven by horizontal and vertical mixing of different water masses, a deepening of the mixed layer depth over time and the observed decrease of Chl a during this cycle.  P1704-C4 was conducted at the location of a drifter that marked the water parcel sampled during C2 and can thus be considered an extension of the previous filament cycle. It was characterized by low chlorophyll despite a nitrate concentration of around 2.9 µM and an ammonium concentration of 1.7 µM. The extremely low NP and the low f-ratio (0.24) also indicate that the phytoplankton community was taking up mostly regenerated N.</w:t>
      </w:r>
      <w:r w:rsidR="00A251BE" w:rsidRPr="00622CF5">
        <w:rPr>
          <w:rFonts w:eastAsiaTheme="minorEastAsia"/>
        </w:rPr>
        <w:t xml:space="preserve"> Further analysis (see discussion below) indicated that cycle 2 was iron </w:t>
      </w:r>
      <w:r w:rsidR="00A251BE" w:rsidRPr="00622CF5">
        <w:rPr>
          <w:rFonts w:eastAsiaTheme="minorEastAsia"/>
        </w:rPr>
        <w:lastRenderedPageBreak/>
        <w:t xml:space="preserve">limited. </w:t>
      </w:r>
      <w:r w:rsidRPr="00622CF5">
        <w:rPr>
          <w:rFonts w:eastAsiaTheme="minorEastAsia"/>
        </w:rPr>
        <w:t xml:space="preserve"> NCP rates were found to be near air saturation, indicating that autotrophic and heterotrophic processes were in balance despite the elevated ammonium.</w:t>
      </w:r>
    </w:p>
    <w:p w14:paraId="010B2760" w14:textId="77777777" w:rsidR="00C94209" w:rsidRPr="00622CF5" w:rsidRDefault="00C94209" w:rsidP="00C94209">
      <w:pPr>
        <w:spacing w:before="240" w:line="360" w:lineRule="auto"/>
        <w:rPr>
          <w:rFonts w:eastAsiaTheme="minorEastAsia"/>
          <w:b/>
        </w:rPr>
      </w:pPr>
      <w:r w:rsidRPr="00622CF5">
        <w:rPr>
          <w:rFonts w:eastAsiaTheme="minorEastAsia"/>
        </w:rPr>
        <w:t xml:space="preserve"> </w:t>
      </w:r>
      <w:r w:rsidRPr="00622CF5">
        <w:rPr>
          <w:rFonts w:eastAsiaTheme="minorEastAsia"/>
          <w:b/>
        </w:rPr>
        <w:t>4.</w:t>
      </w:r>
      <w:commentRangeStart w:id="172"/>
      <w:r w:rsidRPr="00622CF5">
        <w:rPr>
          <w:rFonts w:eastAsiaTheme="minorEastAsia"/>
          <w:b/>
        </w:rPr>
        <w:t>5. Production Comparison</w:t>
      </w:r>
      <w:commentRangeEnd w:id="172"/>
      <w:r w:rsidR="00A82155">
        <w:rPr>
          <w:rStyle w:val="CommentReference"/>
          <w:rFonts w:asciiTheme="minorHAnsi" w:eastAsiaTheme="minorHAnsi" w:hAnsiTheme="minorHAnsi" w:cstheme="minorBidi"/>
        </w:rPr>
        <w:commentReference w:id="172"/>
      </w:r>
    </w:p>
    <w:p w14:paraId="23F2354A" w14:textId="50A77C75" w:rsidR="00C94209" w:rsidRPr="00622CF5" w:rsidRDefault="00C94209" w:rsidP="00C94209">
      <w:pPr>
        <w:spacing w:before="120" w:line="360" w:lineRule="auto"/>
        <w:ind w:firstLine="360"/>
        <w:rPr>
          <w:rFonts w:eastAsiaTheme="minorEastAsia"/>
        </w:rPr>
      </w:pPr>
      <w:moveFromRangeStart w:id="173" w:author="Sven Kranz" w:date="2020-02-24T12:41:00Z" w:name="move33440529"/>
      <w:moveFrom w:id="174" w:author="Sven Kranz" w:date="2020-02-24T12:41:00Z">
        <w:r w:rsidRPr="00622CF5" w:rsidDel="008D0F1C">
          <w:rPr>
            <w:rFonts w:eastAsiaTheme="minorEastAsia"/>
          </w:rPr>
          <w:t xml:space="preserve">The Lagrangian sampling plan and multi-method approach allows us to compare a number of different productivity estimates over a broad range of environmental conditions. </w:t>
        </w:r>
      </w:moveFrom>
      <w:moveFromRangeEnd w:id="173"/>
      <w:r w:rsidRPr="00622CF5">
        <w:rPr>
          <w:rFonts w:eastAsiaTheme="minorEastAsia"/>
        </w:rPr>
        <w:t>We had two independent estimates of GPP (GPP</w:t>
      </w:r>
      <w:r w:rsidRPr="00622CF5">
        <w:rPr>
          <w:rFonts w:eastAsiaTheme="minorEastAsia"/>
          <w:vertAlign w:val="subscript"/>
        </w:rPr>
        <w:t>FRRF</w:t>
      </w:r>
      <w:r w:rsidRPr="00622CF5">
        <w:rPr>
          <w:rFonts w:eastAsiaTheme="minorEastAsia"/>
        </w:rPr>
        <w:t xml:space="preserve"> and GPP</w:t>
      </w:r>
      <w:r w:rsidRPr="00622CF5">
        <w:rPr>
          <w:rFonts w:eastAsiaTheme="minorEastAsia"/>
          <w:vertAlign w:val="subscript"/>
        </w:rPr>
        <w:t>O2</w:t>
      </w:r>
      <w:r w:rsidR="00D35CBE" w:rsidRPr="00622CF5">
        <w:rPr>
          <w:rFonts w:eastAsiaTheme="minorEastAsia"/>
          <w:vertAlign w:val="subscript"/>
        </w:rPr>
        <w:t>/</w:t>
      </w:r>
      <w:r w:rsidRPr="00622CF5">
        <w:rPr>
          <w:rFonts w:eastAsiaTheme="minorEastAsia"/>
          <w:vertAlign w:val="subscript"/>
        </w:rPr>
        <w:t>Ar</w:t>
      </w:r>
      <w:r w:rsidRPr="00622CF5">
        <w:rPr>
          <w:rFonts w:eastAsiaTheme="minorEastAsia"/>
        </w:rPr>
        <w:t>), two independent estimates of NPP (NPP</w:t>
      </w:r>
      <w:r w:rsidRPr="00622CF5">
        <w:rPr>
          <w:rFonts w:eastAsiaTheme="minorEastAsia"/>
          <w:vertAlign w:val="subscript"/>
        </w:rPr>
        <w:t>14C</w:t>
      </w:r>
      <w:r w:rsidRPr="00622CF5">
        <w:rPr>
          <w:rFonts w:eastAsiaTheme="minorEastAsia"/>
        </w:rPr>
        <w:t xml:space="preserve"> and NPP</w:t>
      </w:r>
      <w:r w:rsidRPr="00622CF5">
        <w:rPr>
          <w:rFonts w:eastAsiaTheme="minorEastAsia"/>
          <w:vertAlign w:val="subscript"/>
        </w:rPr>
        <w:t>G/G</w:t>
      </w:r>
      <w:r w:rsidRPr="00622CF5">
        <w:rPr>
          <w:rFonts w:eastAsiaTheme="minorEastAsia"/>
        </w:rPr>
        <w:t>), and three estimates of NCP or NP (NCP</w:t>
      </w:r>
      <w:r w:rsidRPr="00622CF5">
        <w:rPr>
          <w:rFonts w:eastAsiaTheme="minorEastAsia"/>
          <w:vertAlign w:val="subscript"/>
        </w:rPr>
        <w:t>prior</w:t>
      </w:r>
      <w:r w:rsidRPr="00622CF5">
        <w:rPr>
          <w:rFonts w:eastAsiaTheme="minorEastAsia"/>
        </w:rPr>
        <w:t>, NCP</w:t>
      </w:r>
      <w:r w:rsidRPr="00622CF5">
        <w:rPr>
          <w:rFonts w:eastAsiaTheme="minorEastAsia"/>
          <w:vertAlign w:val="subscript"/>
        </w:rPr>
        <w:t>RT</w:t>
      </w:r>
      <w:r w:rsidRPr="00622CF5">
        <w:rPr>
          <w:rFonts w:eastAsiaTheme="minorEastAsia"/>
        </w:rPr>
        <w:t>, and nitrate uptake)</w:t>
      </w:r>
      <w:ins w:id="175" w:author="Sven Kranz" w:date="2020-02-24T12:43:00Z">
        <w:r w:rsidR="008D0F1C">
          <w:rPr>
            <w:rFonts w:eastAsiaTheme="minorEastAsia"/>
          </w:rPr>
          <w:t xml:space="preserve">. </w:t>
        </w:r>
      </w:ins>
      <w:del w:id="176" w:author="Sven Kranz" w:date="2020-02-24T12:43:00Z">
        <w:r w:rsidRPr="00622CF5" w:rsidDel="008D0F1C">
          <w:rPr>
            <w:rFonts w:eastAsiaTheme="minorEastAsia"/>
          </w:rPr>
          <w:delText xml:space="preserve">, which should be functionally similar to the total exportable carbon produced by the ecosystem.  </w:delText>
        </w:r>
      </w:del>
      <w:r w:rsidRPr="00622CF5">
        <w:rPr>
          <w:rFonts w:eastAsiaTheme="minorEastAsia"/>
        </w:rPr>
        <w:t>The independent GPP experiments can only be compared for two cycles (P1706-C1 and P1706-C2) because FRRF measurements were not made on the P1604 cruise and because ship movements in and out of the mesoscale filament invalidated GPP</w:t>
      </w:r>
      <w:r w:rsidRPr="00622CF5">
        <w:rPr>
          <w:rFonts w:eastAsiaTheme="minorEastAsia"/>
          <w:vertAlign w:val="subscript"/>
        </w:rPr>
        <w:t>O2/Ar</w:t>
      </w:r>
      <w:r w:rsidRPr="00622CF5">
        <w:rPr>
          <w:rFonts w:eastAsiaTheme="minorEastAsia"/>
        </w:rPr>
        <w:t xml:space="preserve"> assumptions for P1706-C3 and C4. Nonetheless, there is reasonable agreement between the two methods. On P1706-C1, the ratio of GPP</w:t>
      </w:r>
      <w:r w:rsidRPr="00622CF5">
        <w:rPr>
          <w:rFonts w:eastAsiaTheme="minorEastAsia"/>
          <w:vertAlign w:val="subscript"/>
        </w:rPr>
        <w:t>FRRF</w:t>
      </w:r>
      <w:r w:rsidRPr="00622CF5">
        <w:rPr>
          <w:rFonts w:eastAsiaTheme="minorEastAsia"/>
        </w:rPr>
        <w:t>:GPP</w:t>
      </w:r>
      <w:r w:rsidRPr="00622CF5">
        <w:rPr>
          <w:rFonts w:eastAsiaTheme="minorEastAsia"/>
          <w:vertAlign w:val="subscript"/>
        </w:rPr>
        <w:t>O2Ar</w:t>
      </w:r>
      <w:r w:rsidRPr="00622CF5">
        <w:rPr>
          <w:rFonts w:eastAsiaTheme="minorEastAsia"/>
        </w:rPr>
        <w:t xml:space="preserve"> was 0.73, and on P1706-C2 it was 1.32.  Agreement was even better</w:t>
      </w:r>
      <w:r w:rsidRPr="00622CF5" w:rsidDel="00632777">
        <w:rPr>
          <w:rFonts w:eastAsiaTheme="minorEastAsia"/>
        </w:rPr>
        <w:t xml:space="preserve"> </w:t>
      </w:r>
      <w:r w:rsidRPr="00622CF5">
        <w:rPr>
          <w:rFonts w:eastAsiaTheme="minorEastAsia"/>
        </w:rPr>
        <w:t>for the two NPP measurements,</w:t>
      </w:r>
      <w:r w:rsidR="00D35CBE" w:rsidRPr="00622CF5">
        <w:rPr>
          <w:rFonts w:eastAsiaTheme="minorEastAsia"/>
        </w:rPr>
        <w:t xml:space="preserve"> </w:t>
      </w:r>
      <w:r w:rsidRPr="00622CF5">
        <w:rPr>
          <w:rFonts w:eastAsiaTheme="minorEastAsia"/>
        </w:rPr>
        <w:t>yielding a Pearson’s linear correlation of 0.9997 (p&lt;&lt;10</w:t>
      </w:r>
      <w:r w:rsidRPr="00622CF5">
        <w:rPr>
          <w:rFonts w:eastAsiaTheme="minorEastAsia"/>
          <w:vertAlign w:val="superscript"/>
        </w:rPr>
        <w:t>-5</w:t>
      </w:r>
      <w:r w:rsidRPr="00622CF5">
        <w:rPr>
          <w:rFonts w:eastAsiaTheme="minorEastAsia"/>
        </w:rPr>
        <w:t>).  The mean NPP</w:t>
      </w:r>
      <w:r w:rsidRPr="00622CF5">
        <w:rPr>
          <w:rFonts w:eastAsiaTheme="minorEastAsia"/>
          <w:vertAlign w:val="subscript"/>
        </w:rPr>
        <w:t>14C</w:t>
      </w:r>
      <w:r w:rsidRPr="00622CF5">
        <w:rPr>
          <w:rFonts w:eastAsiaTheme="minorEastAsia"/>
        </w:rPr>
        <w:t xml:space="preserve"> across all paired cycles was 21</w:t>
      </w:r>
      <w:r w:rsidR="00AC5276" w:rsidRPr="00622CF5">
        <w:rPr>
          <w:rFonts w:eastAsiaTheme="minorEastAsia"/>
        </w:rPr>
        <w:t>4</w:t>
      </w:r>
      <w:r w:rsidRPr="00622CF5">
        <w:rPr>
          <w:rFonts w:eastAsiaTheme="minorEastAsia"/>
        </w:rPr>
        <w:t xml:space="preserve">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while the mean NPP</w:t>
      </w:r>
      <w:r w:rsidRPr="00622CF5">
        <w:rPr>
          <w:rFonts w:eastAsiaTheme="minorEastAsia"/>
          <w:vertAlign w:val="subscript"/>
        </w:rPr>
        <w:t xml:space="preserve">G/G </w:t>
      </w:r>
      <w:r w:rsidRPr="00622CF5">
        <w:rPr>
          <w:rFonts w:eastAsiaTheme="minorEastAsia"/>
        </w:rPr>
        <w:t>was 223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Comparing mean NPPs to mean GPPs for P1706-C1 and C2</w:t>
      </w:r>
      <w:r w:rsidR="00A24060" w:rsidRPr="00622CF5">
        <w:rPr>
          <w:rFonts w:eastAsiaTheme="minorEastAsia"/>
        </w:rPr>
        <w:t xml:space="preserve"> (941 and 465 mmol C m</w:t>
      </w:r>
      <w:r w:rsidR="00A24060" w:rsidRPr="00622CF5">
        <w:rPr>
          <w:rFonts w:eastAsiaTheme="minorEastAsia"/>
          <w:vertAlign w:val="superscript"/>
        </w:rPr>
        <w:t>-2</w:t>
      </w:r>
      <w:r w:rsidR="00A24060" w:rsidRPr="00622CF5">
        <w:rPr>
          <w:rFonts w:eastAsiaTheme="minorEastAsia"/>
        </w:rPr>
        <w:t xml:space="preserve"> d</w:t>
      </w:r>
      <w:r w:rsidR="00A24060" w:rsidRPr="00622CF5">
        <w:rPr>
          <w:rFonts w:eastAsiaTheme="minorEastAsia"/>
          <w:vertAlign w:val="superscript"/>
        </w:rPr>
        <w:t>-1</w:t>
      </w:r>
      <w:r w:rsidR="00A24060" w:rsidRPr="00622CF5">
        <w:rPr>
          <w:rFonts w:eastAsiaTheme="minorEastAsia"/>
        </w:rPr>
        <w:t xml:space="preserve"> for C1 and C2, respectively)</w:t>
      </w:r>
      <w:r w:rsidRPr="00622CF5">
        <w:rPr>
          <w:rFonts w:eastAsiaTheme="minorEastAsia"/>
        </w:rPr>
        <w:t>, the resulting NPP:GPP ratios are 0.</w:t>
      </w:r>
      <w:r w:rsidR="00AC5276" w:rsidRPr="00622CF5">
        <w:rPr>
          <w:rFonts w:eastAsiaTheme="minorEastAsia"/>
        </w:rPr>
        <w:t>55</w:t>
      </w:r>
      <w:r w:rsidRPr="00622CF5">
        <w:rPr>
          <w:rFonts w:eastAsiaTheme="minorEastAsia"/>
        </w:rPr>
        <w:t xml:space="preserve"> and 0.5</w:t>
      </w:r>
      <w:r w:rsidR="00AC5276" w:rsidRPr="00622CF5">
        <w:rPr>
          <w:rFonts w:eastAsiaTheme="minorEastAsia"/>
        </w:rPr>
        <w:t>6</w:t>
      </w:r>
      <w:r w:rsidRPr="00622CF5">
        <w:rPr>
          <w:rFonts w:eastAsiaTheme="minorEastAsia"/>
        </w:rPr>
        <w:t>, respectively, suggesting that 5</w:t>
      </w:r>
      <w:r w:rsidR="00AC5276" w:rsidRPr="00622CF5">
        <w:rPr>
          <w:rFonts w:eastAsiaTheme="minorEastAsia"/>
        </w:rPr>
        <w:t>5</w:t>
      </w:r>
      <w:r w:rsidRPr="00622CF5">
        <w:rPr>
          <w:rFonts w:eastAsiaTheme="minorEastAsia"/>
        </w:rPr>
        <w:t>% of phytoplankton GPP, on average, goes to biomass production. Compared to the agreement between alternate GPP or NPP measurements, the correlation between NCP</w:t>
      </w:r>
      <w:r w:rsidRPr="00622CF5">
        <w:rPr>
          <w:rFonts w:eastAsiaTheme="minorEastAsia"/>
          <w:vertAlign w:val="subscript"/>
        </w:rPr>
        <w:t>prior</w:t>
      </w:r>
      <w:r w:rsidRPr="00622CF5">
        <w:rPr>
          <w:rFonts w:eastAsiaTheme="minorEastAsia"/>
        </w:rPr>
        <w:t xml:space="preserve"> and NCP</w:t>
      </w:r>
      <w:r w:rsidRPr="00622CF5">
        <w:rPr>
          <w:rFonts w:eastAsiaTheme="minorEastAsia"/>
          <w:vertAlign w:val="subscript"/>
        </w:rPr>
        <w:t>inst</w:t>
      </w:r>
      <w:r w:rsidRPr="00622CF5">
        <w:rPr>
          <w:rFonts w:eastAsiaTheme="minorEastAsia"/>
        </w:rPr>
        <w:t xml:space="preserve"> is weak and not statistically significant (Pearson’s ρ = 0.60, p = 0.15). </w:t>
      </w:r>
      <w:r w:rsidRPr="008D0F1C">
        <w:rPr>
          <w:rFonts w:eastAsiaTheme="minorEastAsia"/>
          <w:color w:val="FF0000"/>
          <w:rPrChange w:id="177" w:author="Sven Kranz" w:date="2020-02-24T12:44:00Z">
            <w:rPr>
              <w:rFonts w:eastAsiaTheme="minorEastAsia"/>
            </w:rPr>
          </w:rPrChange>
        </w:rPr>
        <w:t>This discrepancy was expected, however, as it reflects the different temporal integration scales of NCP</w:t>
      </w:r>
      <w:r w:rsidRPr="008D0F1C">
        <w:rPr>
          <w:rFonts w:eastAsiaTheme="minorEastAsia"/>
          <w:color w:val="FF0000"/>
          <w:vertAlign w:val="subscript"/>
          <w:rPrChange w:id="178" w:author="Sven Kranz" w:date="2020-02-24T12:44:00Z">
            <w:rPr>
              <w:rFonts w:eastAsiaTheme="minorEastAsia"/>
              <w:vertAlign w:val="subscript"/>
            </w:rPr>
          </w:rPrChange>
        </w:rPr>
        <w:t>prior</w:t>
      </w:r>
      <w:r w:rsidRPr="008D0F1C">
        <w:rPr>
          <w:rFonts w:eastAsiaTheme="minorEastAsia"/>
          <w:color w:val="FF0000"/>
          <w:rPrChange w:id="179" w:author="Sven Kranz" w:date="2020-02-24T12:44:00Z">
            <w:rPr>
              <w:rFonts w:eastAsiaTheme="minorEastAsia"/>
            </w:rPr>
          </w:rPrChange>
        </w:rPr>
        <w:t xml:space="preserve"> and NCP</w:t>
      </w:r>
      <w:r w:rsidRPr="008D0F1C">
        <w:rPr>
          <w:rFonts w:eastAsiaTheme="minorEastAsia"/>
          <w:color w:val="FF0000"/>
          <w:vertAlign w:val="subscript"/>
          <w:rPrChange w:id="180" w:author="Sven Kranz" w:date="2020-02-24T12:44:00Z">
            <w:rPr>
              <w:rFonts w:eastAsiaTheme="minorEastAsia"/>
              <w:vertAlign w:val="subscript"/>
            </w:rPr>
          </w:rPrChange>
        </w:rPr>
        <w:t>inst</w:t>
      </w:r>
      <w:r w:rsidRPr="008D0F1C">
        <w:rPr>
          <w:rFonts w:eastAsiaTheme="minorEastAsia"/>
          <w:color w:val="FF0000"/>
          <w:rPrChange w:id="181" w:author="Sven Kranz" w:date="2020-02-24T12:44:00Z">
            <w:rPr>
              <w:rFonts w:eastAsiaTheme="minorEastAsia"/>
            </w:rPr>
          </w:rPrChange>
        </w:rPr>
        <w:t xml:space="preserve"> and the substantial differences in NCP observed in the P1706 filament.  </w:t>
      </w:r>
      <w:r w:rsidRPr="00622CF5">
        <w:rPr>
          <w:rFonts w:eastAsiaTheme="minorEastAsia"/>
        </w:rPr>
        <w:t>There is also substantial discrepancy between NP and the two NCP estimates. The strongest correlation is between NP and NCP</w:t>
      </w:r>
      <w:r w:rsidRPr="00622CF5">
        <w:rPr>
          <w:rFonts w:eastAsiaTheme="minorEastAsia"/>
          <w:vertAlign w:val="subscript"/>
        </w:rPr>
        <w:t>prior</w:t>
      </w:r>
      <w:r w:rsidRPr="00622CF5">
        <w:rPr>
          <w:rFonts w:eastAsiaTheme="minorEastAsia"/>
        </w:rPr>
        <w:t xml:space="preserve">, though not statistically significant (ρ = 0.52, p = 0.24).  NP measurements also </w:t>
      </w:r>
      <w:r w:rsidR="00622CF5" w:rsidRPr="00622CF5">
        <w:rPr>
          <w:rFonts w:eastAsiaTheme="minorEastAsia"/>
        </w:rPr>
        <w:t>substantially</w:t>
      </w:r>
      <w:r w:rsidRPr="00622CF5">
        <w:rPr>
          <w:rFonts w:eastAsiaTheme="minorEastAsia"/>
        </w:rPr>
        <w:t xml:space="preserve"> exceed those of NCP</w:t>
      </w:r>
      <w:r w:rsidRPr="00622CF5">
        <w:rPr>
          <w:rFonts w:eastAsiaTheme="minorEastAsia"/>
          <w:vertAlign w:val="subscript"/>
        </w:rPr>
        <w:t>prior</w:t>
      </w:r>
      <w:r w:rsidRPr="00622CF5">
        <w:rPr>
          <w:rFonts w:eastAsiaTheme="minorEastAsia"/>
        </w:rPr>
        <w:t xml:space="preserve"> and NCP</w:t>
      </w:r>
      <w:r w:rsidRPr="00622CF5">
        <w:rPr>
          <w:rFonts w:eastAsiaTheme="minorEastAsia"/>
          <w:vertAlign w:val="subscript"/>
        </w:rPr>
        <w:t>RT</w:t>
      </w:r>
      <w:r w:rsidRPr="00622CF5">
        <w:rPr>
          <w:rFonts w:eastAsiaTheme="minorEastAsia"/>
        </w:rPr>
        <w:t>, where mean NCP</w:t>
      </w:r>
      <w:r w:rsidRPr="00622CF5">
        <w:rPr>
          <w:rFonts w:eastAsiaTheme="minorEastAsia"/>
          <w:vertAlign w:val="subscript"/>
        </w:rPr>
        <w:t>prior</w:t>
      </w:r>
      <w:r w:rsidRPr="00622CF5">
        <w:rPr>
          <w:rFonts w:eastAsiaTheme="minorEastAsia"/>
        </w:rPr>
        <w:t xml:space="preserve"> is 8.7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and mean NP is 73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p>
    <w:p w14:paraId="2F77E1A9" w14:textId="2C51FD66" w:rsidR="00C10DE7" w:rsidRPr="00622CF5" w:rsidRDefault="00C10DE7" w:rsidP="00C10DE7">
      <w:pPr>
        <w:spacing w:before="320" w:line="360" w:lineRule="auto"/>
        <w:rPr>
          <w:rFonts w:eastAsiaTheme="minorEastAsia"/>
          <w:b/>
          <w:sz w:val="28"/>
          <w:szCs w:val="28"/>
        </w:rPr>
      </w:pPr>
      <w:r w:rsidRPr="00622CF5">
        <w:rPr>
          <w:rFonts w:eastAsiaTheme="minorEastAsia"/>
          <w:b/>
          <w:sz w:val="28"/>
          <w:szCs w:val="28"/>
        </w:rPr>
        <w:t>5. Discussion</w:t>
      </w:r>
    </w:p>
    <w:p w14:paraId="2518E870" w14:textId="344895E1" w:rsidR="00C10DE7" w:rsidRPr="00622CF5" w:rsidRDefault="00C10DE7" w:rsidP="00C10DE7">
      <w:pPr>
        <w:spacing w:before="120" w:line="360" w:lineRule="auto"/>
        <w:ind w:firstLine="360"/>
        <w:outlineLvl w:val="0"/>
        <w:rPr>
          <w:rFonts w:eastAsiaTheme="minorEastAsia"/>
          <w:b/>
        </w:rPr>
      </w:pPr>
      <w:r w:rsidRPr="00622CF5">
        <w:rPr>
          <w:rFonts w:eastAsiaTheme="minorEastAsia"/>
        </w:rPr>
        <w:t>The P1604 and P1706 cruises both aimed to measure</w:t>
      </w:r>
      <w:r w:rsidRPr="00622CF5">
        <w:t xml:space="preserve"> ecosystem dynamics and biogeochemical rates. </w:t>
      </w:r>
      <w:moveToRangeStart w:id="182" w:author="Sven Kranz" w:date="2020-02-24T12:41:00Z" w:name="move33440529"/>
      <w:moveTo w:id="183" w:author="Sven Kranz" w:date="2020-02-24T12:41:00Z">
        <w:r w:rsidR="008D0F1C" w:rsidRPr="00622CF5">
          <w:rPr>
            <w:rFonts w:eastAsiaTheme="minorEastAsia"/>
          </w:rPr>
          <w:t>The Lagrangian sampling plan and multi-method approach allow</w:t>
        </w:r>
      </w:moveTo>
      <w:ins w:id="184" w:author="Sven Kranz" w:date="2020-02-24T12:42:00Z">
        <w:r w:rsidR="008D0F1C">
          <w:rPr>
            <w:rFonts w:eastAsiaTheme="minorEastAsia"/>
          </w:rPr>
          <w:t>ed</w:t>
        </w:r>
      </w:ins>
      <w:moveTo w:id="185" w:author="Sven Kranz" w:date="2020-02-24T12:41:00Z">
        <w:del w:id="186" w:author="Sven Kranz" w:date="2020-02-24T12:42:00Z">
          <w:r w:rsidR="008D0F1C" w:rsidRPr="00622CF5" w:rsidDel="008D0F1C">
            <w:rPr>
              <w:rFonts w:eastAsiaTheme="minorEastAsia"/>
            </w:rPr>
            <w:delText>s</w:delText>
          </w:r>
        </w:del>
        <w:r w:rsidR="008D0F1C" w:rsidRPr="00622CF5">
          <w:rPr>
            <w:rFonts w:eastAsiaTheme="minorEastAsia"/>
          </w:rPr>
          <w:t xml:space="preserve"> us to compare a number of different productivity estimates over a broad range of environmental conditions. </w:t>
        </w:r>
      </w:moveTo>
      <w:moveToRangeEnd w:id="182"/>
      <w:r w:rsidRPr="00622CF5">
        <w:t>P1604 occurred near the end of an anomalously warm period in the northeast Pacific that began with the 2014-2015 North Pacific heat wave and continued with an El Niño in 2015-</w:t>
      </w:r>
      <w:r w:rsidRPr="00622CF5">
        <w:lastRenderedPageBreak/>
        <w:t xml:space="preserve">2016 </w:t>
      </w:r>
      <w:r w:rsidRPr="00622CF5">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622CF5">
        <w:instrText xml:space="preserve"> ADDIN EN.CITE </w:instrText>
      </w:r>
      <w:r w:rsidR="000B4C73" w:rsidRPr="00622CF5">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622CF5">
        <w:instrText xml:space="preserve"> ADDIN EN.CITE.DATA </w:instrText>
      </w:r>
      <w:r w:rsidR="000B4C73" w:rsidRPr="00622CF5">
        <w:fldChar w:fldCharType="end"/>
      </w:r>
      <w:r w:rsidRPr="00622CF5">
        <w:fldChar w:fldCharType="separate"/>
      </w:r>
      <w:r w:rsidR="000B4C73" w:rsidRPr="00622CF5">
        <w:rPr>
          <w:noProof/>
        </w:rPr>
        <w:t>(</w:t>
      </w:r>
      <w:hyperlink w:anchor="_ENREF_6" w:tooltip="Bond, 2015 #9129" w:history="1">
        <w:r w:rsidR="006260A9" w:rsidRPr="00622CF5">
          <w:rPr>
            <w:rStyle w:val="Hyperlink"/>
          </w:rPr>
          <w:t>Bond et al., 2015</w:t>
        </w:r>
      </w:hyperlink>
      <w:r w:rsidR="000B4C73" w:rsidRPr="00622CF5">
        <w:rPr>
          <w:noProof/>
        </w:rPr>
        <w:t xml:space="preserve">; </w:t>
      </w:r>
      <w:hyperlink w:anchor="_ENREF_29" w:tooltip="Jacox, 2016 #9123" w:history="1">
        <w:r w:rsidR="006260A9" w:rsidRPr="00622CF5">
          <w:rPr>
            <w:rStyle w:val="Hyperlink"/>
          </w:rPr>
          <w:t>Jacox et al., 2016</w:t>
        </w:r>
      </w:hyperlink>
      <w:r w:rsidR="000B4C73" w:rsidRPr="00622CF5">
        <w:rPr>
          <w:noProof/>
        </w:rPr>
        <w:t>)</w:t>
      </w:r>
      <w:r w:rsidRPr="00622CF5">
        <w:fldChar w:fldCharType="end"/>
      </w:r>
      <w:r w:rsidRPr="00622CF5">
        <w:rPr>
          <w:rFonts w:eastAsiaTheme="minorEastAsia"/>
        </w:rPr>
        <w:t>.</w:t>
      </w:r>
      <w:r w:rsidRPr="00622CF5">
        <w:t xml:space="preserve"> At the time of this cruise, much of the region remained above normal temperatures, but upwelling had resumed along the coast, leading to phytoplankton blooms during nearshore experiments P1604-C3 and C4 . P1706 aimed to follow filament transport of freshly upwelled water offshore. Due to this mesoscale focus, P1706 cruise results are substantially influenced by: 1) rapid changes in water column properties over time; 2) mixing of upwelled and offshore waters during transport; and 3) small-scale spatial gradients in the vicinity of the drift array. In the following discussion, we consider the compatibility and differences among multiple primary production measurements and their applicability in this dynamic region</w:t>
      </w:r>
      <w:r w:rsidRPr="00622CF5">
        <w:rPr>
          <w:rFonts w:eastAsiaTheme="minorEastAsia"/>
        </w:rPr>
        <w:t xml:space="preserve">. To compare productivity rate estimates, all data are integrated over the same temporal scale (24 h, cycle duration), analyzed over the mixed layer depth </w:t>
      </w:r>
      <w:r w:rsidR="00622CF5" w:rsidRPr="00622CF5">
        <w:rPr>
          <w:rFonts w:eastAsiaTheme="minorEastAsia"/>
        </w:rPr>
        <w:t>and normalized</w:t>
      </w:r>
      <w:r w:rsidRPr="00622CF5">
        <w:rPr>
          <w:rFonts w:eastAsiaTheme="minorEastAsia"/>
        </w:rPr>
        <w:t xml:space="preserve"> to carbon units.  </w:t>
      </w:r>
    </w:p>
    <w:p w14:paraId="4799D493" w14:textId="77777777" w:rsidR="00C10DE7" w:rsidRPr="00622CF5" w:rsidRDefault="00C10DE7" w:rsidP="00C10DE7">
      <w:pPr>
        <w:spacing w:before="240" w:line="360" w:lineRule="auto"/>
        <w:outlineLvl w:val="0"/>
        <w:rPr>
          <w:rFonts w:eastAsiaTheme="minorEastAsia"/>
          <w:b/>
        </w:rPr>
      </w:pPr>
      <w:r w:rsidRPr="00622CF5">
        <w:rPr>
          <w:rFonts w:eastAsiaTheme="minorEastAsia"/>
          <w:b/>
        </w:rPr>
        <w:t>5.1. GPP</w:t>
      </w:r>
      <w:r w:rsidRPr="00622CF5">
        <w:rPr>
          <w:rFonts w:eastAsiaTheme="minorEastAsia"/>
          <w:b/>
          <w:vertAlign w:val="subscript"/>
        </w:rPr>
        <w:t>FRRF</w:t>
      </w:r>
      <w:r w:rsidRPr="00622CF5">
        <w:rPr>
          <w:rFonts w:eastAsiaTheme="minorEastAsia"/>
          <w:b/>
        </w:rPr>
        <w:t xml:space="preserve"> and GPP</w:t>
      </w:r>
      <w:r w:rsidRPr="00622CF5">
        <w:rPr>
          <w:rFonts w:eastAsiaTheme="minorEastAsia"/>
          <w:b/>
          <w:vertAlign w:val="subscript"/>
        </w:rPr>
        <w:t xml:space="preserve">O2/Ar </w:t>
      </w:r>
      <w:r w:rsidRPr="00622CF5">
        <w:rPr>
          <w:rFonts w:eastAsiaTheme="minorEastAsia"/>
          <w:b/>
        </w:rPr>
        <w:t>Comparisons to NPP</w:t>
      </w:r>
    </w:p>
    <w:p w14:paraId="737CD49B" w14:textId="44F1DDE0" w:rsidR="00C10DE7" w:rsidRPr="00622CF5" w:rsidRDefault="00C10DE7" w:rsidP="00C10DE7">
      <w:pPr>
        <w:spacing w:before="120" w:line="360" w:lineRule="auto"/>
        <w:ind w:firstLine="360"/>
        <w:outlineLvl w:val="0"/>
        <w:rPr>
          <w:rFonts w:eastAsiaTheme="minorEastAsia"/>
        </w:rPr>
      </w:pPr>
      <w:r w:rsidRPr="00622CF5">
        <w:rPr>
          <w:rFonts w:eastAsiaTheme="minorEastAsia"/>
        </w:rPr>
        <w:t xml:space="preserve">Only recently has it been possible to measure GPP rates with high temporal resolution during research cruises </w:t>
      </w:r>
      <w:r w:rsidRPr="00622CF5">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622CF5">
        <w:rPr>
          <w:rFonts w:eastAsiaTheme="minorEastAsia"/>
        </w:rPr>
        <w:instrText xml:space="preserve"> ADDIN EN.CITE </w:instrText>
      </w:r>
      <w:r w:rsidR="00C31950" w:rsidRPr="00622CF5">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622CF5">
        <w:rPr>
          <w:rFonts w:eastAsiaTheme="minorEastAsia"/>
        </w:rPr>
        <w:instrText xml:space="preserve"> ADDIN EN.CITE.DATA </w:instrText>
      </w:r>
      <w:r w:rsidR="00C31950" w:rsidRPr="00622CF5">
        <w:rPr>
          <w:rFonts w:eastAsiaTheme="minorEastAsia"/>
        </w:rPr>
      </w:r>
      <w:r w:rsidR="00C31950"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26" w:tooltip="Hamme, 2012 #8757" w:history="1">
        <w:r w:rsidR="006260A9" w:rsidRPr="00622CF5">
          <w:rPr>
            <w:rStyle w:val="Hyperlink"/>
            <w:rFonts w:eastAsiaTheme="minorEastAsia"/>
          </w:rPr>
          <w:t>Hamme et al., 2012</w:t>
        </w:r>
      </w:hyperlink>
      <w:r w:rsidR="000B4C73" w:rsidRPr="00622CF5">
        <w:rPr>
          <w:rFonts w:eastAsiaTheme="minorEastAsia"/>
          <w:noProof/>
        </w:rPr>
        <w:t xml:space="preserve">; </w:t>
      </w:r>
      <w:hyperlink w:anchor="_ENREF_81" w:tooltip="Schuback, 2019 #8744" w:history="1">
        <w:r w:rsidR="006260A9" w:rsidRPr="00622CF5">
          <w:rPr>
            <w:rStyle w:val="Hyperlink"/>
            <w:rFonts w:eastAsiaTheme="minorEastAsia"/>
          </w:rPr>
          <w:t>Schuback &amp; Tortell, 2019</w:t>
        </w:r>
      </w:hyperlink>
      <w:r w:rsidR="000B4C73" w:rsidRPr="00622CF5">
        <w:rPr>
          <w:rFonts w:eastAsiaTheme="minorEastAsia"/>
          <w:noProof/>
        </w:rPr>
        <w:t>)</w:t>
      </w:r>
      <w:r w:rsidRPr="00622CF5">
        <w:rPr>
          <w:rFonts w:eastAsiaTheme="minorEastAsia"/>
        </w:rPr>
        <w:fldChar w:fldCharType="end"/>
      </w:r>
      <w:r w:rsidRPr="00622CF5">
        <w:rPr>
          <w:rFonts w:eastAsiaTheme="minorEastAsia"/>
        </w:rPr>
        <w:t>. Here, we used GPP estimates based on underway FRRF measurements and rates derived from O</w:t>
      </w:r>
      <w:r w:rsidRPr="00622CF5">
        <w:rPr>
          <w:rFonts w:eastAsiaTheme="minorEastAsia"/>
          <w:vertAlign w:val="subscript"/>
        </w:rPr>
        <w:t>2</w:t>
      </w:r>
      <w:r w:rsidRPr="00622CF5">
        <w:rPr>
          <w:rFonts w:eastAsiaTheme="minorEastAsia"/>
        </w:rPr>
        <w:t xml:space="preserve">/Ar data. We modified the FRRF method described by </w:t>
      </w:r>
      <w:hyperlink w:anchor="_ENREF_68" w:tooltip="Oxborough, 2012 #4474" w:history="1">
        <w:r w:rsidR="006260A9" w:rsidRPr="00622CF5">
          <w:rPr>
            <w:rStyle w:val="Hyperlink"/>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Fonts w:eastAsiaTheme="minorEastAsia"/>
          </w:rPr>
          <w:instrText xml:space="preserve"> ADDIN EN.CITE </w:instrText>
        </w:r>
        <w:r w:rsidR="006260A9" w:rsidRPr="00622CF5">
          <w:rPr>
            <w:rStyle w:val="Hyperlink"/>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Fonts w:eastAsiaTheme="minorEastAsia"/>
          </w:rPr>
          <w:instrText xml:space="preserve"> ADDIN EN.CITE.DATA </w:instrText>
        </w:r>
        <w:r w:rsidR="006260A9" w:rsidRPr="00622CF5">
          <w:rPr>
            <w:rStyle w:val="Hyperlink"/>
            <w:rFonts w:eastAsiaTheme="minorEastAsia"/>
          </w:rPr>
        </w:r>
        <w:r w:rsidR="006260A9" w:rsidRPr="00622CF5">
          <w:rPr>
            <w:rStyle w:val="Hyperlink"/>
            <w:rFonts w:eastAsiaTheme="minorEastAsia"/>
          </w:rPr>
          <w:fldChar w:fldCharType="end"/>
        </w:r>
        <w:r w:rsidR="006260A9" w:rsidRPr="00622CF5">
          <w:rPr>
            <w:rStyle w:val="Hyperlink"/>
            <w:rFonts w:eastAsiaTheme="minorEastAsia"/>
          </w:rPr>
        </w:r>
        <w:r w:rsidR="006260A9" w:rsidRPr="00622CF5">
          <w:rPr>
            <w:rStyle w:val="Hyperlink"/>
            <w:rFonts w:eastAsiaTheme="minorEastAsia"/>
          </w:rPr>
          <w:fldChar w:fldCharType="separate"/>
        </w:r>
        <w:r w:rsidR="006260A9" w:rsidRPr="00622CF5">
          <w:rPr>
            <w:rStyle w:val="Hyperlink"/>
            <w:rFonts w:eastAsiaTheme="minorEastAsia"/>
          </w:rPr>
          <w:t>Oxborough et al. (2012)</w:t>
        </w:r>
        <w:r w:rsidR="006260A9" w:rsidRPr="00622CF5">
          <w:rPr>
            <w:rStyle w:val="Hyperlink"/>
            <w:rFonts w:eastAsiaTheme="minorEastAsia"/>
          </w:rPr>
          <w:fldChar w:fldCharType="end"/>
        </w:r>
      </w:hyperlink>
      <w:r w:rsidRPr="00622CF5">
        <w:rPr>
          <w:rFonts w:eastAsiaTheme="minorEastAsia"/>
        </w:rPr>
        <w:t xml:space="preserve"> to account for potential biases such as noon-time fluorescence quenching and flexible chlorophyll-to-carbon fixation ratios </w:t>
      </w:r>
      <w:r w:rsidRPr="00622CF5">
        <w:rPr>
          <w:rFonts w:eastAsiaTheme="minorEastAsia"/>
        </w:rPr>
        <w:fldChar w:fldCharType="begin"/>
      </w:r>
      <w:r w:rsidR="000B4C73" w:rsidRPr="00622CF5">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hyperlink w:anchor="_ENREF_80" w:tooltip="Schuback, 2018 #8740" w:history="1">
        <w:r w:rsidR="006260A9" w:rsidRPr="00622CF5">
          <w:rPr>
            <w:rStyle w:val="Hyperlink"/>
            <w:rFonts w:eastAsiaTheme="minorEastAsia"/>
          </w:rPr>
          <w:t>Schuback et al., 2018</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w:t>
      </w:r>
      <w:r w:rsidR="007A7AEF" w:rsidRPr="00622CF5">
        <w:rPr>
          <w:rFonts w:eastAsiaTheme="minorEastAsia"/>
        </w:rPr>
        <w:t>The</w:t>
      </w:r>
      <w:r w:rsidRPr="00622CF5">
        <w:rPr>
          <w:rFonts w:eastAsiaTheme="minorEastAsia"/>
        </w:rPr>
        <w:t xml:space="preserve"> broader suite of potential corrections </w:t>
      </w:r>
      <w:r w:rsidR="007A7AEF" w:rsidRPr="00622CF5">
        <w:rPr>
          <w:rFonts w:eastAsiaTheme="minorEastAsia"/>
        </w:rPr>
        <w:t xml:space="preserve">as suggested by </w:t>
      </w:r>
      <w:hyperlink w:anchor="_ENREF_5" w:tooltip="Boatman, 2019 #8752" w:history="1">
        <w:r w:rsidR="006260A9" w:rsidRPr="00622CF5">
          <w:rPr>
            <w:rStyle w:val="Hyperlink"/>
            <w:rFonts w:eastAsiaTheme="minorEastAsia"/>
          </w:rPr>
          <w:fldChar w:fldCharType="begin"/>
        </w:r>
        <w:r w:rsidR="006260A9" w:rsidRPr="00622CF5">
          <w:rPr>
            <w:rStyle w:val="Hyperlink"/>
            <w:rFonts w:eastAsiaTheme="minorEastAsia"/>
          </w:rPr>
          <w:instrText xml:space="preserve"> ADDIN EN.CITE &lt;EndNote&gt;&lt;Cite AuthorYear="1"&gt;&lt;Author&gt;Boatman&lt;/Author&gt;&lt;Year&gt;2019&lt;/Year&gt;&lt;RecNum&gt;8752&lt;/RecNum&gt;&lt;DisplayText&gt;Boatman et al. (2019)&lt;/DisplayText&gt;&lt;record&gt;&lt;rec-number&gt;8752&lt;/rec-number&gt;&lt;foreign-keys&gt;&lt;key app="EN" db-id="e9dpzts9mzav95e0rs8prwv9extzw9xvxefw" timestamp="1557325536"&gt;8752&lt;/key&gt;&lt;/foreign-keys&gt;&lt;ref-type name="Journal Article"&gt;17&lt;/ref-type&gt;&lt;contributors&gt;&lt;authors&gt;&lt;author&gt;Boatman, Tobias G.&lt;/author&gt;&lt;author&gt;Geider, Richard J.&lt;/author&gt;&lt;author&gt;Oxborough, Kevin&lt;/author&gt;&lt;/authors&gt;&lt;/contributors&gt;&lt;titles&gt;&lt;title&gt;Improving the accuracy of single turnover active fluorometry (STAF) for the estimation of phytoplankton primary productivity (PhytoPP)&lt;/title&gt;&lt;secondary-title&gt;bioRxiv&lt;/secondary-title&gt;&lt;/titles&gt;&lt;periodical&gt;&lt;full-title&gt;bioRxiv&lt;/full-title&gt;&lt;/periodical&gt;&lt;pages&gt;583591&lt;/pages&gt;&lt;dates&gt;&lt;year&gt;2019&lt;/year&gt;&lt;/dates&gt;&lt;urls&gt;&lt;related-urls&gt;&lt;url&gt;https://www.biorxiv.org/content/biorxiv/early/2019/04/07/583591.full.pdf&lt;/url&gt;&lt;/related-urls&gt;&lt;/urls&gt;&lt;electronic-resource-num&gt;10.1101/583591&lt;/electronic-resource-num&gt;&lt;/record&gt;&lt;/Cite&gt;&lt;/EndNote&gt;</w:instrText>
        </w:r>
        <w:r w:rsidR="006260A9" w:rsidRPr="00622CF5">
          <w:rPr>
            <w:rStyle w:val="Hyperlink"/>
            <w:rFonts w:eastAsiaTheme="minorEastAsia"/>
          </w:rPr>
          <w:fldChar w:fldCharType="separate"/>
        </w:r>
        <w:r w:rsidR="006260A9" w:rsidRPr="00622CF5">
          <w:rPr>
            <w:rStyle w:val="Hyperlink"/>
            <w:rFonts w:eastAsiaTheme="minorEastAsia"/>
          </w:rPr>
          <w:t>Boatman et al. (2019)</w:t>
        </w:r>
        <w:r w:rsidR="006260A9" w:rsidRPr="00622CF5">
          <w:rPr>
            <w:rStyle w:val="Hyperlink"/>
            <w:rFonts w:eastAsiaTheme="minorEastAsia"/>
          </w:rPr>
          <w:fldChar w:fldCharType="end"/>
        </w:r>
      </w:hyperlink>
      <w:r w:rsidR="007A7AEF" w:rsidRPr="00622CF5">
        <w:t xml:space="preserve"> and </w:t>
      </w:r>
      <w:hyperlink w:anchor="_ENREF_80" w:tooltip="Schuback, 2018 #8740" w:history="1">
        <w:r w:rsidR="006260A9" w:rsidRPr="00622CF5">
          <w:rPr>
            <w:rStyle w:val="Hyperlink"/>
            <w:rFonts w:eastAsiaTheme="minorEastAsia"/>
          </w:rPr>
          <w:fldChar w:fldCharType="begin"/>
        </w:r>
        <w:r w:rsidR="006260A9" w:rsidRPr="00622CF5">
          <w:rPr>
            <w:rStyle w:val="Hyperlink"/>
            <w:rFonts w:eastAsiaTheme="minorEastAsia"/>
          </w:rPr>
          <w:instrText xml:space="preserve"> ADDIN EN.CITE &lt;EndNote&gt;&lt;Cite AuthorYear="1"&gt;&lt;Author&gt;Schuback&lt;/Author&gt;&lt;Year&gt;2018&lt;/Year&gt;&lt;RecNum&gt;8740&lt;/RecNum&gt;&lt;DisplayText&gt;Schuback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006260A9" w:rsidRPr="00622CF5">
          <w:rPr>
            <w:rStyle w:val="Hyperlink"/>
            <w:rFonts w:eastAsiaTheme="minorEastAsia"/>
          </w:rPr>
          <w:fldChar w:fldCharType="separate"/>
        </w:r>
        <w:r w:rsidR="006260A9" w:rsidRPr="00622CF5">
          <w:rPr>
            <w:rStyle w:val="Hyperlink"/>
            <w:rFonts w:eastAsiaTheme="minorEastAsia"/>
          </w:rPr>
          <w:t>Schuback et al. (2018)</w:t>
        </w:r>
        <w:r w:rsidR="006260A9" w:rsidRPr="00622CF5">
          <w:rPr>
            <w:rStyle w:val="Hyperlink"/>
            <w:rFonts w:eastAsiaTheme="minorEastAsia"/>
          </w:rPr>
          <w:fldChar w:fldCharType="end"/>
        </w:r>
      </w:hyperlink>
      <w:r w:rsidR="007A7AEF" w:rsidRPr="00622CF5">
        <w:rPr>
          <w:rFonts w:eastAsiaTheme="minorEastAsia"/>
        </w:rPr>
        <w:t xml:space="preserve"> </w:t>
      </w:r>
      <w:r w:rsidRPr="00622CF5">
        <w:rPr>
          <w:rFonts w:eastAsiaTheme="minorEastAsia"/>
        </w:rPr>
        <w:t>were not available to us</w:t>
      </w:r>
      <w:r w:rsidR="007A7AEF" w:rsidRPr="00622CF5">
        <w:rPr>
          <w:rFonts w:eastAsiaTheme="minorEastAsia"/>
        </w:rPr>
        <w:t xml:space="preserve"> during this study. </w:t>
      </w:r>
      <w:r w:rsidRPr="00622CF5">
        <w:rPr>
          <w:rFonts w:eastAsiaTheme="minorEastAsia"/>
        </w:rPr>
        <w:t>The FRRF data were subsequently compared to the NCP O</w:t>
      </w:r>
      <w:r w:rsidRPr="00622CF5">
        <w:rPr>
          <w:rFonts w:eastAsiaTheme="minorEastAsia"/>
          <w:vertAlign w:val="subscript"/>
        </w:rPr>
        <w:t>2</w:t>
      </w:r>
      <w:r w:rsidRPr="00622CF5">
        <w:rPr>
          <w:rFonts w:eastAsiaTheme="minorEastAsia"/>
        </w:rPr>
        <w:t>/Ar data from which GPP rates were calculated. As the NCP approach is based on changes of O</w:t>
      </w:r>
      <w:r w:rsidRPr="00622CF5">
        <w:rPr>
          <w:rFonts w:eastAsiaTheme="minorEastAsia"/>
          <w:vertAlign w:val="subscript"/>
        </w:rPr>
        <w:t>2</w:t>
      </w:r>
      <w:r w:rsidRPr="00622CF5">
        <w:rPr>
          <w:rFonts w:eastAsiaTheme="minorEastAsia"/>
        </w:rPr>
        <w:t xml:space="preserve"> concentration in the water column, a photosynthetic quotient (PQ; oxygen evolved to carbon fixed) was applied to convert rates into carbon units. </w:t>
      </w:r>
      <w:r w:rsidR="00622CF5" w:rsidRPr="00622CF5">
        <w:rPr>
          <w:rFonts w:eastAsiaTheme="minorEastAsia"/>
        </w:rPr>
        <w:t>Generally,</w:t>
      </w:r>
      <w:r w:rsidRPr="00622CF5">
        <w:rPr>
          <w:rFonts w:eastAsiaTheme="minorEastAsia"/>
        </w:rPr>
        <w:t xml:space="preserve"> a PQ of 1.4 for NO</w:t>
      </w:r>
      <w:r w:rsidRPr="00622CF5">
        <w:rPr>
          <w:rFonts w:eastAsiaTheme="minorEastAsia"/>
          <w:vertAlign w:val="subscript"/>
        </w:rPr>
        <w:t>3</w:t>
      </w:r>
      <w:r w:rsidRPr="00622CF5">
        <w:rPr>
          <w:rFonts w:eastAsiaTheme="minorEastAsia"/>
          <w:vertAlign w:val="superscript"/>
        </w:rPr>
        <w:t>-</w:t>
      </w:r>
      <w:r w:rsidRPr="00622CF5">
        <w:rPr>
          <w:rFonts w:eastAsiaTheme="minorEastAsia"/>
        </w:rPr>
        <w:t xml:space="preserve"> supported production and 1.1 for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supported production </w:t>
      </w:r>
      <w:r w:rsidR="00622CF5" w:rsidRPr="00622CF5">
        <w:rPr>
          <w:rFonts w:eastAsiaTheme="minorEastAsia"/>
        </w:rPr>
        <w:t>is</w:t>
      </w:r>
      <w:r w:rsidRPr="00622CF5">
        <w:rPr>
          <w:rFonts w:eastAsiaTheme="minorEastAsia"/>
        </w:rPr>
        <w:t xml:space="preserve"> used. However, for simplicity and as the PQ can also vary with light induced stress </w:t>
      </w:r>
      <w:ins w:id="187" w:author="Sven Kranz" w:date="2020-02-24T13:29:00Z">
        <w:r w:rsidR="00095C8F" w:rsidRPr="00095C8F">
          <w:rPr>
            <w:rFonts w:eastAsiaTheme="minorEastAsia"/>
          </w:rPr>
          <w:t xml:space="preserve">{Iriarte, 1999 #9306} </w:t>
        </w:r>
      </w:ins>
      <w:r w:rsidRPr="00622CF5">
        <w:rPr>
          <w:rFonts w:eastAsiaTheme="minorEastAsia"/>
        </w:rPr>
        <w:t>as well as other stress factors</w:t>
      </w:r>
      <w:ins w:id="188" w:author="Sven Kranz" w:date="2020-02-24T13:32:00Z">
        <w:r w:rsidR="00095C8F" w:rsidRPr="00095C8F">
          <w:t xml:space="preserve"> </w:t>
        </w:r>
        <w:r w:rsidR="00095C8F" w:rsidRPr="00095C8F">
          <w:rPr>
            <w:rFonts w:eastAsiaTheme="minorEastAsia"/>
          </w:rPr>
          <w:t>{Spilling, 2015 #9312}</w:t>
        </w:r>
      </w:ins>
      <w:r w:rsidRPr="00622CF5">
        <w:rPr>
          <w:rFonts w:eastAsiaTheme="minorEastAsia"/>
        </w:rPr>
        <w:t>, we used a PQ of 1.2 for all samples. Changes in O</w:t>
      </w:r>
      <w:r w:rsidRPr="00622CF5">
        <w:rPr>
          <w:rFonts w:eastAsiaTheme="minorEastAsia"/>
          <w:vertAlign w:val="subscript"/>
        </w:rPr>
        <w:t>2</w:t>
      </w:r>
      <w:r w:rsidRPr="00622CF5">
        <w:rPr>
          <w:rFonts w:eastAsiaTheme="minorEastAsia"/>
        </w:rPr>
        <w:t xml:space="preserve">/Ar include all photoautotrophic and heterotrophic activity. Hence, a positive trend during the day indicates that photoautotrophy </w:t>
      </w:r>
      <w:r w:rsidR="00622CF5" w:rsidRPr="00622CF5">
        <w:rPr>
          <w:rFonts w:eastAsiaTheme="minorEastAsia"/>
        </w:rPr>
        <w:t>outweighs</w:t>
      </w:r>
      <w:r w:rsidRPr="00622CF5">
        <w:rPr>
          <w:rFonts w:eastAsiaTheme="minorEastAsia"/>
        </w:rPr>
        <w:t xml:space="preserve"> all chemoheterotrophy, including phytoplankton respiratory processes. Daytime production includes all respiratory processes and photosynthesis while nighttime data measures only respiratory processes</w:t>
      </w:r>
      <w:r w:rsidRPr="00622CF5">
        <w:t xml:space="preserve">. </w:t>
      </w:r>
      <w:r w:rsidRPr="00622CF5">
        <w:rPr>
          <w:rFonts w:eastAsiaTheme="minorEastAsia"/>
        </w:rPr>
        <w:t xml:space="preserve">In order </w:t>
      </w:r>
      <w:r w:rsidRPr="00622CF5">
        <w:rPr>
          <w:rFonts w:eastAsiaTheme="minorEastAsia"/>
        </w:rPr>
        <w:lastRenderedPageBreak/>
        <w:t>to estimate GPP from diel cycles in O</w:t>
      </w:r>
      <w:r w:rsidRPr="00622CF5">
        <w:rPr>
          <w:rFonts w:eastAsiaTheme="minorEastAsia"/>
          <w:vertAlign w:val="subscript"/>
        </w:rPr>
        <w:t>2</w:t>
      </w:r>
      <w:r w:rsidRPr="00622CF5">
        <w:rPr>
          <w:rFonts w:eastAsiaTheme="minorEastAsia"/>
        </w:rPr>
        <w:t>/Ar, we assume that the nighttime and daytime respiration rates are equal.</w:t>
      </w:r>
    </w:p>
    <w:p w14:paraId="16F529E9" w14:textId="049F9C32" w:rsidR="00C10DE7" w:rsidRPr="00622CF5" w:rsidRDefault="00C10DE7" w:rsidP="00CD3E44">
      <w:pPr>
        <w:spacing w:before="120" w:line="360" w:lineRule="auto"/>
        <w:ind w:firstLine="360"/>
        <w:outlineLvl w:val="0"/>
        <w:rPr>
          <w:rFonts w:eastAsiaTheme="minorEastAsia"/>
        </w:rPr>
      </w:pPr>
      <w:r w:rsidRPr="00622CF5">
        <w:rPr>
          <w:rFonts w:eastAsiaTheme="minorEastAsia"/>
        </w:rPr>
        <w:t>Since no FRRF measurements were conducted during the P1604 cruise, GPP rates were only obtained using the O</w:t>
      </w:r>
      <w:r w:rsidRPr="00622CF5">
        <w:rPr>
          <w:rFonts w:eastAsiaTheme="minorEastAsia"/>
          <w:vertAlign w:val="subscript"/>
        </w:rPr>
        <w:t>2</w:t>
      </w:r>
      <w:r w:rsidRPr="00622CF5">
        <w:rPr>
          <w:rFonts w:eastAsiaTheme="minorEastAsia"/>
        </w:rPr>
        <w:t xml:space="preserve">/Ar data. The diurnal rate estimates followed </w:t>
      </w:r>
      <w:r w:rsidR="00622CF5" w:rsidRPr="00622CF5">
        <w:rPr>
          <w:rFonts w:eastAsiaTheme="minorEastAsia"/>
        </w:rPr>
        <w:t>distinct</w:t>
      </w:r>
      <w:r w:rsidRPr="00622CF5">
        <w:rPr>
          <w:rFonts w:eastAsiaTheme="minorEastAsia"/>
        </w:rPr>
        <w:t xml:space="preserve"> diurnal cycles with a maximum production of around 160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and a daily average around 40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r w:rsidRPr="00C50628">
        <w:rPr>
          <w:color w:val="000000"/>
          <w:szCs w:val="22"/>
          <w:highlight w:val="yellow"/>
        </w:rPr>
        <w:t xml:space="preserve">As noted by </w:t>
      </w:r>
      <w:r w:rsidR="007A7AEF" w:rsidRPr="00C50628">
        <w:rPr>
          <w:color w:val="000000"/>
          <w:szCs w:val="22"/>
          <w:highlight w:val="yellow"/>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C50628">
        <w:rPr>
          <w:color w:val="000000"/>
          <w:szCs w:val="22"/>
          <w:highlight w:val="yellow"/>
        </w:rPr>
        <w:instrText xml:space="preserve"> ADDIN EN.CITE </w:instrText>
      </w:r>
      <w:r w:rsidR="007A7AEF" w:rsidRPr="00C50628">
        <w:rPr>
          <w:color w:val="000000"/>
          <w:szCs w:val="22"/>
          <w:highlight w:val="yellow"/>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C50628">
        <w:rPr>
          <w:color w:val="000000"/>
          <w:szCs w:val="22"/>
          <w:highlight w:val="yellow"/>
        </w:rPr>
        <w:instrText xml:space="preserve"> ADDIN EN.CITE.DATA </w:instrText>
      </w:r>
      <w:r w:rsidR="007A7AEF" w:rsidRPr="00C50628">
        <w:rPr>
          <w:color w:val="000000"/>
          <w:szCs w:val="22"/>
          <w:highlight w:val="yellow"/>
        </w:rPr>
      </w:r>
      <w:r w:rsidR="007A7AEF" w:rsidRPr="00C50628">
        <w:rPr>
          <w:color w:val="000000"/>
          <w:szCs w:val="22"/>
          <w:highlight w:val="yellow"/>
        </w:rPr>
        <w:fldChar w:fldCharType="end"/>
      </w:r>
      <w:r w:rsidR="007A7AEF" w:rsidRPr="00C50628">
        <w:rPr>
          <w:color w:val="000000"/>
          <w:szCs w:val="22"/>
          <w:highlight w:val="yellow"/>
        </w:rPr>
      </w:r>
      <w:r w:rsidR="007A7AEF" w:rsidRPr="00C50628">
        <w:rPr>
          <w:color w:val="000000"/>
          <w:szCs w:val="22"/>
          <w:highlight w:val="yellow"/>
        </w:rPr>
        <w:fldChar w:fldCharType="separate"/>
      </w:r>
      <w:r w:rsidR="007A7AEF" w:rsidRPr="00C50628">
        <w:rPr>
          <w:noProof/>
          <w:color w:val="000000"/>
          <w:szCs w:val="22"/>
          <w:highlight w:val="yellow"/>
        </w:rPr>
        <w:t>(</w:t>
      </w:r>
      <w:hyperlink w:anchor="_ENREF_45" w:tooltip="Landry, 2011 #9272" w:history="1">
        <w:r w:rsidR="006260A9" w:rsidRPr="00C50628">
          <w:rPr>
            <w:rStyle w:val="Hyperlink"/>
            <w:highlight w:val="yellow"/>
          </w:rPr>
          <w:t>Landry et al., 2011a</w:t>
        </w:r>
      </w:hyperlink>
      <w:r w:rsidR="007A7AEF" w:rsidRPr="00C50628">
        <w:rPr>
          <w:noProof/>
          <w:color w:val="000000"/>
          <w:szCs w:val="22"/>
          <w:highlight w:val="yellow"/>
        </w:rPr>
        <w:t>)</w:t>
      </w:r>
      <w:r w:rsidR="007A7AEF" w:rsidRPr="00C50628">
        <w:rPr>
          <w:color w:val="000000"/>
          <w:szCs w:val="22"/>
          <w:highlight w:val="yellow"/>
        </w:rPr>
        <w:fldChar w:fldCharType="end"/>
      </w:r>
      <w:r w:rsidRPr="00C50628">
        <w:rPr>
          <w:color w:val="000000"/>
          <w:szCs w:val="22"/>
          <w:highlight w:val="yellow"/>
        </w:rPr>
        <w:t>, carbon-based phytoplankton production measured from dilution experiments exceed those from NPP</w:t>
      </w:r>
      <w:r w:rsidRPr="00C50628">
        <w:rPr>
          <w:color w:val="000000"/>
          <w:szCs w:val="22"/>
          <w:highlight w:val="yellow"/>
          <w:vertAlign w:val="subscript"/>
        </w:rPr>
        <w:t>14C</w:t>
      </w:r>
      <w:r w:rsidRPr="00C50628">
        <w:rPr>
          <w:color w:val="000000"/>
          <w:szCs w:val="22"/>
          <w:highlight w:val="yellow"/>
        </w:rPr>
        <w:t xml:space="preserve"> because they separately account for phytoplankton biomass growth and production grazed by microzooplankton over the course of 24-h incubations while NPP</w:t>
      </w:r>
      <w:r w:rsidRPr="00C50628">
        <w:rPr>
          <w:color w:val="000000"/>
          <w:szCs w:val="22"/>
          <w:highlight w:val="yellow"/>
          <w:vertAlign w:val="subscript"/>
        </w:rPr>
        <w:t>14C</w:t>
      </w:r>
      <w:r w:rsidRPr="00C50628">
        <w:rPr>
          <w:color w:val="000000"/>
          <w:szCs w:val="22"/>
          <w:highlight w:val="yellow"/>
        </w:rPr>
        <w:t xml:space="preserve"> incorporates respiration losses of grazed </w:t>
      </w:r>
      <w:r w:rsidRPr="00C50628">
        <w:rPr>
          <w:color w:val="000000"/>
          <w:szCs w:val="22"/>
          <w:highlight w:val="yellow"/>
          <w:vertAlign w:val="superscript"/>
        </w:rPr>
        <w:t>14</w:t>
      </w:r>
      <w:r w:rsidRPr="00C50628">
        <w:rPr>
          <w:color w:val="000000"/>
          <w:szCs w:val="22"/>
          <w:highlight w:val="yellow"/>
        </w:rPr>
        <w:t>C-labelled carbon into the measurement. Hence, the difference in portions of GPP recovered by NPP</w:t>
      </w:r>
      <w:r w:rsidRPr="00C50628">
        <w:rPr>
          <w:color w:val="000000"/>
          <w:szCs w:val="22"/>
          <w:highlight w:val="yellow"/>
          <w:vertAlign w:val="subscript"/>
        </w:rPr>
        <w:t>14C</w:t>
      </w:r>
      <w:r w:rsidRPr="00C50628">
        <w:rPr>
          <w:color w:val="000000"/>
          <w:szCs w:val="22"/>
          <w:highlight w:val="yellow"/>
        </w:rPr>
        <w:t xml:space="preserve"> and NPP</w:t>
      </w:r>
      <w:r w:rsidRPr="00C50628">
        <w:rPr>
          <w:color w:val="000000"/>
          <w:szCs w:val="22"/>
          <w:highlight w:val="yellow"/>
          <w:vertAlign w:val="subscript"/>
        </w:rPr>
        <w:t>G/G</w:t>
      </w:r>
      <w:r w:rsidRPr="00C50628">
        <w:rPr>
          <w:color w:val="000000"/>
          <w:szCs w:val="22"/>
          <w:highlight w:val="yellow"/>
        </w:rPr>
        <w:t xml:space="preserve"> might be interpreted as measure of production </w:t>
      </w:r>
      <w:del w:id="189" w:author="Sven Kranz" w:date="2020-02-24T13:34:00Z">
        <w:r w:rsidRPr="00C50628" w:rsidDel="00F60190">
          <w:rPr>
            <w:color w:val="000000"/>
            <w:szCs w:val="22"/>
            <w:highlight w:val="yellow"/>
          </w:rPr>
          <w:delText>losses via food web processes</w:delText>
        </w:r>
      </w:del>
      <w:ins w:id="190" w:author="Sven Kranz" w:date="2020-02-24T13:35:00Z">
        <w:r w:rsidR="00F60190">
          <w:rPr>
            <w:color w:val="000000"/>
            <w:szCs w:val="22"/>
            <w:highlight w:val="yellow"/>
          </w:rPr>
          <w:t xml:space="preserve">losses during transfer of the organic matter </w:t>
        </w:r>
      </w:ins>
      <w:ins w:id="191" w:author="Sven Kranz" w:date="2020-02-24T13:36:00Z">
        <w:r w:rsidR="00F60190">
          <w:rPr>
            <w:color w:val="000000"/>
            <w:szCs w:val="22"/>
            <w:highlight w:val="yellow"/>
          </w:rPr>
          <w:t>through the</w:t>
        </w:r>
      </w:ins>
      <w:ins w:id="192" w:author="Sven Kranz" w:date="2020-02-24T13:35:00Z">
        <w:r w:rsidR="00F60190">
          <w:rPr>
            <w:color w:val="000000"/>
            <w:szCs w:val="22"/>
            <w:highlight w:val="yellow"/>
          </w:rPr>
          <w:t xml:space="preserve"> food-web</w:t>
        </w:r>
      </w:ins>
      <w:r w:rsidRPr="00622CF5">
        <w:rPr>
          <w:color w:val="000000"/>
          <w:szCs w:val="22"/>
        </w:rPr>
        <w:t xml:space="preserve">. </w:t>
      </w:r>
      <w:r w:rsidR="00CD3E44" w:rsidRPr="00622CF5">
        <w:rPr>
          <w:rFonts w:eastAsiaTheme="minorEastAsia"/>
        </w:rPr>
        <w:t>P1706-C1 and C2 gave high GPP rates for both O</w:t>
      </w:r>
      <w:r w:rsidR="00CD3E44" w:rsidRPr="00622CF5">
        <w:rPr>
          <w:rFonts w:eastAsiaTheme="minorEastAsia"/>
          <w:vertAlign w:val="subscript"/>
        </w:rPr>
        <w:t>2</w:t>
      </w:r>
      <w:r w:rsidR="00CD3E44" w:rsidRPr="00622CF5">
        <w:rPr>
          <w:rFonts w:eastAsiaTheme="minorEastAsia"/>
        </w:rPr>
        <w:t>/Ar and FRRF, with daily mid-day maxima &gt;3000 mmol C m</w:t>
      </w:r>
      <w:r w:rsidR="00CD3E44" w:rsidRPr="00622CF5">
        <w:rPr>
          <w:rFonts w:eastAsiaTheme="minorEastAsia"/>
          <w:vertAlign w:val="superscript"/>
        </w:rPr>
        <w:t>-2</w:t>
      </w:r>
      <w:r w:rsidR="00CD3E44" w:rsidRPr="00622CF5">
        <w:rPr>
          <w:rFonts w:eastAsiaTheme="minorEastAsia"/>
        </w:rPr>
        <w:t xml:space="preserve"> d</w:t>
      </w:r>
      <w:r w:rsidR="00CD3E44" w:rsidRPr="00622CF5">
        <w:rPr>
          <w:rFonts w:eastAsiaTheme="minorEastAsia"/>
          <w:vertAlign w:val="superscript"/>
        </w:rPr>
        <w:t xml:space="preserve">-1 </w:t>
      </w:r>
      <w:r w:rsidR="00CD3E44" w:rsidRPr="00622CF5">
        <w:rPr>
          <w:rFonts w:eastAsiaTheme="minorEastAsia"/>
        </w:rPr>
        <w:t>for C1 and &gt;1000 mmol C m</w:t>
      </w:r>
      <w:r w:rsidR="00CD3E44" w:rsidRPr="00622CF5">
        <w:rPr>
          <w:rFonts w:eastAsiaTheme="minorEastAsia"/>
          <w:vertAlign w:val="superscript"/>
        </w:rPr>
        <w:t>-2</w:t>
      </w:r>
      <w:r w:rsidR="00CD3E44" w:rsidRPr="00622CF5">
        <w:rPr>
          <w:rFonts w:eastAsiaTheme="minorEastAsia"/>
        </w:rPr>
        <w:t xml:space="preserve"> d</w:t>
      </w:r>
      <w:r w:rsidR="00CD3E44" w:rsidRPr="00622CF5">
        <w:rPr>
          <w:rFonts w:eastAsiaTheme="minorEastAsia"/>
          <w:vertAlign w:val="superscript"/>
        </w:rPr>
        <w:t xml:space="preserve">-1 </w:t>
      </w:r>
      <w:r w:rsidR="00CD3E44" w:rsidRPr="00622CF5">
        <w:rPr>
          <w:rFonts w:eastAsiaTheme="minorEastAsia"/>
        </w:rPr>
        <w:t xml:space="preserve">C2. Direct comparison of cycle means indicate that rates were not statistically significantly different between methods (p </w:t>
      </w:r>
      <w:r w:rsidR="00CD3E44" w:rsidRPr="00622CF5">
        <w:rPr>
          <w:bCs/>
          <w:color w:val="333333"/>
        </w:rPr>
        <w:t>≥</w:t>
      </w:r>
      <w:r w:rsidR="00CD3E44" w:rsidRPr="00622CF5">
        <w:rPr>
          <w:b/>
          <w:bCs/>
          <w:color w:val="333333"/>
        </w:rPr>
        <w:t xml:space="preserve"> </w:t>
      </w:r>
      <w:r w:rsidR="00CD3E44" w:rsidRPr="00622CF5">
        <w:rPr>
          <w:rFonts w:eastAsiaTheme="minorEastAsia"/>
        </w:rPr>
        <w:t>0.4, t-test, Mann-Whitney Rank Sum test). GPP</w:t>
      </w:r>
      <w:r w:rsidR="00CD3E44" w:rsidRPr="00622CF5">
        <w:rPr>
          <w:rFonts w:eastAsiaTheme="minorEastAsia"/>
          <w:vertAlign w:val="subscript"/>
        </w:rPr>
        <w:t>O2/Ar</w:t>
      </w:r>
      <w:r w:rsidR="00CD3E44" w:rsidRPr="00622CF5">
        <w:rPr>
          <w:rFonts w:eastAsiaTheme="minorEastAsia"/>
        </w:rPr>
        <w:t xml:space="preserve"> for P1706-C3 and C4 were compromised by the ship passing through different water masses frequently, which precluded calculating day and night rates for the same water parcel. GPP rates were </w:t>
      </w:r>
      <w:r w:rsidR="00622CF5" w:rsidRPr="00622CF5">
        <w:rPr>
          <w:rFonts w:eastAsiaTheme="minorEastAsia"/>
        </w:rPr>
        <w:t>nonetheless</w:t>
      </w:r>
      <w:r w:rsidR="00CD3E44" w:rsidRPr="00622CF5">
        <w:rPr>
          <w:rFonts w:eastAsiaTheme="minorEastAsia"/>
        </w:rPr>
        <w:t xml:space="preserve"> obtained for those cycles from FRRF data. Comparing NPP</w:t>
      </w:r>
      <w:r w:rsidR="00A24060" w:rsidRPr="00622CF5">
        <w:rPr>
          <w:rFonts w:eastAsiaTheme="minorEastAsia"/>
          <w:vertAlign w:val="subscript"/>
        </w:rPr>
        <w:t>14C</w:t>
      </w:r>
      <w:r w:rsidR="00CD3E44" w:rsidRPr="00622CF5">
        <w:rPr>
          <w:rFonts w:eastAsiaTheme="minorEastAsia"/>
        </w:rPr>
        <w:t xml:space="preserve"> and GPP</w:t>
      </w:r>
      <w:r w:rsidR="00A24060" w:rsidRPr="00622CF5">
        <w:rPr>
          <w:rFonts w:eastAsiaTheme="minorEastAsia"/>
          <w:vertAlign w:val="subscript"/>
        </w:rPr>
        <w:t xml:space="preserve"> FRRF</w:t>
      </w:r>
      <w:r w:rsidR="00CD3E44" w:rsidRPr="00622CF5">
        <w:rPr>
          <w:rFonts w:eastAsiaTheme="minorEastAsia"/>
        </w:rPr>
        <w:t xml:space="preserve"> estimates for all cycles showed a reasonable % of carbon loss</w:t>
      </w:r>
      <w:r w:rsidR="00A24060" w:rsidRPr="00622CF5">
        <w:rPr>
          <w:rFonts w:eastAsiaTheme="minorEastAsia"/>
        </w:rPr>
        <w:t xml:space="preserve">: </w:t>
      </w:r>
      <w:r w:rsidR="00CD3E44" w:rsidRPr="00622CF5">
        <w:rPr>
          <w:rFonts w:eastAsiaTheme="minorEastAsia"/>
        </w:rPr>
        <w:t>3</w:t>
      </w:r>
      <w:r w:rsidR="00A24060" w:rsidRPr="00622CF5">
        <w:rPr>
          <w:rFonts w:eastAsiaTheme="minorEastAsia"/>
        </w:rPr>
        <w:t xml:space="preserve">6, </w:t>
      </w:r>
      <w:r w:rsidR="00CD3E44" w:rsidRPr="00622CF5">
        <w:rPr>
          <w:color w:val="000000"/>
          <w:szCs w:val="22"/>
        </w:rPr>
        <w:t>5</w:t>
      </w:r>
      <w:r w:rsidR="00A24060" w:rsidRPr="00622CF5">
        <w:rPr>
          <w:color w:val="000000"/>
          <w:szCs w:val="22"/>
        </w:rPr>
        <w:t xml:space="preserve">1 </w:t>
      </w:r>
      <w:r w:rsidR="00CD3E44" w:rsidRPr="00622CF5">
        <w:rPr>
          <w:color w:val="000000"/>
          <w:szCs w:val="22"/>
        </w:rPr>
        <w:t>, 2</w:t>
      </w:r>
      <w:r w:rsidR="00A24060" w:rsidRPr="00622CF5">
        <w:rPr>
          <w:color w:val="000000"/>
          <w:szCs w:val="22"/>
        </w:rPr>
        <w:t>7</w:t>
      </w:r>
      <w:r w:rsidR="00CD3E44" w:rsidRPr="00622CF5">
        <w:rPr>
          <w:color w:val="000000"/>
          <w:szCs w:val="22"/>
        </w:rPr>
        <w:t xml:space="preserve"> and </w:t>
      </w:r>
      <w:r w:rsidR="00A24060" w:rsidRPr="00622CF5">
        <w:rPr>
          <w:color w:val="000000"/>
          <w:szCs w:val="22"/>
        </w:rPr>
        <w:t>40</w:t>
      </w:r>
      <w:r w:rsidR="00CD3E44" w:rsidRPr="00622CF5">
        <w:rPr>
          <w:color w:val="000000"/>
          <w:szCs w:val="22"/>
        </w:rPr>
        <w:t xml:space="preserve"> of GPP for </w:t>
      </w:r>
      <w:r w:rsidR="00AC5276" w:rsidRPr="00622CF5">
        <w:rPr>
          <w:color w:val="000000"/>
          <w:szCs w:val="22"/>
        </w:rPr>
        <w:t>P1706-</w:t>
      </w:r>
      <w:r w:rsidR="00CD3E44" w:rsidRPr="00622CF5">
        <w:rPr>
          <w:color w:val="000000"/>
          <w:szCs w:val="22"/>
        </w:rPr>
        <w:t>C1-C4, respectively.</w:t>
      </w:r>
      <w:r w:rsidR="00CD3E44" w:rsidRPr="00622CF5">
        <w:rPr>
          <w:rFonts w:eastAsiaTheme="minorEastAsia"/>
        </w:rPr>
        <w:t xml:space="preserve"> </w:t>
      </w:r>
      <w:r w:rsidRPr="00622CF5">
        <w:t>For the CCE region, ~20% of fixed carbon is released to the DOC pool, with a range between 7 and 44% (Goericke unpublished data</w:t>
      </w:r>
      <w:r w:rsidR="007A7AEF" w:rsidRPr="00622CF5">
        <w:t xml:space="preserve">; </w:t>
      </w:r>
      <w:r w:rsidRPr="00622CF5">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622CF5">
        <w:instrText xml:space="preserve"> ADDIN EN.CITE </w:instrText>
      </w:r>
      <w:r w:rsidR="000B4C73" w:rsidRPr="00622CF5">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622CF5">
        <w:instrText xml:space="preserve"> ADDIN EN.CITE.DATA </w:instrText>
      </w:r>
      <w:r w:rsidR="000B4C73" w:rsidRPr="00622CF5">
        <w:fldChar w:fldCharType="end"/>
      </w:r>
      <w:r w:rsidRPr="00622CF5">
        <w:fldChar w:fldCharType="separate"/>
      </w:r>
      <w:r w:rsidR="000B4C73" w:rsidRPr="00622CF5">
        <w:rPr>
          <w:noProof/>
        </w:rPr>
        <w:t>(</w:t>
      </w:r>
      <w:hyperlink w:anchor="_ENREF_91" w:tooltip="Stukel, 2012 #9210" w:history="1">
        <w:r w:rsidR="006260A9" w:rsidRPr="00622CF5">
          <w:rPr>
            <w:rStyle w:val="Hyperlink"/>
          </w:rPr>
          <w:t>Stukel et al., 2012</w:t>
        </w:r>
      </w:hyperlink>
      <w:r w:rsidR="000B4C73" w:rsidRPr="00622CF5">
        <w:rPr>
          <w:noProof/>
        </w:rPr>
        <w:t>)</w:t>
      </w:r>
      <w:r w:rsidRPr="00622CF5">
        <w:fldChar w:fldCharType="end"/>
      </w:r>
      <w:r w:rsidRPr="00622CF5">
        <w:t xml:space="preserve">). Respiration alone can also reduce NPP on average by 9 to 22% </w:t>
      </w:r>
      <w:r w:rsidR="000B4C73" w:rsidRPr="00622CF5">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622CF5">
        <w:instrText xml:space="preserve"> ADDIN EN.CITE </w:instrText>
      </w:r>
      <w:r w:rsidR="000B4C73" w:rsidRPr="00622CF5">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622CF5">
        <w:instrText xml:space="preserve"> ADDIN EN.CITE.DATA </w:instrText>
      </w:r>
      <w:r w:rsidR="000B4C73" w:rsidRPr="00622CF5">
        <w:fldChar w:fldCharType="end"/>
      </w:r>
      <w:r w:rsidR="000B4C73" w:rsidRPr="00622CF5">
        <w:fldChar w:fldCharType="separate"/>
      </w:r>
      <w:r w:rsidR="000B4C73" w:rsidRPr="00622CF5">
        <w:rPr>
          <w:noProof/>
        </w:rPr>
        <w:t>(</w:t>
      </w:r>
      <w:hyperlink w:anchor="_ENREF_54" w:tooltip="López-Sandoval, 2014 #9217" w:history="1">
        <w:r w:rsidR="006260A9" w:rsidRPr="00622CF5">
          <w:rPr>
            <w:rStyle w:val="Hyperlink"/>
          </w:rPr>
          <w:t>López-Sandoval et al., 2014</w:t>
        </w:r>
      </w:hyperlink>
      <w:r w:rsidR="000B4C73" w:rsidRPr="00622CF5">
        <w:rPr>
          <w:noProof/>
        </w:rPr>
        <w:t>)</w:t>
      </w:r>
      <w:r w:rsidR="000B4C73" w:rsidRPr="00622CF5">
        <w:fldChar w:fldCharType="end"/>
      </w:r>
      <w:r w:rsidRPr="00622CF5">
        <w:t xml:space="preserve">. Higher as well as lower ratios of NPP:GPP have been reported in literature </w:t>
      </w:r>
      <w:r w:rsidRPr="00622CF5">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622CF5">
        <w:instrText xml:space="preserve"> ADDIN EN.CITE </w:instrText>
      </w:r>
      <w:r w:rsidR="007A7AEF" w:rsidRPr="00622CF5">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622CF5">
        <w:instrText xml:space="preserve"> ADDIN EN.CITE.DATA </w:instrText>
      </w:r>
      <w:r w:rsidR="007A7AEF" w:rsidRPr="00622CF5">
        <w:fldChar w:fldCharType="end"/>
      </w:r>
      <w:r w:rsidRPr="00622CF5">
        <w:fldChar w:fldCharType="separate"/>
      </w:r>
      <w:r w:rsidR="007A7AEF" w:rsidRPr="00622CF5">
        <w:rPr>
          <w:noProof/>
        </w:rPr>
        <w:t xml:space="preserve">(e.g. </w:t>
      </w:r>
      <w:hyperlink w:anchor="_ENREF_3" w:tooltip="Bercel, 2019 #9192" w:history="1">
        <w:r w:rsidR="006260A9" w:rsidRPr="00622CF5">
          <w:rPr>
            <w:rStyle w:val="Hyperlink"/>
          </w:rPr>
          <w:t>Bercel &amp; Kranz, 2019</w:t>
        </w:r>
      </w:hyperlink>
      <w:r w:rsidR="007A7AEF" w:rsidRPr="00622CF5">
        <w:rPr>
          <w:noProof/>
        </w:rPr>
        <w:t xml:space="preserve">; </w:t>
      </w:r>
      <w:hyperlink w:anchor="_ENREF_37" w:tooltip="Kranz, 2010 #507" w:history="1">
        <w:r w:rsidR="006260A9" w:rsidRPr="00622CF5">
          <w:rPr>
            <w:rStyle w:val="Hyperlink"/>
          </w:rPr>
          <w:t>Kranz et al., 2010</w:t>
        </w:r>
      </w:hyperlink>
      <w:r w:rsidR="007A7AEF" w:rsidRPr="00622CF5">
        <w:rPr>
          <w:noProof/>
        </w:rPr>
        <w:t>)</w:t>
      </w:r>
      <w:r w:rsidRPr="00622CF5">
        <w:fldChar w:fldCharType="end"/>
      </w:r>
      <w:r w:rsidRPr="00622CF5">
        <w:t>. In addition, measured O</w:t>
      </w:r>
      <w:r w:rsidRPr="00622CF5">
        <w:rPr>
          <w:vertAlign w:val="subscript"/>
        </w:rPr>
        <w:t>2</w:t>
      </w:r>
      <w:r w:rsidRPr="00622CF5">
        <w:t xml:space="preserve">-based GPP estimates that are &gt;200% of simultaneous NPP measurements have been reported in field studies </w:t>
      </w:r>
      <w:r w:rsidR="000B4C73" w:rsidRPr="00622CF5">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622CF5">
        <w:instrText xml:space="preserve"> ADDIN EN.CITE </w:instrText>
      </w:r>
      <w:r w:rsidR="00CB305C" w:rsidRPr="00622CF5">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622CF5">
        <w:instrText xml:space="preserve"> ADDIN EN.CITE.DATA </w:instrText>
      </w:r>
      <w:r w:rsidR="00CB305C" w:rsidRPr="00622CF5">
        <w:fldChar w:fldCharType="end"/>
      </w:r>
      <w:r w:rsidR="000B4C73" w:rsidRPr="00622CF5">
        <w:fldChar w:fldCharType="separate"/>
      </w:r>
      <w:r w:rsidR="000B4C73" w:rsidRPr="00622CF5">
        <w:rPr>
          <w:noProof/>
        </w:rPr>
        <w:t>(</w:t>
      </w:r>
      <w:hyperlink w:anchor="_ENREF_28" w:tooltip="Hashimoto, 2005 #9218" w:history="1">
        <w:r w:rsidR="006260A9" w:rsidRPr="00622CF5">
          <w:rPr>
            <w:rStyle w:val="Hyperlink"/>
          </w:rPr>
          <w:t>Hashimoto et al., 2005</w:t>
        </w:r>
      </w:hyperlink>
      <w:r w:rsidR="000B4C73" w:rsidRPr="00622CF5">
        <w:rPr>
          <w:noProof/>
        </w:rPr>
        <w:t xml:space="preserve">; </w:t>
      </w:r>
      <w:hyperlink w:anchor="_ENREF_48" w:tooltip="Laws, 2000 #9219" w:history="1">
        <w:r w:rsidR="006260A9" w:rsidRPr="00622CF5">
          <w:rPr>
            <w:rStyle w:val="Hyperlink"/>
          </w:rPr>
          <w:t>Laws et al., 2000</w:t>
        </w:r>
      </w:hyperlink>
      <w:r w:rsidR="000B4C73" w:rsidRPr="00622CF5">
        <w:rPr>
          <w:noProof/>
        </w:rPr>
        <w:t>)</w:t>
      </w:r>
      <w:r w:rsidR="000B4C73" w:rsidRPr="00622CF5">
        <w:fldChar w:fldCharType="end"/>
      </w:r>
      <w:r w:rsidRPr="00622CF5">
        <w:t xml:space="preserve">. </w:t>
      </w:r>
      <w:r w:rsidR="00CD3E44" w:rsidRPr="00622CF5">
        <w:rPr>
          <w:color w:val="000000"/>
          <w:szCs w:val="22"/>
        </w:rPr>
        <w:t xml:space="preserve">Hence our </w:t>
      </w:r>
      <w:r w:rsidR="00CD3E44" w:rsidRPr="00622CF5">
        <w:rPr>
          <w:rFonts w:eastAsiaTheme="minorEastAsia"/>
        </w:rPr>
        <w:t>NPP/GPP ratios</w:t>
      </w:r>
      <w:r w:rsidR="00CD3E44" w:rsidRPr="00622CF5">
        <w:t xml:space="preserve"> </w:t>
      </w:r>
      <w:r w:rsidR="00CD3E44" w:rsidRPr="00622CF5">
        <w:rPr>
          <w:rFonts w:eastAsiaTheme="minorEastAsia"/>
        </w:rPr>
        <w:t>fall within expected ranges</w:t>
      </w:r>
      <w:r w:rsidR="005A12B1" w:rsidRPr="00622CF5">
        <w:rPr>
          <w:rFonts w:eastAsiaTheme="minorEastAsia"/>
        </w:rPr>
        <w:t>.</w:t>
      </w:r>
    </w:p>
    <w:p w14:paraId="5CDF7C5F" w14:textId="68C4CE45" w:rsidR="003D1EAD" w:rsidRPr="00622CF5" w:rsidRDefault="00C10DE7">
      <w:pPr>
        <w:spacing w:before="120" w:line="360" w:lineRule="auto"/>
        <w:ind w:firstLine="360"/>
        <w:outlineLvl w:val="0"/>
        <w:rPr>
          <w:rFonts w:eastAsiaTheme="minorEastAsia"/>
          <w:b/>
        </w:rPr>
        <w:pPrChange w:id="193" w:author="Sven Kranz" w:date="2020-02-24T10:54:00Z">
          <w:pPr>
            <w:spacing w:before="240" w:line="360" w:lineRule="auto"/>
          </w:pPr>
        </w:pPrChange>
      </w:pPr>
      <w:r w:rsidRPr="00622CF5">
        <w:rPr>
          <w:rFonts w:eastAsiaTheme="minorEastAsia"/>
        </w:rPr>
        <w:t>Some uncertainties of the GPP</w:t>
      </w:r>
      <w:r w:rsidRPr="00622CF5">
        <w:rPr>
          <w:rFonts w:eastAsiaTheme="minorEastAsia"/>
          <w:vertAlign w:val="subscript"/>
        </w:rPr>
        <w:t>FRRF</w:t>
      </w:r>
      <w:r w:rsidRPr="00622CF5">
        <w:rPr>
          <w:rFonts w:eastAsiaTheme="minorEastAsia"/>
        </w:rPr>
        <w:t xml:space="preserve"> merit discussion. The GPP</w:t>
      </w:r>
      <w:r w:rsidRPr="00622CF5">
        <w:rPr>
          <w:rFonts w:eastAsiaTheme="minorEastAsia"/>
          <w:vertAlign w:val="subscript"/>
        </w:rPr>
        <w:t>FRRF</w:t>
      </w:r>
      <w:r w:rsidRPr="00622CF5">
        <w:rPr>
          <w:rFonts w:eastAsiaTheme="minorEastAsia"/>
        </w:rPr>
        <w:t xml:space="preserve"> analysis is based on daytime P vs. E curves, but estimates of the photosystem </w:t>
      </w:r>
      <w:r w:rsidR="00B05AC5">
        <w:rPr>
          <w:rFonts w:eastAsiaTheme="minorEastAsia"/>
        </w:rPr>
        <w:t>reaction</w:t>
      </w:r>
      <w:r w:rsidRPr="00622CF5">
        <w:rPr>
          <w:rFonts w:eastAsiaTheme="minorEastAsia"/>
        </w:rPr>
        <w:t xml:space="preserve">n centers (RCII) come from nighttime sampling. Since the number of functional RCII varies throughout the day, over or under estimates of rates may occur. In addition, our calculated GPP rates for the photic zone come solely from phytoplankton sampled at 5-10 m depth. Despite dark or low-light acclimation </w:t>
      </w:r>
      <w:r w:rsidRPr="00622CF5">
        <w:rPr>
          <w:rFonts w:eastAsiaTheme="minorEastAsia"/>
        </w:rPr>
        <w:lastRenderedPageBreak/>
        <w:t xml:space="preserve">prior to measurements, the photosystem might not have had time to </w:t>
      </w:r>
      <w:del w:id="194" w:author="Sven Kranz" w:date="2020-02-24T13:37:00Z">
        <w:r w:rsidRPr="00622CF5" w:rsidDel="00F60190">
          <w:rPr>
            <w:rFonts w:eastAsiaTheme="minorEastAsia"/>
          </w:rPr>
          <w:delText xml:space="preserve">fully </w:delText>
        </w:r>
      </w:del>
      <w:r w:rsidRPr="00622CF5">
        <w:rPr>
          <w:rFonts w:eastAsiaTheme="minorEastAsia"/>
        </w:rPr>
        <w:t>re-oxidize</w:t>
      </w:r>
      <w:del w:id="195" w:author="Sven Kranz" w:date="2020-02-24T13:37:00Z">
        <w:r w:rsidRPr="00622CF5" w:rsidDel="00F60190">
          <w:rPr>
            <w:rFonts w:eastAsiaTheme="minorEastAsia"/>
          </w:rPr>
          <w:delText>d</w:delText>
        </w:r>
      </w:del>
      <w:ins w:id="196" w:author="Sven Kranz" w:date="2020-02-24T13:37:00Z">
        <w:r w:rsidR="00F60190">
          <w:rPr>
            <w:rFonts w:eastAsiaTheme="minorEastAsia"/>
          </w:rPr>
          <w:t xml:space="preserve"> </w:t>
        </w:r>
        <w:r w:rsidR="00F60190" w:rsidRPr="00622CF5">
          <w:rPr>
            <w:rFonts w:eastAsiaTheme="minorEastAsia"/>
          </w:rPr>
          <w:t>fully</w:t>
        </w:r>
      </w:ins>
      <w:r w:rsidRPr="00622CF5">
        <w:rPr>
          <w:rFonts w:eastAsiaTheme="minorEastAsia"/>
        </w:rPr>
        <w:t xml:space="preserve">, resulting in underestimates of quantum yield and photochemical production. Moreover, surface communities might express different values </w:t>
      </w:r>
      <w:r w:rsidR="00A251BE" w:rsidRPr="00622CF5">
        <w:rPr>
          <w:rFonts w:eastAsiaTheme="minorEastAsia"/>
        </w:rPr>
        <w:t>in photosynthetic efficiency under low light intensities (</w:t>
      </w:r>
      <w:r w:rsidR="00A251BE" w:rsidRPr="00622CF5">
        <w:rPr>
          <w:rFonts w:ascii="Symbol" w:eastAsiaTheme="minorEastAsia" w:hAnsi="Symbol"/>
        </w:rPr>
        <w:t></w:t>
      </w:r>
      <w:r w:rsidR="00A251BE" w:rsidRPr="00622CF5">
        <w:rPr>
          <w:rFonts w:eastAsiaTheme="minorEastAsia"/>
        </w:rPr>
        <w:t xml:space="preserve">) </w:t>
      </w:r>
      <w:r w:rsidRPr="00622CF5">
        <w:rPr>
          <w:rFonts w:eastAsiaTheme="minorEastAsia"/>
        </w:rPr>
        <w:t>and maximum photosynthetic rates compared to deep samples. This bias is apparent when analyzing the relatively fast diel changes (Fig. S1), which  are likely faster than cell mixing in the water column</w:t>
      </w:r>
      <w:r w:rsidR="00B9126D" w:rsidRPr="00622CF5">
        <w:rPr>
          <w:rFonts w:eastAsiaTheme="minorEastAsia"/>
        </w:rPr>
        <w:t xml:space="preserve">. </w:t>
      </w:r>
      <w:r w:rsidRPr="00622CF5">
        <w:rPr>
          <w:rFonts w:eastAsiaTheme="minorEastAsia"/>
        </w:rPr>
        <w:t xml:space="preserve">Hence, if deeper cells are better adapted to low-light conditions, calculated rates from the mixed layer might be underestimated. Nonetheless, since the MLD was relatively shallow for most cycles, we expect a relatively good estimate. </w:t>
      </w:r>
      <w:r w:rsidR="00B9126D" w:rsidRPr="00622CF5">
        <w:rPr>
          <w:rFonts w:eastAsiaTheme="minorEastAsia"/>
        </w:rPr>
        <w:t>P</w:t>
      </w:r>
      <w:r w:rsidR="00B9126D" w:rsidRPr="00622CF5">
        <w:rPr>
          <w:rFonts w:eastAsiaTheme="minorEastAsia"/>
          <w:color w:val="000000" w:themeColor="text1"/>
        </w:rPr>
        <w:t>art of the temporal and spatial mismatch between GPP</w:t>
      </w:r>
      <w:r w:rsidR="00B9126D" w:rsidRPr="00622CF5">
        <w:rPr>
          <w:rFonts w:eastAsiaTheme="minorEastAsia"/>
          <w:color w:val="000000" w:themeColor="text1"/>
          <w:vertAlign w:val="subscript"/>
        </w:rPr>
        <w:t>FRRF</w:t>
      </w:r>
      <w:r w:rsidR="00B9126D" w:rsidRPr="00622CF5">
        <w:rPr>
          <w:rFonts w:eastAsiaTheme="minorEastAsia"/>
          <w:color w:val="000000" w:themeColor="text1"/>
        </w:rPr>
        <w:t xml:space="preserve"> and GPP</w:t>
      </w:r>
      <w:r w:rsidR="00B9126D" w:rsidRPr="00622CF5">
        <w:rPr>
          <w:rFonts w:eastAsiaTheme="minorEastAsia"/>
          <w:color w:val="000000" w:themeColor="text1"/>
          <w:vertAlign w:val="subscript"/>
        </w:rPr>
        <w:t>EIMS</w:t>
      </w:r>
      <w:r w:rsidR="00B9126D" w:rsidRPr="00622CF5">
        <w:rPr>
          <w:rFonts w:eastAsiaTheme="minorEastAsia"/>
          <w:color w:val="000000" w:themeColor="text1"/>
        </w:rPr>
        <w:t xml:space="preserve"> might also be explained by </w:t>
      </w:r>
      <w:r w:rsidR="00622CF5" w:rsidRPr="00622CF5">
        <w:rPr>
          <w:rFonts w:eastAsiaTheme="minorEastAsia"/>
          <w:color w:val="000000" w:themeColor="text1"/>
        </w:rPr>
        <w:t>likely</w:t>
      </w:r>
      <w:r w:rsidR="00B9126D" w:rsidRPr="00622CF5">
        <w:rPr>
          <w:rFonts w:eastAsiaTheme="minorEastAsia"/>
          <w:color w:val="000000" w:themeColor="text1"/>
        </w:rPr>
        <w:t xml:space="preserve"> changes in the electron to C ratios occurring throughout the day which could partially decouple O</w:t>
      </w:r>
      <w:r w:rsidR="00B9126D" w:rsidRPr="00622CF5">
        <w:rPr>
          <w:rFonts w:eastAsiaTheme="minorEastAsia"/>
          <w:color w:val="000000" w:themeColor="text1"/>
          <w:vertAlign w:val="subscript"/>
        </w:rPr>
        <w:t>2</w:t>
      </w:r>
      <w:r w:rsidR="00B9126D" w:rsidRPr="00622CF5">
        <w:rPr>
          <w:rFonts w:eastAsiaTheme="minorEastAsia"/>
          <w:color w:val="000000" w:themeColor="text1"/>
        </w:rPr>
        <w:t xml:space="preserve"> production from C-fixation. </w:t>
      </w:r>
      <w:r w:rsidRPr="00622CF5">
        <w:rPr>
          <w:rFonts w:eastAsiaTheme="minorEastAsia"/>
        </w:rPr>
        <w:t xml:space="preserve">Lastly, due to the lack of pigment data, no spectral correction could be applied to our  rate estimates </w:t>
      </w:r>
      <w:r w:rsidRPr="00622CF5">
        <w:rPr>
          <w:rFonts w:eastAsiaTheme="minorEastAsia"/>
        </w:rPr>
        <w:fldChar w:fldCharType="begin"/>
      </w:r>
      <w:r w:rsidR="000B4C73" w:rsidRPr="00622CF5">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r w:rsidR="00DA786A">
        <w:fldChar w:fldCharType="begin"/>
      </w:r>
      <w:r w:rsidR="00DA786A">
        <w:instrText xml:space="preserve"> HYPERLINK \l "_ENREF_80" \o "Schuback, 2018 #8740" </w:instrText>
      </w:r>
      <w:r w:rsidR="00DA786A">
        <w:fldChar w:fldCharType="separate"/>
      </w:r>
      <w:r w:rsidR="006260A9" w:rsidRPr="00622CF5">
        <w:rPr>
          <w:rStyle w:val="Hyperlink"/>
          <w:rFonts w:eastAsiaTheme="minorEastAsia"/>
        </w:rPr>
        <w:t>Schuback et al., 2018</w:t>
      </w:r>
      <w:r w:rsidR="00DA786A">
        <w:rPr>
          <w:rStyle w:val="Hyperlink"/>
          <w:rFonts w:eastAsiaTheme="minorEastAsia"/>
        </w:rPr>
        <w:fldChar w:fldCharType="end"/>
      </w:r>
      <w:r w:rsidRPr="00622CF5">
        <w:rPr>
          <w:rFonts w:eastAsiaTheme="minorEastAsia"/>
          <w:noProof/>
        </w:rPr>
        <w:t>)</w:t>
      </w:r>
      <w:r w:rsidRPr="00622CF5">
        <w:rPr>
          <w:rFonts w:eastAsiaTheme="minorEastAsia"/>
        </w:rPr>
        <w:fldChar w:fldCharType="end"/>
      </w:r>
      <w:r w:rsidRPr="00622CF5">
        <w:rPr>
          <w:rFonts w:eastAsiaTheme="minorEastAsia"/>
        </w:rPr>
        <w:t xml:space="preserve">. </w:t>
      </w:r>
      <w:r w:rsidRPr="00C50628">
        <w:rPr>
          <w:rFonts w:eastAsiaTheme="minorEastAsia"/>
          <w:highlight w:val="yellow"/>
        </w:rPr>
        <w:t xml:space="preserve">Despite these shortcomings, </w:t>
      </w:r>
      <w:r w:rsidRPr="00C50628">
        <w:rPr>
          <w:highlight w:val="yellow"/>
        </w:rPr>
        <w:t xml:space="preserve">the good agreement between </w:t>
      </w:r>
      <w:r w:rsidRPr="00C50628">
        <w:rPr>
          <w:rFonts w:eastAsiaTheme="minorEastAsia"/>
          <w:highlight w:val="yellow"/>
        </w:rPr>
        <w:t>FRRF</w:t>
      </w:r>
      <w:r w:rsidRPr="00C50628">
        <w:rPr>
          <w:highlight w:val="yellow"/>
        </w:rPr>
        <w:t xml:space="preserve"> and </w:t>
      </w:r>
      <w:r w:rsidRPr="00C50628">
        <w:rPr>
          <w:rFonts w:eastAsiaTheme="minorEastAsia"/>
          <w:highlight w:val="yellow"/>
        </w:rPr>
        <w:t>O</w:t>
      </w:r>
      <w:r w:rsidRPr="00C50628">
        <w:rPr>
          <w:rFonts w:eastAsiaTheme="minorEastAsia"/>
          <w:highlight w:val="yellow"/>
          <w:vertAlign w:val="subscript"/>
        </w:rPr>
        <w:t>2</w:t>
      </w:r>
      <w:r w:rsidRPr="00C50628">
        <w:rPr>
          <w:rFonts w:eastAsiaTheme="minorEastAsia"/>
          <w:highlight w:val="yellow"/>
        </w:rPr>
        <w:t xml:space="preserve">/Ar </w:t>
      </w:r>
      <w:r w:rsidRPr="00C50628">
        <w:rPr>
          <w:highlight w:val="yellow"/>
        </w:rPr>
        <w:t>methods gives us some confidence t</w:t>
      </w:r>
      <w:r w:rsidRPr="00C50628">
        <w:rPr>
          <w:rFonts w:eastAsiaTheme="minorEastAsia"/>
          <w:highlight w:val="yellow"/>
        </w:rPr>
        <w:t>hat both approaches can reliably estimate water-column GPP.</w:t>
      </w:r>
      <w:r w:rsidR="00B9126D" w:rsidRPr="00622CF5">
        <w:rPr>
          <w:rFonts w:eastAsiaTheme="minorEastAsia"/>
        </w:rPr>
        <w:t xml:space="preserve"> </w:t>
      </w:r>
    </w:p>
    <w:p w14:paraId="29848320" w14:textId="54D79FD4" w:rsidR="003D1EAD" w:rsidDel="00F60190" w:rsidRDefault="00F034A7" w:rsidP="00C10DE7">
      <w:pPr>
        <w:spacing w:before="240" w:line="360" w:lineRule="auto"/>
        <w:outlineLvl w:val="0"/>
        <w:rPr>
          <w:del w:id="197" w:author="Sven Kranz" w:date="2020-02-24T12:31:00Z"/>
          <w:rFonts w:eastAsiaTheme="minorEastAsia"/>
          <w:color w:val="FF0000"/>
        </w:rPr>
      </w:pPr>
      <w:ins w:id="198" w:author="Sven Kranz" w:date="2020-02-24T12:24:00Z">
        <w:r>
          <w:rPr>
            <w:rFonts w:eastAsiaTheme="minorEastAsia"/>
            <w:color w:val="FF0000"/>
          </w:rPr>
          <w:t>As c</w:t>
        </w:r>
        <w:r w:rsidRPr="003844B3">
          <w:rPr>
            <w:rFonts w:eastAsiaTheme="minorEastAsia"/>
            <w:color w:val="FF0000"/>
          </w:rPr>
          <w:t xml:space="preserve">hanges in production </w:t>
        </w:r>
        <w:r>
          <w:rPr>
            <w:rFonts w:eastAsiaTheme="minorEastAsia"/>
            <w:color w:val="FF0000"/>
          </w:rPr>
          <w:t>are</w:t>
        </w:r>
        <w:r w:rsidRPr="003844B3">
          <w:rPr>
            <w:rFonts w:eastAsiaTheme="minorEastAsia"/>
            <w:color w:val="FF0000"/>
          </w:rPr>
          <w:t xml:space="preserve"> associated the ability of phytoplankton to efficiently utilize light or dissipate excess light</w:t>
        </w:r>
        <w:r>
          <w:rPr>
            <w:rFonts w:eastAsiaTheme="minorEastAsia"/>
            <w:color w:val="FF0000"/>
          </w:rPr>
          <w:t xml:space="preserve">, </w:t>
        </w:r>
        <w:r w:rsidRPr="003844B3">
          <w:rPr>
            <w:rFonts w:eastAsiaTheme="minorEastAsia"/>
            <w:color w:val="FF0000"/>
          </w:rPr>
          <w:t>photophysiolog</w:t>
        </w:r>
        <w:r>
          <w:rPr>
            <w:rFonts w:eastAsiaTheme="minorEastAsia"/>
            <w:color w:val="FF0000"/>
          </w:rPr>
          <w:t>ical parableters as presented in XXX</w:t>
        </w:r>
        <w:r w:rsidRPr="003844B3">
          <w:rPr>
            <w:rFonts w:eastAsiaTheme="minorEastAsia"/>
            <w:color w:val="FF0000"/>
          </w:rPr>
          <w:t xml:space="preserve"> (Figs. S1)</w:t>
        </w:r>
        <w:r>
          <w:rPr>
            <w:rFonts w:eastAsiaTheme="minorEastAsia"/>
            <w:color w:val="FF0000"/>
          </w:rPr>
          <w:t xml:space="preserve"> can add a more mechanistic undersanting on some of the presented production rates</w:t>
        </w:r>
        <w:r w:rsidRPr="003844B3">
          <w:rPr>
            <w:rFonts w:eastAsiaTheme="minorEastAsia"/>
            <w:color w:val="FF0000"/>
          </w:rPr>
          <w:t xml:space="preserve">. </w:t>
        </w:r>
        <w:r>
          <w:rPr>
            <w:rFonts w:eastAsiaTheme="minorEastAsia"/>
            <w:color w:val="FF0000"/>
          </w:rPr>
          <w:t xml:space="preserve">A significant change in  photophysiological responses was seen in the data for P1706-C2. The observed </w:t>
        </w:r>
        <w:r>
          <w:rPr>
            <w:rFonts w:eastAsiaTheme="minorEastAsia"/>
          </w:rPr>
          <w:t>drop in</w:t>
        </w:r>
        <w:r w:rsidRPr="00622CF5">
          <w:rPr>
            <w:rFonts w:eastAsiaTheme="minorEastAsia"/>
          </w:rPr>
          <w:t xml:space="preserve"> maximum quantum yield (F</w:t>
        </w:r>
        <w:r w:rsidRPr="00622CF5">
          <w:rPr>
            <w:rFonts w:eastAsiaTheme="minorEastAsia"/>
            <w:vertAlign w:val="subscript"/>
          </w:rPr>
          <w:t>v</w:t>
        </w:r>
        <w:r w:rsidRPr="00622CF5">
          <w:rPr>
            <w:rFonts w:eastAsiaTheme="minorEastAsia"/>
          </w:rPr>
          <w:t>/F</w:t>
        </w:r>
        <w:r w:rsidRPr="00622CF5">
          <w:rPr>
            <w:rFonts w:eastAsiaTheme="minorEastAsia"/>
            <w:vertAlign w:val="subscript"/>
          </w:rPr>
          <w:t>m</w:t>
        </w:r>
        <w:r w:rsidRPr="00622CF5">
          <w:rPr>
            <w:rFonts w:eastAsiaTheme="minorEastAsia"/>
          </w:rPr>
          <w:t xml:space="preserve">) </w:t>
        </w:r>
        <w:r w:rsidRPr="003844B3">
          <w:rPr>
            <w:rFonts w:eastAsiaTheme="minorEastAsia"/>
            <w:color w:val="FF0000"/>
          </w:rPr>
          <w:t>indicate</w:t>
        </w:r>
        <w:r>
          <w:rPr>
            <w:rFonts w:eastAsiaTheme="minorEastAsia"/>
            <w:color w:val="FF0000"/>
          </w:rPr>
          <w:t>s</w:t>
        </w:r>
        <w:r w:rsidRPr="003844B3">
          <w:rPr>
            <w:rFonts w:eastAsiaTheme="minorEastAsia"/>
            <w:color w:val="FF0000"/>
          </w:rPr>
          <w:t xml:space="preserve"> conditions that negatively affect photosystem function in the phytoplankton community, such as iron (Fe) limitation. </w:t>
        </w:r>
        <w:r w:rsidRPr="003844B3">
          <w:rPr>
            <w:color w:val="FF0000"/>
          </w:rPr>
          <w:t xml:space="preserve">Iron limitation is yet not only associated with a loss in quantum yield efficiency but more importantly the optical absorption cross section of the photosystem </w:t>
        </w:r>
        <w:r w:rsidRPr="003844B3">
          <w:rPr>
            <w:rFonts w:eastAsiaTheme="minorEastAsia"/>
            <w:color w:val="FF0000"/>
          </w:rPr>
          <w:t>(</w:t>
        </w:r>
        <w:r w:rsidRPr="003844B3">
          <w:rPr>
            <w:rFonts w:ascii="Symbol" w:eastAsiaTheme="minorEastAsia" w:hAnsi="Symbol"/>
            <w:color w:val="FF0000"/>
          </w:rPr>
          <w:t></w:t>
        </w:r>
        <w:r w:rsidRPr="003844B3">
          <w:rPr>
            <w:rFonts w:eastAsiaTheme="minorEastAsia"/>
            <w:color w:val="FF0000"/>
          </w:rPr>
          <w:t xml:space="preserve">) the area of chlorophyll pigments available to absorb light around a reaction center, </w:t>
        </w:r>
        <w:r w:rsidRPr="003844B3">
          <w:rPr>
            <w:color w:val="FF0000"/>
          </w:rPr>
          <w:t>and the reoxidation rate of the Quinone A in PSII (1/</w:t>
        </w:r>
        <w:r w:rsidRPr="003844B3">
          <w:rPr>
            <w:rFonts w:ascii="Symbol" w:eastAsiaTheme="minorEastAsia" w:hAnsi="Symbol"/>
            <w:color w:val="FF0000"/>
          </w:rPr>
          <w:t></w:t>
        </w:r>
        <w:r w:rsidRPr="003844B3">
          <w:rPr>
            <w:color w:val="FF0000"/>
          </w:rPr>
          <w:t xml:space="preserve">) </w:t>
        </w:r>
        <w:r w:rsidRPr="003844B3">
          <w:rPr>
            <w:color w:val="FF0000"/>
          </w:rPr>
          <w:fldChar w:fldCharType="begin"/>
        </w:r>
        <w:r w:rsidRPr="003844B3">
          <w:rPr>
            <w:color w:val="FF0000"/>
          </w:rPr>
          <w:instrText xml:space="preserve"> ADDIN EN.CITE &lt;EndNote&gt;&lt;Cite&gt;&lt;Author&gt;Kolber&lt;/Author&gt;&lt;Year&gt;1994&lt;/Year&gt;&lt;RecNum&gt;5998&lt;/RecNum&gt;&lt;DisplayText&gt;(Kolber et al., 1994)&lt;/DisplayText&gt;&lt;record&gt;&lt;rec-number&gt;5998&lt;/rec-number&gt;&lt;foreign-keys&gt;&lt;key app="EN" db-id="e9dpzts9mzav95e0rs8prwv9extzw9xvxefw" timestamp="1469120769"&gt;5998&lt;/key&gt;&lt;/foreign-keys&gt;&lt;ref-type name="Journal Article"&gt;17&lt;/ref-type&gt;&lt;contributors&gt;&lt;authors&gt;&lt;author&gt;Kolber, Z. S.&lt;/author&gt;&lt;author&gt;Barber, R. T.&lt;/author&gt;&lt;author&gt;Coale, K. H.&lt;/author&gt;&lt;author&gt;Fitzwater, S. E.&lt;/author&gt;&lt;author&gt;Greene, R. M.&lt;/author&gt;&lt;author&gt;Johnson, K. S.&lt;/author&gt;&lt;author&gt;Lindley, S.&lt;/author&gt;&lt;author&gt;Falkowski, P. G.&lt;/author&gt;&lt;/authors&gt;&lt;/contributors&gt;&lt;auth-address&gt;Duke Univ, Marine Lab, Beaufort, Nc 28516 USA&amp;#xD;Moss Landing Marine Labs, Moss Landing, Ca 95039 USA&amp;#xD;Monterey Bay Aquarium Res Inst, Pacific Grove, Ca 93950 USA&lt;/auth-address&gt;&lt;titles&gt;&lt;title&gt;Iron Limitation of Phytoplankton Photosynthesis in the Equatorial Pacific-Ocean&lt;/title&gt;&lt;secondary-title&gt;Nature&lt;/secondary-title&gt;&lt;alt-title&gt;Nature&lt;/alt-title&gt;&lt;/titles&gt;&lt;periodical&gt;&lt;full-title&gt;Nature&lt;/full-title&gt;&lt;/periodical&gt;&lt;alt-periodical&gt;&lt;full-title&gt;Nature&lt;/full-title&gt;&lt;/alt-periodical&gt;&lt;pages&gt;145-149&lt;/pages&gt;&lt;volume&gt;371&lt;/volume&gt;&lt;number&gt;6493&lt;/number&gt;&lt;keywords&gt;&lt;keyword&gt;marine-phytoplankton&lt;/keyword&gt;&lt;keyword&gt;fluorescence&lt;/keyword&gt;&lt;keyword&gt;energy&lt;/keyword&gt;&lt;keyword&gt;growth&lt;/keyword&gt;&lt;keyword&gt;productivity&lt;/keyword&gt;&lt;keyword&gt;transport&lt;/keyword&gt;&lt;keyword&gt;kinetics&lt;/keyword&gt;&lt;keyword&gt;algae&lt;/keyword&gt;&lt;/keywords&gt;&lt;dates&gt;&lt;year&gt;1994&lt;/year&gt;&lt;pub-dates&gt;&lt;date&gt;Sep 8&lt;/date&gt;&lt;/pub-dates&gt;&lt;/dates&gt;&lt;isbn&gt;0028-0836&lt;/isbn&gt;&lt;accession-num&gt;WOS:A1994PF19100060&lt;/accession-num&gt;&lt;urls&gt;&lt;related-urls&gt;&lt;url&gt;&amp;lt;Go to ISI&amp;gt;://WOS:A1994PF19100060&lt;/url&gt;&lt;url&gt;https://www.nature.com/articles/371145a0.pdf&lt;/url&gt;&lt;/related-urls&gt;&lt;/urls&gt;&lt;electronic-resource-num&gt;DOI 10.1038/371145a0&lt;/electronic-resource-num&gt;&lt;language&gt;English&lt;/language&gt;&lt;/record&gt;&lt;/Cite&gt;&lt;/EndNote&gt;</w:instrText>
        </w:r>
        <w:r w:rsidRPr="003844B3">
          <w:rPr>
            <w:color w:val="FF0000"/>
          </w:rPr>
          <w:fldChar w:fldCharType="separate"/>
        </w:r>
        <w:r w:rsidRPr="003844B3">
          <w:rPr>
            <w:noProof/>
            <w:color w:val="FF0000"/>
          </w:rPr>
          <w:t>(</w:t>
        </w:r>
        <w:r w:rsidRPr="003844B3">
          <w:fldChar w:fldCharType="begin"/>
        </w:r>
        <w:r w:rsidRPr="003844B3">
          <w:rPr>
            <w:color w:val="FF0000"/>
          </w:rPr>
          <w:instrText xml:space="preserve"> HYPERLINK \l "_ENREF_36" \o "Kolber, 1994 #5998" </w:instrText>
        </w:r>
        <w:r w:rsidRPr="003844B3">
          <w:fldChar w:fldCharType="separate"/>
        </w:r>
        <w:r w:rsidRPr="003844B3">
          <w:rPr>
            <w:rStyle w:val="Hyperlink"/>
            <w:color w:val="FF0000"/>
          </w:rPr>
          <w:t>Kolber et al., 1994</w:t>
        </w:r>
        <w:r w:rsidRPr="003844B3">
          <w:rPr>
            <w:rStyle w:val="Hyperlink"/>
            <w:color w:val="FF0000"/>
          </w:rPr>
          <w:fldChar w:fldCharType="end"/>
        </w:r>
        <w:r w:rsidRPr="003844B3">
          <w:rPr>
            <w:noProof/>
            <w:color w:val="FF0000"/>
          </w:rPr>
          <w:t>)</w:t>
        </w:r>
        <w:r w:rsidRPr="003844B3">
          <w:rPr>
            <w:color w:val="FF0000"/>
          </w:rPr>
          <w:fldChar w:fldCharType="end"/>
        </w:r>
        <w:r w:rsidRPr="003844B3">
          <w:rPr>
            <w:color w:val="FF0000"/>
          </w:rPr>
          <w:t>.</w:t>
        </w:r>
        <w:r w:rsidRPr="003844B3">
          <w:rPr>
            <w:rFonts w:eastAsiaTheme="minorEastAsia"/>
            <w:color w:val="FF0000"/>
          </w:rPr>
          <w:t xml:space="preserve"> </w:t>
        </w:r>
        <w:r w:rsidRPr="00622CF5">
          <w:rPr>
            <w:color w:val="000000" w:themeColor="text1"/>
          </w:rPr>
          <w:t xml:space="preserve">Compared to </w:t>
        </w:r>
        <w:r>
          <w:rPr>
            <w:color w:val="000000" w:themeColor="text1"/>
          </w:rPr>
          <w:t>P1706-</w:t>
        </w:r>
        <w:r w:rsidRPr="00622CF5">
          <w:rPr>
            <w:color w:val="000000" w:themeColor="text1"/>
          </w:rPr>
          <w:t>C1, 1 /</w:t>
        </w:r>
        <w:r w:rsidRPr="00622CF5">
          <w:rPr>
            <w:rFonts w:ascii="Symbol" w:eastAsiaTheme="minorEastAsia" w:hAnsi="Symbol"/>
            <w:color w:val="000000" w:themeColor="text1"/>
          </w:rPr>
          <w:t></w:t>
        </w:r>
        <w:r w:rsidRPr="00622CF5">
          <w:rPr>
            <w:rFonts w:eastAsiaTheme="minorEastAsia"/>
            <w:color w:val="000000" w:themeColor="text1"/>
          </w:rPr>
          <w:t xml:space="preserve"> </w:t>
        </w:r>
        <w:r w:rsidRPr="00622CF5">
          <w:rPr>
            <w:color w:val="000000" w:themeColor="text1"/>
          </w:rPr>
          <w:t xml:space="preserve"> increased in our C2 measurements</w:t>
        </w:r>
        <w:r>
          <w:rPr>
            <w:color w:val="FF0000"/>
          </w:rPr>
          <w:t xml:space="preserve">. This response was not expected as rates of electron transport usually decreases under Fe-limitation (REF). However, </w:t>
        </w:r>
        <w:r w:rsidRPr="003844B3">
          <w:rPr>
            <w:color w:val="FF0000"/>
          </w:rPr>
          <w:t xml:space="preserve">Fe limitation during P1706-C2, was independently determined based on diagnostic nutrient ratios (Si:N and Fe:N; </w:t>
        </w:r>
        <w:r w:rsidRPr="003844B3">
          <w:rPr>
            <w:rFonts w:eastAsiaTheme="minorEastAsia"/>
            <w:color w:val="FF0000"/>
          </w:rPr>
          <w:t xml:space="preserve">Fulten and Barbeau, pers. comm.) and </w:t>
        </w:r>
        <w:r w:rsidRPr="003844B3">
          <w:rPr>
            <w:color w:val="FF0000"/>
          </w:rPr>
          <w:t>Fe amendment experiments</w:t>
        </w:r>
        <w:r w:rsidRPr="003844B3">
          <w:rPr>
            <w:rFonts w:eastAsiaTheme="minorEastAsia"/>
            <w:color w:val="FF0000"/>
          </w:rPr>
          <w:t xml:space="preserve"> (K. Forsch  and K. Barbeau, pers. comm.)</w:t>
        </w:r>
        <w:r w:rsidRPr="003844B3">
          <w:rPr>
            <w:color w:val="FF0000"/>
          </w:rPr>
          <w:t xml:space="preserve">. </w:t>
        </w:r>
        <w:r>
          <w:rPr>
            <w:color w:val="FF0000"/>
          </w:rPr>
          <w:t xml:space="preserve">Consequently, </w:t>
        </w:r>
        <w:r w:rsidRPr="00622CF5">
          <w:rPr>
            <w:color w:val="000000" w:themeColor="text1"/>
          </w:rPr>
          <w:t>1 /</w:t>
        </w:r>
        <w:r w:rsidRPr="00622CF5">
          <w:rPr>
            <w:rFonts w:ascii="Symbol" w:eastAsiaTheme="minorEastAsia" w:hAnsi="Symbol"/>
            <w:color w:val="000000" w:themeColor="text1"/>
          </w:rPr>
          <w:t></w:t>
        </w:r>
        <w:r w:rsidRPr="00622CF5">
          <w:rPr>
            <w:rFonts w:eastAsiaTheme="minorEastAsia"/>
            <w:color w:val="000000" w:themeColor="text1"/>
          </w:rPr>
          <w:t xml:space="preserve"> </w:t>
        </w:r>
        <w:r>
          <w:rPr>
            <w:rFonts w:eastAsiaTheme="minorEastAsia"/>
            <w:color w:val="000000" w:themeColor="text1"/>
          </w:rPr>
          <w:t xml:space="preserve">was </w:t>
        </w:r>
        <w:r w:rsidRPr="003844B3">
          <w:rPr>
            <w:color w:val="FF0000"/>
          </w:rPr>
          <w:t xml:space="preserve">likely driven by changes in the phytoplankton community. </w:t>
        </w:r>
        <w:r>
          <w:rPr>
            <w:color w:val="FF0000"/>
          </w:rPr>
          <w:t xml:space="preserve">The </w:t>
        </w:r>
        <w:r w:rsidRPr="00622CF5">
          <w:rPr>
            <w:rFonts w:eastAsiaTheme="minorEastAsia"/>
            <w:color w:val="000000" w:themeColor="text1"/>
          </w:rPr>
          <w:t>enhanced NPQ rates (data not shown) demonstrat</w:t>
        </w:r>
        <w:r>
          <w:rPr>
            <w:rFonts w:eastAsiaTheme="minorEastAsia"/>
            <w:color w:val="000000" w:themeColor="text1"/>
          </w:rPr>
          <w:t>ed</w:t>
        </w:r>
        <w:r w:rsidRPr="00622CF5">
          <w:rPr>
            <w:rFonts w:eastAsiaTheme="minorEastAsia"/>
            <w:color w:val="000000" w:themeColor="text1"/>
          </w:rPr>
          <w:t xml:space="preserve"> an enhanced energy dissipation  through non-photochemical processes in Fe limited </w:t>
        </w:r>
        <w:r>
          <w:rPr>
            <w:rFonts w:eastAsiaTheme="minorEastAsia"/>
            <w:color w:val="000000" w:themeColor="text1"/>
          </w:rPr>
          <w:t>communities</w:t>
        </w:r>
        <w:r w:rsidRPr="00622CF5">
          <w:rPr>
            <w:rFonts w:eastAsiaTheme="minorEastAsia"/>
            <w:color w:val="000000" w:themeColor="text1"/>
          </w:rPr>
          <w:t xml:space="preserve">. </w:t>
        </w:r>
        <w:r>
          <w:rPr>
            <w:rFonts w:eastAsiaTheme="minorEastAsia"/>
            <w:color w:val="FF0000"/>
          </w:rPr>
          <w:t>This</w:t>
        </w:r>
        <w:r w:rsidRPr="003844B3">
          <w:rPr>
            <w:rFonts w:eastAsiaTheme="minorEastAsia"/>
            <w:color w:val="FF0000"/>
          </w:rPr>
          <w:t xml:space="preserve"> enhanced </w:t>
        </w:r>
      </w:ins>
      <w:ins w:id="199" w:author="Sven Kranz" w:date="2020-02-24T12:30:00Z">
        <w:r w:rsidR="009014C1" w:rsidRPr="00622CF5">
          <w:rPr>
            <w:rFonts w:eastAsiaTheme="minorEastAsia"/>
            <w:color w:val="000000" w:themeColor="text1"/>
          </w:rPr>
          <w:t>NPQ</w:t>
        </w:r>
        <w:r w:rsidR="009014C1">
          <w:rPr>
            <w:rFonts w:eastAsiaTheme="minorEastAsia"/>
            <w:color w:val="000000" w:themeColor="text1"/>
            <w:vertAlign w:val="subscript"/>
          </w:rPr>
          <w:t>NSV</w:t>
        </w:r>
      </w:ins>
      <w:ins w:id="200" w:author="Sven Kranz" w:date="2020-02-24T12:24:00Z">
        <w:r w:rsidRPr="003844B3">
          <w:rPr>
            <w:rFonts w:eastAsiaTheme="minorEastAsia"/>
            <w:color w:val="FF0000"/>
          </w:rPr>
          <w:t xml:space="preserve"> did affect our productivity rate estimate, as </w:t>
        </w:r>
      </w:ins>
      <w:ins w:id="201" w:author="Sven Kranz" w:date="2020-02-24T12:31:00Z">
        <w:r w:rsidR="009014C1" w:rsidRPr="00622CF5">
          <w:rPr>
            <w:rFonts w:eastAsiaTheme="minorEastAsia"/>
            <w:color w:val="000000" w:themeColor="text1"/>
          </w:rPr>
          <w:lastRenderedPageBreak/>
          <w:t>NPQ</w:t>
        </w:r>
        <w:r w:rsidR="009014C1">
          <w:rPr>
            <w:rFonts w:eastAsiaTheme="minorEastAsia"/>
            <w:color w:val="000000" w:themeColor="text1"/>
            <w:vertAlign w:val="subscript"/>
          </w:rPr>
          <w:t>NSV</w:t>
        </w:r>
      </w:ins>
      <w:ins w:id="202" w:author="Sven Kranz" w:date="2020-02-24T12:24:00Z">
        <w:r w:rsidRPr="003844B3">
          <w:rPr>
            <w:rFonts w:eastAsiaTheme="minorEastAsia"/>
            <w:color w:val="FF0000"/>
          </w:rPr>
          <w:t xml:space="preserve"> values are used to calculate the electron to carbon ratio</w:t>
        </w:r>
        <w:r w:rsidRPr="003844B3">
          <w:rPr>
            <w:color w:val="FF0000"/>
          </w:rPr>
          <w:t xml:space="preserve"> </w:t>
        </w:r>
        <w:r w:rsidRPr="003844B3">
          <w:rPr>
            <w:color w:val="FF0000"/>
          </w:rPr>
          <w:fldChar w:fldCharType="begin"/>
        </w:r>
        <w:r w:rsidRPr="003844B3">
          <w:rPr>
            <w:color w:val="FF0000"/>
          </w:rPr>
          <w:instrText xml:space="preserve"> ADDIN EN.CITE &lt;EndNote&gt;&lt;Cite&gt;&lt;Author&gt;Schuback&lt;/Author&gt;&lt;Year&gt;2018&lt;/Year&gt;&lt;RecNum&gt;8740&lt;/RecNum&gt;&lt;Prefix&gt;see Eq. 7`; &lt;/Prefix&gt;&lt;DisplayText&gt;(see Eq. 7; 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3844B3">
          <w:rPr>
            <w:color w:val="FF0000"/>
          </w:rPr>
          <w:fldChar w:fldCharType="separate"/>
        </w:r>
        <w:r w:rsidRPr="003844B3">
          <w:rPr>
            <w:noProof/>
            <w:color w:val="FF0000"/>
          </w:rPr>
          <w:t>(</w:t>
        </w:r>
        <w:r w:rsidRPr="003844B3">
          <w:fldChar w:fldCharType="begin"/>
        </w:r>
        <w:r w:rsidRPr="003844B3">
          <w:rPr>
            <w:color w:val="FF0000"/>
          </w:rPr>
          <w:instrText xml:space="preserve"> HYPERLINK \l "_ENREF_80" \o "Schuback, 2018 #8740" </w:instrText>
        </w:r>
        <w:r w:rsidRPr="003844B3">
          <w:fldChar w:fldCharType="separate"/>
        </w:r>
        <w:r w:rsidRPr="003844B3">
          <w:rPr>
            <w:rStyle w:val="Hyperlink"/>
            <w:color w:val="FF0000"/>
          </w:rPr>
          <w:t>see Eq. 7; Schuback et al., 2018</w:t>
        </w:r>
        <w:r w:rsidRPr="003844B3">
          <w:rPr>
            <w:rStyle w:val="Hyperlink"/>
            <w:color w:val="FF0000"/>
          </w:rPr>
          <w:fldChar w:fldCharType="end"/>
        </w:r>
        <w:r w:rsidRPr="003844B3">
          <w:rPr>
            <w:noProof/>
            <w:color w:val="FF0000"/>
          </w:rPr>
          <w:t>)</w:t>
        </w:r>
        <w:r w:rsidRPr="003844B3">
          <w:rPr>
            <w:color w:val="FF0000"/>
          </w:rPr>
          <w:fldChar w:fldCharType="end"/>
        </w:r>
        <w:r w:rsidRPr="003844B3">
          <w:rPr>
            <w:rFonts w:eastAsiaTheme="minorEastAsia"/>
            <w:color w:val="FF0000"/>
          </w:rPr>
          <w:t>. Data on photophysiology will not discussed further, yet we decided to include those data here and in the supplemental material as those datasets can inform the reader on underlying processes of productivity changes and limitations thereof.</w:t>
        </w:r>
      </w:ins>
    </w:p>
    <w:p w14:paraId="27D4A299" w14:textId="77777777" w:rsidR="00F60190" w:rsidRDefault="00F60190">
      <w:pPr>
        <w:spacing w:before="120" w:line="360" w:lineRule="auto"/>
        <w:ind w:firstLine="360"/>
        <w:rPr>
          <w:ins w:id="203" w:author="Sven Kranz" w:date="2020-02-24T13:39:00Z"/>
          <w:rFonts w:eastAsiaTheme="minorEastAsia"/>
        </w:rPr>
        <w:pPrChange w:id="204" w:author="Sven Kranz" w:date="2020-02-24T12:31:00Z">
          <w:pPr>
            <w:spacing w:before="120" w:line="360" w:lineRule="auto"/>
            <w:ind w:firstLine="360"/>
            <w:outlineLvl w:val="0"/>
          </w:pPr>
        </w:pPrChange>
      </w:pPr>
    </w:p>
    <w:p w14:paraId="732346E1" w14:textId="461C8E74" w:rsidR="003D1EAD" w:rsidDel="009014C1" w:rsidRDefault="003D1EAD">
      <w:pPr>
        <w:spacing w:before="120" w:line="360" w:lineRule="auto"/>
        <w:rPr>
          <w:del w:id="205" w:author="Sven Kranz" w:date="2020-02-24T12:31:00Z"/>
          <w:rFonts w:eastAsiaTheme="minorEastAsia"/>
        </w:rPr>
        <w:pPrChange w:id="206" w:author="Sven Kranz" w:date="2020-02-24T13:38:00Z">
          <w:pPr>
            <w:spacing w:before="120" w:line="360" w:lineRule="auto"/>
            <w:ind w:firstLine="360"/>
            <w:outlineLvl w:val="0"/>
          </w:pPr>
        </w:pPrChange>
      </w:pPr>
    </w:p>
    <w:p w14:paraId="72E8485C" w14:textId="02BD52C1" w:rsidR="003D1EAD" w:rsidRPr="00622CF5" w:rsidDel="00F60190" w:rsidRDefault="003D1EAD">
      <w:pPr>
        <w:spacing w:before="120" w:line="360" w:lineRule="auto"/>
        <w:outlineLvl w:val="0"/>
        <w:rPr>
          <w:del w:id="207" w:author="Sven Kranz" w:date="2020-02-24T13:38:00Z"/>
          <w:rFonts w:eastAsiaTheme="minorEastAsia"/>
        </w:rPr>
        <w:pPrChange w:id="208" w:author="Sven Kranz" w:date="2020-02-24T13:38:00Z">
          <w:pPr>
            <w:spacing w:before="120" w:line="360" w:lineRule="auto"/>
            <w:ind w:firstLine="360"/>
            <w:outlineLvl w:val="0"/>
          </w:pPr>
        </w:pPrChange>
      </w:pPr>
    </w:p>
    <w:p w14:paraId="00CCA467" w14:textId="77777777" w:rsidR="00C10DE7" w:rsidRPr="00622CF5" w:rsidRDefault="00C10DE7" w:rsidP="00C10DE7">
      <w:pPr>
        <w:spacing w:before="240" w:line="360" w:lineRule="auto"/>
        <w:outlineLvl w:val="0"/>
        <w:rPr>
          <w:rFonts w:eastAsiaTheme="minorEastAsia"/>
          <w:b/>
        </w:rPr>
      </w:pPr>
      <w:r w:rsidRPr="00622CF5">
        <w:rPr>
          <w:rFonts w:eastAsiaTheme="minorEastAsia"/>
          <w:b/>
        </w:rPr>
        <w:t>5.2. Net community, New Production and Export Flux</w:t>
      </w:r>
    </w:p>
    <w:p w14:paraId="45CBB22C" w14:textId="2182D5A4" w:rsidR="00C10DE7" w:rsidRPr="00622CF5" w:rsidRDefault="00C10DE7" w:rsidP="00C10DE7">
      <w:pPr>
        <w:spacing w:before="120" w:line="360" w:lineRule="auto"/>
        <w:ind w:firstLine="360"/>
        <w:outlineLvl w:val="0"/>
        <w:rPr>
          <w:rFonts w:eastAsiaTheme="minorEastAsia"/>
        </w:rPr>
      </w:pPr>
      <w:r w:rsidRPr="00622CF5">
        <w:rPr>
          <w:rFonts w:eastAsiaTheme="minorEastAsia"/>
        </w:rPr>
        <w:t xml:space="preserve">Nitrate consumed by phytoplankton often represents new production in the surface ocean and hence should equate to the amount of organic matter available for export </w:t>
      </w:r>
      <w:r w:rsidR="00B73CAB" w:rsidRPr="00622CF5">
        <w:rPr>
          <w:rFonts w:eastAsiaTheme="minorEastAsia"/>
        </w:rPr>
        <w:fldChar w:fldCharType="begin"/>
      </w:r>
      <w:r w:rsidR="00B73CAB" w:rsidRPr="00622CF5">
        <w:rPr>
          <w:rFonts w:eastAsiaTheme="minorEastAsia"/>
        </w:rPr>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00B73CAB" w:rsidRPr="00622CF5">
        <w:rPr>
          <w:rFonts w:eastAsiaTheme="minorEastAsia"/>
        </w:rPr>
        <w:fldChar w:fldCharType="separate"/>
      </w:r>
      <w:r w:rsidR="00B73CAB" w:rsidRPr="00622CF5">
        <w:rPr>
          <w:rFonts w:eastAsiaTheme="minorEastAsia"/>
          <w:noProof/>
        </w:rPr>
        <w:t>(</w:t>
      </w:r>
      <w:hyperlink w:anchor="_ENREF_20" w:tooltip="Eppley, 1979 #9122" w:history="1">
        <w:r w:rsidR="006260A9" w:rsidRPr="00622CF5">
          <w:rPr>
            <w:rStyle w:val="Hyperlink"/>
            <w:rFonts w:eastAsiaTheme="minorEastAsia"/>
          </w:rPr>
          <w:t>Eppley &amp; Peterson, 1979</w:t>
        </w:r>
      </w:hyperlink>
      <w:r w:rsidR="00B73CAB" w:rsidRPr="00622CF5">
        <w:rPr>
          <w:rFonts w:eastAsiaTheme="minorEastAsia"/>
          <w:noProof/>
        </w:rPr>
        <w:t>)</w:t>
      </w:r>
      <w:r w:rsidR="00B73CAB" w:rsidRPr="00622CF5">
        <w:rPr>
          <w:rFonts w:eastAsiaTheme="minorEastAsia"/>
        </w:rPr>
        <w:fldChar w:fldCharType="end"/>
      </w:r>
      <w:r w:rsidRPr="00622CF5">
        <w:rPr>
          <w:rFonts w:eastAsiaTheme="minorEastAsia"/>
        </w:rPr>
        <w:t xml:space="preserve">, although it may be an overestimate if substantial nitrification occurs within the euphotic zone </w:t>
      </w:r>
      <w:r w:rsidR="00B73CAB" w:rsidRPr="00622CF5">
        <w:rPr>
          <w:rFonts w:eastAsiaTheme="minorEastAsia"/>
        </w:rPr>
        <w:fldChar w:fldCharType="begin"/>
      </w:r>
      <w:r w:rsidR="00B73CAB" w:rsidRPr="00622CF5">
        <w:rPr>
          <w:rFonts w:eastAsiaTheme="minorEastAsia"/>
        </w:rPr>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00B73CAB" w:rsidRPr="00622CF5">
        <w:rPr>
          <w:rFonts w:eastAsiaTheme="minorEastAsia"/>
        </w:rPr>
        <w:fldChar w:fldCharType="separate"/>
      </w:r>
      <w:r w:rsidR="00B73CAB" w:rsidRPr="00622CF5">
        <w:rPr>
          <w:rFonts w:eastAsiaTheme="minorEastAsia"/>
          <w:noProof/>
        </w:rPr>
        <w:t>(</w:t>
      </w:r>
      <w:hyperlink w:anchor="_ENREF_101" w:tooltip="Yool, 2007 #9042" w:history="1">
        <w:r w:rsidR="006260A9" w:rsidRPr="00622CF5">
          <w:rPr>
            <w:rStyle w:val="Hyperlink"/>
            <w:rFonts w:eastAsiaTheme="minorEastAsia"/>
          </w:rPr>
          <w:t>Yool et al., 2007</w:t>
        </w:r>
      </w:hyperlink>
      <w:r w:rsidR="00B73CAB" w:rsidRPr="00622CF5">
        <w:rPr>
          <w:rFonts w:eastAsiaTheme="minorEastAsia"/>
          <w:noProof/>
        </w:rPr>
        <w:t>)</w:t>
      </w:r>
      <w:r w:rsidR="00B73CAB" w:rsidRPr="00622CF5">
        <w:rPr>
          <w:rFonts w:eastAsiaTheme="minorEastAsia"/>
        </w:rPr>
        <w:fldChar w:fldCharType="end"/>
      </w:r>
      <w:r w:rsidR="00E63B92" w:rsidRPr="00622CF5">
        <w:rPr>
          <w:rFonts w:eastAsiaTheme="minorEastAsia"/>
        </w:rPr>
        <w:t xml:space="preserve">. </w:t>
      </w:r>
      <w:r w:rsidRPr="00622CF5">
        <w:rPr>
          <w:rFonts w:eastAsiaTheme="minorEastAsia"/>
        </w:rPr>
        <w:t>Similarly, NCP represents the balance between organic matter production (photosynthesis) and organic matter consumption (respiration); hence, should also approximate export</w:t>
      </w:r>
      <w:r w:rsidRPr="00622CF5">
        <w:t xml:space="preserve"> when the organic pools are at steady-state </w:t>
      </w:r>
      <w:r w:rsidR="008529B3" w:rsidRPr="00622CF5">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622CF5">
        <w:instrText xml:space="preserve"> ADDIN EN.CITE </w:instrText>
      </w:r>
      <w:r w:rsidR="000D66FA" w:rsidRPr="00622CF5">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622CF5">
        <w:instrText xml:space="preserve"> ADDIN EN.CITE.DATA </w:instrText>
      </w:r>
      <w:r w:rsidR="000D66FA" w:rsidRPr="00622CF5">
        <w:fldChar w:fldCharType="end"/>
      </w:r>
      <w:r w:rsidR="008529B3" w:rsidRPr="00622CF5">
        <w:fldChar w:fldCharType="separate"/>
      </w:r>
      <w:r w:rsidR="000D66FA" w:rsidRPr="00622CF5">
        <w:rPr>
          <w:noProof/>
        </w:rPr>
        <w:t>(</w:t>
      </w:r>
      <w:hyperlink w:anchor="_ENREF_26" w:tooltip="Hamme, 2012 #8757" w:history="1">
        <w:r w:rsidR="006260A9" w:rsidRPr="00622CF5">
          <w:rPr>
            <w:rStyle w:val="Hyperlink"/>
          </w:rPr>
          <w:t>Hamme et al., 2012</w:t>
        </w:r>
      </w:hyperlink>
      <w:r w:rsidR="000D66FA" w:rsidRPr="00622CF5">
        <w:rPr>
          <w:noProof/>
        </w:rPr>
        <w:t xml:space="preserve">; </w:t>
      </w:r>
      <w:hyperlink w:anchor="_ENREF_50" w:tooltip="Li, 2017 #9220" w:history="1">
        <w:r w:rsidR="006260A9" w:rsidRPr="00622CF5">
          <w:rPr>
            <w:rStyle w:val="Hyperlink"/>
          </w:rPr>
          <w:t>Li &amp; Cassar, 2017</w:t>
        </w:r>
      </w:hyperlink>
      <w:r w:rsidR="000D66FA" w:rsidRPr="00622CF5">
        <w:rPr>
          <w:noProof/>
        </w:rPr>
        <w:t>)</w:t>
      </w:r>
      <w:r w:rsidR="008529B3" w:rsidRPr="00622CF5">
        <w:fldChar w:fldCharType="end"/>
      </w:r>
      <w:r w:rsidRPr="00622CF5">
        <w:rPr>
          <w:rFonts w:eastAsiaTheme="minorEastAsia"/>
        </w:rPr>
        <w:t xml:space="preserve">. Crucially, we only expect a quantitative correspondence between NP, NCP and export when integrating over sufficiently long temporal and large spatial scales </w:t>
      </w:r>
      <w:r w:rsidRPr="00622CF5">
        <w:rPr>
          <w:rFonts w:eastAsiaTheme="minorEastAsia"/>
        </w:rPr>
        <w:fldChar w:fldCharType="begin"/>
      </w:r>
      <w:r w:rsidR="000B4C73" w:rsidRPr="00622CF5">
        <w:rPr>
          <w:rFonts w:eastAsiaTheme="minorEastAsia"/>
        </w:rPr>
        <w:instrText xml:space="preserve"> ADDIN EN.CITE &lt;EndNote&gt;&lt;Cite&gt;&lt;Author&gt;Plattner&lt;/Author&gt;&lt;Year&gt;2005&lt;/Year&gt;&lt;RecNum&gt;9118&lt;/RecNum&gt;&lt;DisplayText&gt;(Plattner et al., 2005)&lt;/DisplayText&gt;&lt;record&gt;&lt;rec-number&gt;9118&lt;/rec-number&gt;&lt;foreign-keys&gt;&lt;key app="EN" db-id="e9dpzts9mzav95e0rs8prwv9extzw9xvxefw" timestamp="1570033272"&gt;9118&lt;/key&gt;&lt;/foreign-keys&gt;&lt;ref-type name="Journal Article"&gt;17&lt;/ref-type&gt;&lt;contributors&gt;&lt;authors&gt;&lt;author&gt;Plattner, G. K.&lt;/author&gt;&lt;author&gt;Gruber, N.&lt;/author&gt;&lt;author&gt;Frenzel, H.&lt;/author&gt;&lt;author&gt;McWilliams, J. C.&lt;/author&gt;&lt;/authors&gt;&lt;/contributors&gt;&lt;auth-address&gt;Univ Calif Los Angeles, Inst Geophys &amp;amp; Planetary Phys, Los Angeles, CA 90095 USA&lt;/auth-address&gt;&lt;titles&gt;&lt;title&gt;Decoupling marine export production from new production&lt;/title&gt;&lt;secondary-title&gt;Geophysical Research Letters&lt;/secondary-title&gt;&lt;alt-title&gt;Geophys Res Lett&lt;/alt-title&gt;&lt;/titles&gt;&lt;periodical&gt;&lt;full-title&gt;Geophysical Research Letters&lt;/full-title&gt;&lt;abbr-1&gt;Geophys Res Lett&lt;/abbr-1&gt;&lt;/periodical&gt;&lt;alt-periodical&gt;&lt;full-title&gt;Geophysical Research Letters&lt;/full-title&gt;&lt;abbr-1&gt;Geophys Res Lett&lt;/abbr-1&gt;&lt;/alt-periodical&gt;&lt;volume&gt;32&lt;/volume&gt;&lt;number&gt;11&lt;/number&gt;&lt;keywords&gt;&lt;keyword&gt;ocean&lt;/keyword&gt;&lt;keyword&gt;surface&lt;/keyword&gt;&lt;keyword&gt;temperature&lt;/keyword&gt;&lt;keyword&gt;california&lt;/keyword&gt;&lt;keyword&gt;system&lt;/keyword&gt;&lt;/keywords&gt;&lt;dates&gt;&lt;year&gt;2005&lt;/year&gt;&lt;pub-dates&gt;&lt;date&gt;Jun 14&lt;/date&gt;&lt;/pub-dates&gt;&lt;/dates&gt;&lt;isbn&gt;0094-8276&lt;/isbn&gt;&lt;accession-num&gt;WOS:000229985800001&lt;/accession-num&gt;&lt;urls&gt;&lt;related-urls&gt;&lt;url&gt;&amp;lt;Go to ISI&amp;gt;://WOS:000229985800001&lt;/url&gt;&lt;url&gt;https://agupubs.onlinelibrary.wiley.com/doi/full/10.1029/2005GL022660&lt;/url&gt;&lt;/related-urls&gt;&lt;/urls&gt;&lt;electronic-resource-num&gt;Artn L11612&amp;#xD;10.1029/2005gl022660&lt;/electronic-resource-num&gt;&lt;language&gt;English&lt;/language&gt;&lt;/record&gt;&lt;/Cite&gt;&lt;/EndNote&gt;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hyperlink w:anchor="_ENREF_73" w:tooltip="Plattner, 2005 #9118" w:history="1">
        <w:r w:rsidR="006260A9" w:rsidRPr="00622CF5">
          <w:rPr>
            <w:rStyle w:val="Hyperlink"/>
            <w:rFonts w:eastAsiaTheme="minorEastAsia"/>
          </w:rPr>
          <w:t>Plattner et al., 2005</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and including all forms of exported organic matter </w:t>
      </w:r>
      <w:r w:rsidRPr="00622CF5">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622CF5">
        <w:rPr>
          <w:rFonts w:eastAsiaTheme="minorEastAsia"/>
        </w:rPr>
        <w:instrText xml:space="preserve"> ADDIN EN.CITE </w:instrText>
      </w:r>
      <w:r w:rsidR="000D66FA" w:rsidRPr="00622CF5">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622CF5">
        <w:rPr>
          <w:rFonts w:eastAsiaTheme="minorEastAsia"/>
        </w:rPr>
        <w:instrText xml:space="preserve"> ADDIN EN.CITE.DATA </w:instrText>
      </w:r>
      <w:r w:rsidR="000D66FA" w:rsidRPr="00622CF5">
        <w:rPr>
          <w:rFonts w:eastAsiaTheme="minorEastAsia"/>
        </w:rPr>
      </w:r>
      <w:r w:rsidR="000D66FA" w:rsidRPr="00622CF5">
        <w:rPr>
          <w:rFonts w:eastAsiaTheme="minorEastAsia"/>
        </w:rPr>
        <w:fldChar w:fldCharType="end"/>
      </w:r>
      <w:r w:rsidRPr="00622CF5">
        <w:rPr>
          <w:rFonts w:eastAsiaTheme="minorEastAsia"/>
        </w:rPr>
      </w:r>
      <w:r w:rsidRPr="00622CF5">
        <w:rPr>
          <w:rFonts w:eastAsiaTheme="minorEastAsia"/>
        </w:rPr>
        <w:fldChar w:fldCharType="separate"/>
      </w:r>
      <w:r w:rsidR="000D66FA" w:rsidRPr="00622CF5">
        <w:rPr>
          <w:rFonts w:eastAsiaTheme="minorEastAsia"/>
          <w:noProof/>
        </w:rPr>
        <w:t>(</w:t>
      </w:r>
      <w:hyperlink w:anchor="_ENREF_7" w:tooltip="Boyd, 2019 #9191" w:history="1">
        <w:r w:rsidR="006260A9" w:rsidRPr="00622CF5">
          <w:rPr>
            <w:rStyle w:val="Hyperlink"/>
            <w:rFonts w:eastAsiaTheme="minorEastAsia"/>
          </w:rPr>
          <w:t>Boyd et al., 2019</w:t>
        </w:r>
      </w:hyperlink>
      <w:r w:rsidR="000D66FA" w:rsidRPr="00622CF5">
        <w:rPr>
          <w:rFonts w:eastAsiaTheme="minorEastAsia"/>
          <w:noProof/>
        </w:rPr>
        <w:t xml:space="preserve">; </w:t>
      </w:r>
      <w:hyperlink w:anchor="_ENREF_14" w:tooltip="Ducklow, 2001 #9190" w:history="1">
        <w:r w:rsidR="006260A9" w:rsidRPr="00622CF5">
          <w:rPr>
            <w:rStyle w:val="Hyperlink"/>
            <w:rFonts w:eastAsiaTheme="minorEastAsia"/>
          </w:rPr>
          <w:t>Ducklow et al., 2001</w:t>
        </w:r>
      </w:hyperlink>
      <w:r w:rsidR="000D66FA" w:rsidRPr="00622CF5">
        <w:rPr>
          <w:rFonts w:eastAsiaTheme="minorEastAsia"/>
          <w:noProof/>
        </w:rPr>
        <w:t>)</w:t>
      </w:r>
      <w:r w:rsidRPr="00622CF5">
        <w:rPr>
          <w:rFonts w:eastAsiaTheme="minorEastAsia"/>
        </w:rPr>
        <w:fldChar w:fldCharType="end"/>
      </w:r>
      <w:r w:rsidRPr="00622CF5">
        <w:rPr>
          <w:rFonts w:eastAsiaTheme="minorEastAsia"/>
        </w:rPr>
        <w:t>.  Comparing these kinds of measurements for short term in-situ or shipboard incubations in spatially heterogeneous regions like the CCE can be challenging to interpret.</w:t>
      </w:r>
    </w:p>
    <w:p w14:paraId="327F2903" w14:textId="4274764C" w:rsidR="00C10DE7" w:rsidRPr="00622CF5" w:rsidRDefault="00C10DE7" w:rsidP="00C10DE7">
      <w:pPr>
        <w:spacing w:before="120" w:line="360" w:lineRule="auto"/>
        <w:ind w:firstLine="360"/>
        <w:outlineLvl w:val="0"/>
        <w:rPr>
          <w:rFonts w:eastAsiaTheme="minorEastAsia"/>
        </w:rPr>
      </w:pPr>
      <w:r w:rsidRPr="00622CF5">
        <w:rPr>
          <w:rFonts w:eastAsiaTheme="minorEastAsia"/>
        </w:rPr>
        <w:t>Until recently O</w:t>
      </w:r>
      <w:r w:rsidRPr="00622CF5">
        <w:rPr>
          <w:rFonts w:eastAsiaTheme="minorEastAsia"/>
          <w:vertAlign w:val="subscript"/>
        </w:rPr>
        <w:t>2</w:t>
      </w:r>
      <w:r w:rsidRPr="00622CF5">
        <w:rPr>
          <w:rFonts w:eastAsiaTheme="minorEastAsia"/>
        </w:rPr>
        <w:t xml:space="preserve">:Ar-based NCP estimates were only used in near-steady-state systems,  assuming that timeframes for NCP measurements (weeks to months) need to integrate all past changes in production, grazing and physical disturbances. More recently, </w:t>
      </w:r>
      <w:hyperlink w:anchor="_ENREF_95" w:tooltip="Teeter, 2018 #9046" w:history="1">
        <w:r w:rsidR="006260A9" w:rsidRPr="00622CF5">
          <w:rPr>
            <w:rStyle w:val="Hyperlink"/>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6260A9" w:rsidRPr="00622CF5">
          <w:rPr>
            <w:rStyle w:val="Hyperlink"/>
            <w:rFonts w:eastAsiaTheme="minorEastAsia"/>
          </w:rPr>
          <w:instrText xml:space="preserve"> ADDIN EN.CITE </w:instrText>
        </w:r>
        <w:r w:rsidR="006260A9" w:rsidRPr="00622CF5">
          <w:rPr>
            <w:rStyle w:val="Hyperlink"/>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6260A9" w:rsidRPr="00622CF5">
          <w:rPr>
            <w:rStyle w:val="Hyperlink"/>
            <w:rFonts w:eastAsiaTheme="minorEastAsia"/>
          </w:rPr>
          <w:instrText xml:space="preserve"> ADDIN EN.CITE.DATA </w:instrText>
        </w:r>
        <w:r w:rsidR="006260A9" w:rsidRPr="00622CF5">
          <w:rPr>
            <w:rStyle w:val="Hyperlink"/>
            <w:rFonts w:eastAsiaTheme="minorEastAsia"/>
          </w:rPr>
        </w:r>
        <w:r w:rsidR="006260A9" w:rsidRPr="00622CF5">
          <w:rPr>
            <w:rStyle w:val="Hyperlink"/>
            <w:rFonts w:eastAsiaTheme="minorEastAsia"/>
          </w:rPr>
          <w:fldChar w:fldCharType="end"/>
        </w:r>
        <w:r w:rsidR="006260A9" w:rsidRPr="00622CF5">
          <w:rPr>
            <w:rStyle w:val="Hyperlink"/>
            <w:rFonts w:eastAsiaTheme="minorEastAsia"/>
          </w:rPr>
        </w:r>
        <w:r w:rsidR="006260A9" w:rsidRPr="00622CF5">
          <w:rPr>
            <w:rStyle w:val="Hyperlink"/>
            <w:rFonts w:eastAsiaTheme="minorEastAsia"/>
          </w:rPr>
          <w:fldChar w:fldCharType="separate"/>
        </w:r>
        <w:r w:rsidR="006260A9" w:rsidRPr="00622CF5">
          <w:rPr>
            <w:rStyle w:val="Hyperlink"/>
            <w:rFonts w:eastAsiaTheme="minorEastAsia"/>
          </w:rPr>
          <w:t>Teeter et al. (2018)</w:t>
        </w:r>
        <w:r w:rsidR="006260A9" w:rsidRPr="00622CF5">
          <w:rPr>
            <w:rStyle w:val="Hyperlink"/>
            <w:rFonts w:eastAsiaTheme="minorEastAsia"/>
          </w:rPr>
          <w:fldChar w:fldCharType="end"/>
        </w:r>
      </w:hyperlink>
      <w:r w:rsidRPr="00622CF5">
        <w:rPr>
          <w:rFonts w:eastAsiaTheme="minorEastAsia"/>
        </w:rPr>
        <w:t xml:space="preserve"> showed that a strict steady-state assumption for NCP analysis is not required and that reliable rates of NCP can be obtained even if the community varies. This is because the NCP estimate is a weighted analysis of the current oxygen inventory combined with prior gas fluxes for which most weight is placed on the recent past. The weighting reduces historical influence and enhances more recent events. However, the uncertainty of the NCP estimate increases with the physical complexity of a region </w:t>
      </w:r>
      <w:r w:rsidR="000B4C73" w:rsidRPr="00622CF5">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622CF5">
        <w:rPr>
          <w:rFonts w:eastAsiaTheme="minorEastAsia"/>
        </w:rPr>
        <w:instrText xml:space="preserve"> ADDIN EN.CITE </w:instrText>
      </w:r>
      <w:r w:rsidR="008529B3" w:rsidRPr="00622CF5">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622CF5">
        <w:rPr>
          <w:rFonts w:eastAsiaTheme="minorEastAsia"/>
        </w:rPr>
        <w:instrText xml:space="preserve"> ADDIN EN.CITE.DATA </w:instrText>
      </w:r>
      <w:r w:rsidR="008529B3" w:rsidRPr="00622CF5">
        <w:rPr>
          <w:rFonts w:eastAsiaTheme="minorEastAsia"/>
        </w:rPr>
      </w:r>
      <w:r w:rsidR="008529B3" w:rsidRPr="00622CF5">
        <w:rPr>
          <w:rFonts w:eastAsiaTheme="minorEastAsia"/>
        </w:rPr>
        <w:fldChar w:fldCharType="end"/>
      </w:r>
      <w:r w:rsidR="000B4C73" w:rsidRPr="00622CF5">
        <w:rPr>
          <w:rFonts w:eastAsiaTheme="minorEastAsia"/>
        </w:rPr>
      </w:r>
      <w:r w:rsidR="000B4C73" w:rsidRPr="00622CF5">
        <w:rPr>
          <w:rFonts w:eastAsiaTheme="minorEastAsia"/>
        </w:rPr>
        <w:fldChar w:fldCharType="separate"/>
      </w:r>
      <w:r w:rsidR="008529B3" w:rsidRPr="00622CF5">
        <w:rPr>
          <w:rFonts w:eastAsiaTheme="minorEastAsia"/>
          <w:noProof/>
        </w:rPr>
        <w:t>(</w:t>
      </w:r>
      <w:hyperlink w:anchor="_ENREF_95" w:tooltip="Teeter, 2018 #9046" w:history="1">
        <w:r w:rsidR="006260A9" w:rsidRPr="00622CF5">
          <w:rPr>
            <w:rStyle w:val="Hyperlink"/>
            <w:rFonts w:eastAsiaTheme="minorEastAsia"/>
          </w:rPr>
          <w:t>Teeter et al., 2018</w:t>
        </w:r>
      </w:hyperlink>
      <w:r w:rsidR="008529B3" w:rsidRPr="00622CF5">
        <w:rPr>
          <w:rFonts w:eastAsiaTheme="minorEastAsia"/>
          <w:noProof/>
        </w:rPr>
        <w:t>)</w:t>
      </w:r>
      <w:r w:rsidR="000B4C73" w:rsidRPr="00622CF5">
        <w:rPr>
          <w:rFonts w:eastAsiaTheme="minorEastAsia"/>
        </w:rPr>
        <w:fldChar w:fldCharType="end"/>
      </w:r>
      <w:r w:rsidRPr="00622CF5">
        <w:rPr>
          <w:rFonts w:eastAsiaTheme="minorEastAsia"/>
        </w:rPr>
        <w:t xml:space="preserve">. Due to the complex physical and biochemical nature of the CCE ecosystem, large discrepancies were expected in our method comparison. For example, although upwelling is typically associated with high primary production, the low oxygen content of freshly upwelled waters could be interpreted as negative NCP. On the other hand, </w:t>
      </w:r>
      <w:r w:rsidRPr="00C50628">
        <w:rPr>
          <w:rFonts w:eastAsiaTheme="minorEastAsia"/>
          <w:highlight w:val="yellow"/>
        </w:rPr>
        <w:t xml:space="preserve">upwelled water with accumulated biomass and high oxygen from the primary production would appear to be strongly net autotrophic, even if NCP had switched to </w:t>
      </w:r>
      <w:r w:rsidRPr="00C50628">
        <w:rPr>
          <w:rFonts w:eastAsiaTheme="minorEastAsia"/>
          <w:highlight w:val="yellow"/>
        </w:rPr>
        <w:lastRenderedPageBreak/>
        <w:t>negative. Despite these potential issues, the EIMS method has been usefully applied in other complex coastal environments, such as the Western Antarctic Peninsula</w:t>
      </w:r>
      <w:r w:rsidR="00E63B92" w:rsidRPr="00C50628">
        <w:rPr>
          <w:rFonts w:eastAsiaTheme="minorEastAsia"/>
          <w:highlight w:val="yellow"/>
        </w:rPr>
        <w:t xml:space="preserve"> </w:t>
      </w:r>
      <w:r w:rsidR="00B73CAB" w:rsidRPr="00C50628">
        <w:rPr>
          <w:highlight w:val="yellow"/>
        </w:rPr>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C50628">
        <w:rPr>
          <w:highlight w:val="yellow"/>
        </w:rPr>
        <w:instrText xml:space="preserve"> ADDIN EN.CITE </w:instrText>
      </w:r>
      <w:r w:rsidR="00B73CAB" w:rsidRPr="00C50628">
        <w:rPr>
          <w:highlight w:val="yellow"/>
        </w:rPr>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C50628">
        <w:rPr>
          <w:highlight w:val="yellow"/>
        </w:rPr>
        <w:instrText xml:space="preserve"> ADDIN EN.CITE.DATA </w:instrText>
      </w:r>
      <w:r w:rsidR="00B73CAB" w:rsidRPr="00C50628">
        <w:rPr>
          <w:highlight w:val="yellow"/>
        </w:rPr>
      </w:r>
      <w:r w:rsidR="00B73CAB" w:rsidRPr="00C50628">
        <w:rPr>
          <w:highlight w:val="yellow"/>
        </w:rPr>
        <w:fldChar w:fldCharType="end"/>
      </w:r>
      <w:r w:rsidR="00B73CAB" w:rsidRPr="00C50628">
        <w:rPr>
          <w:highlight w:val="yellow"/>
        </w:rPr>
      </w:r>
      <w:r w:rsidR="00B73CAB" w:rsidRPr="00C50628">
        <w:rPr>
          <w:highlight w:val="yellow"/>
        </w:rPr>
        <w:fldChar w:fldCharType="separate"/>
      </w:r>
      <w:r w:rsidR="00B73CAB" w:rsidRPr="00C50628">
        <w:rPr>
          <w:noProof/>
          <w:highlight w:val="yellow"/>
        </w:rPr>
        <w:t>(</w:t>
      </w:r>
      <w:hyperlink w:anchor="_ENREF_22" w:tooltip="Eveleth, 2017 #9273" w:history="1">
        <w:r w:rsidR="006260A9" w:rsidRPr="00C50628">
          <w:rPr>
            <w:rStyle w:val="Hyperlink"/>
            <w:highlight w:val="yellow"/>
          </w:rPr>
          <w:t>Eveleth et al., 2017</w:t>
        </w:r>
      </w:hyperlink>
      <w:r w:rsidR="00B73CAB" w:rsidRPr="00C50628">
        <w:rPr>
          <w:noProof/>
          <w:highlight w:val="yellow"/>
        </w:rPr>
        <w:t xml:space="preserve">; </w:t>
      </w:r>
      <w:hyperlink w:anchor="_ENREF_98" w:tooltip="Tortell, 2014 #4691" w:history="1">
        <w:r w:rsidR="006260A9" w:rsidRPr="00C50628">
          <w:rPr>
            <w:rStyle w:val="Hyperlink"/>
            <w:highlight w:val="yellow"/>
          </w:rPr>
          <w:t>Tortell et al., 2014</w:t>
        </w:r>
      </w:hyperlink>
      <w:r w:rsidR="00B73CAB" w:rsidRPr="00C50628">
        <w:rPr>
          <w:noProof/>
          <w:highlight w:val="yellow"/>
        </w:rPr>
        <w:t>)</w:t>
      </w:r>
      <w:r w:rsidR="00B73CAB" w:rsidRPr="00C50628">
        <w:rPr>
          <w:highlight w:val="yellow"/>
        </w:rPr>
        <w:fldChar w:fldCharType="end"/>
      </w:r>
      <w:r w:rsidRPr="00C50628">
        <w:rPr>
          <w:rFonts w:eastAsiaTheme="minorEastAsia"/>
          <w:highlight w:val="yellow"/>
        </w:rPr>
        <w:t>.  Since we applied the EIMS method with a Lagrangian study, we are also able to measure changes in the O</w:t>
      </w:r>
      <w:r w:rsidRPr="00C50628">
        <w:rPr>
          <w:rFonts w:eastAsiaTheme="minorEastAsia"/>
          <w:highlight w:val="yellow"/>
          <w:vertAlign w:val="subscript"/>
        </w:rPr>
        <w:t>2</w:t>
      </w:r>
      <w:r w:rsidRPr="00C50628">
        <w:rPr>
          <w:rFonts w:eastAsiaTheme="minorEastAsia"/>
          <w:highlight w:val="yellow"/>
        </w:rPr>
        <w:t>/Ar ratio with high temporal resolution and resolve some of the uncertainties in measured signal vs. true activity</w:t>
      </w:r>
      <w:r w:rsidR="000D66FA" w:rsidRPr="00622CF5">
        <w:rPr>
          <w:rFonts w:eastAsiaTheme="minorEastAsia"/>
        </w:rPr>
        <w:t xml:space="preserve"> </w:t>
      </w:r>
      <w:r w:rsidR="000D66FA" w:rsidRPr="00622CF5">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622CF5">
        <w:rPr>
          <w:rFonts w:eastAsiaTheme="minorEastAsia"/>
        </w:rPr>
        <w:instrText xml:space="preserve"> ADDIN EN.CITE </w:instrText>
      </w:r>
      <w:r w:rsidR="000D66FA" w:rsidRPr="00622CF5">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622CF5">
        <w:rPr>
          <w:rFonts w:eastAsiaTheme="minorEastAsia"/>
        </w:rPr>
        <w:instrText xml:space="preserve"> ADDIN EN.CITE.DATA </w:instrText>
      </w:r>
      <w:r w:rsidR="000D66FA" w:rsidRPr="00622CF5">
        <w:rPr>
          <w:rFonts w:eastAsiaTheme="minorEastAsia"/>
        </w:rPr>
      </w:r>
      <w:r w:rsidR="000D66FA" w:rsidRPr="00622CF5">
        <w:rPr>
          <w:rFonts w:eastAsiaTheme="minorEastAsia"/>
        </w:rPr>
        <w:fldChar w:fldCharType="end"/>
      </w:r>
      <w:r w:rsidR="000D66FA" w:rsidRPr="00622CF5">
        <w:rPr>
          <w:rFonts w:eastAsiaTheme="minorEastAsia"/>
        </w:rPr>
      </w:r>
      <w:r w:rsidR="000D66FA" w:rsidRPr="00622CF5">
        <w:rPr>
          <w:rFonts w:eastAsiaTheme="minorEastAsia"/>
        </w:rPr>
        <w:fldChar w:fldCharType="separate"/>
      </w:r>
      <w:r w:rsidR="000D66FA" w:rsidRPr="00622CF5">
        <w:rPr>
          <w:rFonts w:eastAsiaTheme="minorEastAsia"/>
          <w:noProof/>
        </w:rPr>
        <w:t>(</w:t>
      </w:r>
      <w:hyperlink w:anchor="_ENREF_95" w:tooltip="Teeter, 2018 #9046" w:history="1">
        <w:r w:rsidR="006260A9" w:rsidRPr="00622CF5">
          <w:rPr>
            <w:rStyle w:val="Hyperlink"/>
            <w:rFonts w:eastAsiaTheme="minorEastAsia"/>
          </w:rPr>
          <w:t>Teeter et al., 2018</w:t>
        </w:r>
      </w:hyperlink>
      <w:r w:rsidR="000D66FA" w:rsidRPr="00622CF5">
        <w:rPr>
          <w:rFonts w:eastAsiaTheme="minorEastAsia"/>
          <w:noProof/>
        </w:rPr>
        <w:t xml:space="preserve">; </w:t>
      </w:r>
      <w:hyperlink w:anchor="_ENREF_100" w:tooltip="Wang, submitted #9267" w:history="1">
        <w:r w:rsidR="006260A9" w:rsidRPr="00622CF5">
          <w:rPr>
            <w:rStyle w:val="Hyperlink"/>
            <w:rFonts w:eastAsiaTheme="minorEastAsia"/>
          </w:rPr>
          <w:t>Wang et al., submitted</w:t>
        </w:r>
      </w:hyperlink>
      <w:r w:rsidR="000D66FA" w:rsidRPr="00622CF5">
        <w:rPr>
          <w:rFonts w:eastAsiaTheme="minorEastAsia"/>
          <w:noProof/>
        </w:rPr>
        <w:t>)</w:t>
      </w:r>
      <w:r w:rsidR="000D66FA" w:rsidRPr="00622CF5">
        <w:rPr>
          <w:rFonts w:eastAsiaTheme="minorEastAsia"/>
        </w:rPr>
        <w:fldChar w:fldCharType="end"/>
      </w:r>
      <w:r w:rsidR="000D66FA" w:rsidRPr="00622CF5">
        <w:rPr>
          <w:rFonts w:eastAsiaTheme="minorEastAsia"/>
        </w:rPr>
        <w:t>.</w:t>
      </w:r>
    </w:p>
    <w:p w14:paraId="53553407" w14:textId="1BFCF779" w:rsidR="00C10DE7" w:rsidRPr="00622CF5" w:rsidRDefault="00C10DE7" w:rsidP="00C10DE7">
      <w:pPr>
        <w:spacing w:before="120" w:line="360" w:lineRule="auto"/>
        <w:ind w:firstLine="360"/>
        <w:outlineLvl w:val="0"/>
        <w:rPr>
          <w:rFonts w:eastAsiaTheme="minorEastAsia"/>
        </w:rPr>
      </w:pPr>
      <w:r w:rsidRPr="00622CF5">
        <w:rPr>
          <w:rFonts w:eastAsiaTheme="minorEastAsia"/>
        </w:rPr>
        <w:t>Using the calculation of NCP</w:t>
      </w:r>
      <w:r w:rsidR="00E63B92" w:rsidRPr="00622CF5">
        <w:rPr>
          <w:rFonts w:eastAsiaTheme="minorEastAsia"/>
          <w:vertAlign w:val="subscript"/>
        </w:rPr>
        <w:t>inst</w:t>
      </w:r>
      <w:r w:rsidRPr="00622CF5">
        <w:rPr>
          <w:rFonts w:eastAsiaTheme="minorEastAsia"/>
        </w:rPr>
        <w:t xml:space="preserve">, </w:t>
      </w:r>
      <w:r w:rsidRPr="00C50628">
        <w:rPr>
          <w:rFonts w:eastAsiaTheme="minorEastAsia"/>
          <w:highlight w:val="yellow"/>
        </w:rPr>
        <w:t>NCP production estimates should match the combined effects of NP and short-term changes in organic matter inventories</w:t>
      </w:r>
      <w:r w:rsidRPr="00622CF5">
        <w:rPr>
          <w:rFonts w:eastAsiaTheme="minorEastAsia"/>
        </w:rPr>
        <w:t xml:space="preserve">. Our direct comparison reveals large mismatches, however (Fig 5, Table 1, S4). </w:t>
      </w:r>
      <w:r w:rsidRPr="00C50628">
        <w:rPr>
          <w:rFonts w:eastAsiaTheme="minorEastAsia"/>
          <w:highlight w:val="yellow"/>
        </w:rPr>
        <w:t>Four factors play an important role here: 1) NP estimates can never be negative while NCP can be negative, especially in a high-biomass system when grazing exceeds production over the timeframe of measurements; 2) vertical advection or diffusion</w:t>
      </w:r>
      <w:r w:rsidR="00A251BE" w:rsidRPr="00C50628">
        <w:rPr>
          <w:rFonts w:eastAsiaTheme="minorEastAsia"/>
          <w:highlight w:val="yellow"/>
        </w:rPr>
        <w:t xml:space="preserve"> across isopycnals</w:t>
      </w:r>
      <w:r w:rsidRPr="00C50628">
        <w:rPr>
          <w:rFonts w:eastAsiaTheme="minorEastAsia"/>
          <w:highlight w:val="yellow"/>
        </w:rPr>
        <w:t xml:space="preserve"> can introduce low oxygen water into surface layers; 3) NCP rates are influenced by all organisms in the mixed layer, some of which undergo diurnal vertical migration and therefore introduce a vertical transport component to the mass balance; and 4) our Lagrangian approach was partially affected by ship movements during net tows and instrument recovery which introduce a non-lagrangian error into NCP </w:t>
      </w:r>
      <w:r w:rsidR="00622CF5" w:rsidRPr="00C50628">
        <w:rPr>
          <w:rFonts w:eastAsiaTheme="minorEastAsia"/>
          <w:highlight w:val="yellow"/>
        </w:rPr>
        <w:t>measurements</w:t>
      </w:r>
      <w:r w:rsidRPr="00C50628">
        <w:rPr>
          <w:rFonts w:eastAsiaTheme="minorEastAsia"/>
          <w:highlight w:val="yellow"/>
        </w:rPr>
        <w:t>.</w:t>
      </w:r>
    </w:p>
    <w:p w14:paraId="06B9C584" w14:textId="7E1FE9AA" w:rsidR="00C10DE7" w:rsidRPr="00622CF5" w:rsidRDefault="00C10DE7" w:rsidP="00C10DE7">
      <w:pPr>
        <w:spacing w:before="120" w:line="360" w:lineRule="auto"/>
        <w:ind w:firstLine="360"/>
        <w:outlineLvl w:val="0"/>
        <w:rPr>
          <w:rFonts w:eastAsiaTheme="minorEastAsia"/>
        </w:rPr>
      </w:pPr>
      <w:r w:rsidRPr="00622CF5">
        <w:rPr>
          <w:rFonts w:eastAsiaTheme="minorEastAsia"/>
        </w:rPr>
        <w:t>As presented in Results, our data show substantial discrepancies between NCP and NP.  During P1604-C2 and C4, when regions of high variability were intentionally avoided, there was reasonable agreement, despite statistical differences, between NCP</w:t>
      </w:r>
      <w:r w:rsidRPr="00622CF5">
        <w:rPr>
          <w:rFonts w:eastAsiaTheme="minorEastAsia"/>
          <w:vertAlign w:val="subscript"/>
        </w:rPr>
        <w:t>RT</w:t>
      </w:r>
      <w:r w:rsidRPr="00622CF5">
        <w:rPr>
          <w:rFonts w:eastAsiaTheme="minorEastAsia"/>
        </w:rPr>
        <w:t xml:space="preserve"> and NP measurements (NCP</w:t>
      </w:r>
      <w:r w:rsidR="00E63B92" w:rsidRPr="00622CF5">
        <w:rPr>
          <w:rFonts w:eastAsiaTheme="minorEastAsia"/>
          <w:vertAlign w:val="subscript"/>
        </w:rPr>
        <w:t>inst</w:t>
      </w:r>
      <w:r w:rsidRPr="00622CF5">
        <w:rPr>
          <w:rFonts w:eastAsiaTheme="minorEastAsia"/>
        </w:rPr>
        <w:t xml:space="preserve"> = 6.</w:t>
      </w:r>
      <w:r w:rsidR="00CD3E44" w:rsidRPr="00622CF5">
        <w:rPr>
          <w:rFonts w:eastAsiaTheme="minorEastAsia"/>
        </w:rPr>
        <w:t>0</w:t>
      </w:r>
      <w:r w:rsidRPr="00622CF5">
        <w:rPr>
          <w:rFonts w:eastAsiaTheme="minorEastAsia"/>
        </w:rPr>
        <w:t>± 0.1 and NP = 10.6 ± 2.7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P1604-C2; NCP</w:t>
      </w:r>
      <w:r w:rsidR="00E63B92" w:rsidRPr="00622CF5">
        <w:rPr>
          <w:rFonts w:eastAsiaTheme="minorEastAsia"/>
          <w:vertAlign w:val="subscript"/>
        </w:rPr>
        <w:t>inst</w:t>
      </w:r>
      <w:r w:rsidRPr="00622CF5">
        <w:rPr>
          <w:rFonts w:eastAsiaTheme="minorEastAsia"/>
        </w:rPr>
        <w:t xml:space="preserve"> = 16.4 ± 4.0 and NP = 23.2± 5.9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P1604-C4). For P1604-C3, however, NP was relatively high and </w:t>
      </w:r>
      <w:r w:rsidR="00622CF5" w:rsidRPr="00622CF5">
        <w:rPr>
          <w:rFonts w:eastAsiaTheme="minorEastAsia"/>
        </w:rPr>
        <w:t>positive</w:t>
      </w:r>
      <w:r w:rsidRPr="00622CF5">
        <w:rPr>
          <w:rFonts w:eastAsiaTheme="minorEastAsia"/>
        </w:rPr>
        <w:t xml:space="preserve"> (23.8 ± 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while NCP</w:t>
      </w:r>
      <w:r w:rsidR="00E63B92" w:rsidRPr="00622CF5">
        <w:rPr>
          <w:rFonts w:eastAsiaTheme="minorEastAsia"/>
          <w:vertAlign w:val="subscript"/>
        </w:rPr>
        <w:t>inst</w:t>
      </w:r>
      <w:r w:rsidRPr="00622CF5">
        <w:rPr>
          <w:rFonts w:eastAsiaTheme="minorEastAsia"/>
        </w:rPr>
        <w:t xml:space="preserve"> was negative (-0.1 ±1.1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On this cycle, surface Chl (1.0 µg L</w:t>
      </w:r>
      <w:r w:rsidRPr="00622CF5">
        <w:rPr>
          <w:rFonts w:eastAsiaTheme="minorEastAsia"/>
          <w:vertAlign w:val="superscript"/>
        </w:rPr>
        <w:t>-1</w:t>
      </w:r>
      <w:r w:rsidRPr="00622CF5">
        <w:rPr>
          <w:rFonts w:eastAsiaTheme="minorEastAsia"/>
        </w:rPr>
        <w:t>), surface NO</w:t>
      </w:r>
      <w:r w:rsidRPr="00622CF5">
        <w:rPr>
          <w:rFonts w:eastAsiaTheme="minorEastAsia"/>
          <w:vertAlign w:val="subscript"/>
        </w:rPr>
        <w:t>3</w:t>
      </w:r>
      <w:r w:rsidRPr="00622CF5">
        <w:rPr>
          <w:rFonts w:eastAsiaTheme="minorEastAsia"/>
          <w:vertAlign w:val="superscript"/>
        </w:rPr>
        <w:t>-</w:t>
      </w:r>
      <w:r w:rsidRPr="00622CF5">
        <w:rPr>
          <w:rFonts w:eastAsiaTheme="minorEastAsia"/>
        </w:rPr>
        <w:t xml:space="preserve"> (3.8 µmol L</w:t>
      </w:r>
      <w:r w:rsidRPr="00622CF5">
        <w:rPr>
          <w:rFonts w:eastAsiaTheme="minorEastAsia"/>
          <w:vertAlign w:val="superscript"/>
        </w:rPr>
        <w:t>-1</w:t>
      </w:r>
      <w:r w:rsidRPr="00622CF5">
        <w:rPr>
          <w:rFonts w:eastAsiaTheme="minorEastAsia"/>
        </w:rPr>
        <w:t>) and surface POC (7.1 µmol C L</w:t>
      </w:r>
      <w:r w:rsidRPr="00622CF5">
        <w:rPr>
          <w:rFonts w:eastAsiaTheme="minorEastAsia"/>
          <w:vertAlign w:val="superscript"/>
        </w:rPr>
        <w:t>-1</w:t>
      </w:r>
      <w:r w:rsidRPr="00622CF5">
        <w:rPr>
          <w:rFonts w:eastAsiaTheme="minorEastAsia"/>
        </w:rPr>
        <w:t xml:space="preserve">) were all high, but a dense swarm of doliolids, with high grazing and presumably high respiration, dominated the zooplankton </w:t>
      </w:r>
      <w:r w:rsidR="00E67049" w:rsidRPr="00622CF5">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00E67049" w:rsidRPr="00622CF5">
        <w:rPr>
          <w:rFonts w:eastAsiaTheme="minorEastAsia"/>
        </w:rPr>
      </w:r>
      <w:r w:rsidR="00E67049" w:rsidRPr="00622CF5">
        <w:rPr>
          <w:rFonts w:eastAsiaTheme="minorEastAsia"/>
        </w:rPr>
        <w:fldChar w:fldCharType="separate"/>
      </w:r>
      <w:r w:rsidR="00E67049" w:rsidRPr="00622CF5">
        <w:rPr>
          <w:rFonts w:eastAsiaTheme="minorEastAsia"/>
          <w:noProof/>
        </w:rPr>
        <w:t>(</w:t>
      </w:r>
      <w:hyperlink w:anchor="_ENREF_59" w:tooltip="Morrow, 2018 #9094" w:history="1">
        <w:r w:rsidR="006260A9" w:rsidRPr="00622CF5">
          <w:rPr>
            <w:rStyle w:val="Hyperlink"/>
            <w:rFonts w:eastAsiaTheme="minorEastAsia"/>
          </w:rPr>
          <w:t>Morrow et al., 2018</w:t>
        </w:r>
      </w:hyperlink>
      <w:r w:rsidR="00E67049" w:rsidRPr="00622CF5">
        <w:rPr>
          <w:rFonts w:eastAsiaTheme="minorEastAsia"/>
          <w:noProof/>
        </w:rPr>
        <w:t>)</w:t>
      </w:r>
      <w:r w:rsidR="00E67049" w:rsidRPr="00622CF5">
        <w:rPr>
          <w:rFonts w:eastAsiaTheme="minorEastAsia"/>
        </w:rPr>
        <w:fldChar w:fldCharType="end"/>
      </w:r>
      <w:r w:rsidRPr="00622CF5">
        <w:rPr>
          <w:rFonts w:eastAsiaTheme="minorEastAsia"/>
        </w:rPr>
        <w:t>. It is thus likely that the discrepancy in P1604-C3 measurements was due to a system in which NCP and NP were temporarily decoupled, with nitrate fueling substantial NP even as high mesozooplankton grazing and respiration drove NCP towards net heterotrophy.</w:t>
      </w:r>
    </w:p>
    <w:p w14:paraId="1FDB0BAF" w14:textId="516547B4" w:rsidR="00C10DE7" w:rsidDel="00F60190" w:rsidRDefault="00C10DE7" w:rsidP="00C10DE7">
      <w:pPr>
        <w:spacing w:before="120" w:line="360" w:lineRule="auto"/>
        <w:ind w:firstLine="360"/>
        <w:outlineLvl w:val="0"/>
        <w:rPr>
          <w:del w:id="209" w:author="Sven Kranz" w:date="2020-02-24T13:42:00Z"/>
          <w:rFonts w:eastAsiaTheme="minorEastAsia"/>
        </w:rPr>
      </w:pPr>
      <w:r w:rsidRPr="00622CF5">
        <w:rPr>
          <w:rFonts w:eastAsiaTheme="minorEastAsia"/>
        </w:rPr>
        <w:t xml:space="preserve">For P1706, </w:t>
      </w:r>
      <w:r w:rsidRPr="00C50628">
        <w:rPr>
          <w:rFonts w:eastAsiaTheme="minorEastAsia"/>
          <w:highlight w:val="yellow"/>
        </w:rPr>
        <w:t xml:space="preserve">the differences between NCP and NP were more pronounced. NP was reasonably high on all cycles, with mean </w:t>
      </w:r>
      <w:r w:rsidRPr="00C50628">
        <w:rPr>
          <w:rFonts w:eastAsiaTheme="minorEastAsia"/>
          <w:i/>
          <w:highlight w:val="yellow"/>
        </w:rPr>
        <w:t>f</w:t>
      </w:r>
      <w:r w:rsidRPr="00C50628">
        <w:rPr>
          <w:rFonts w:eastAsiaTheme="minorEastAsia"/>
          <w:highlight w:val="yellow"/>
        </w:rPr>
        <w:t>-ratios varying from 0.27 to 0.49. NCP</w:t>
      </w:r>
      <w:r w:rsidR="00E63B92" w:rsidRPr="00C50628">
        <w:rPr>
          <w:rFonts w:eastAsiaTheme="minorEastAsia"/>
          <w:highlight w:val="yellow"/>
          <w:vertAlign w:val="subscript"/>
        </w:rPr>
        <w:t>inst</w:t>
      </w:r>
      <w:r w:rsidRPr="00C50628">
        <w:rPr>
          <w:rFonts w:eastAsiaTheme="minorEastAsia"/>
          <w:highlight w:val="yellow"/>
        </w:rPr>
        <w:t xml:space="preserve"> was high on P1706-C1 (although still only 49% of NP), but negative or near zero on all other cycles. These results might </w:t>
      </w:r>
      <w:r w:rsidRPr="00C50628">
        <w:rPr>
          <w:rFonts w:eastAsiaTheme="minorEastAsia"/>
          <w:highlight w:val="yellow"/>
        </w:rPr>
        <w:lastRenderedPageBreak/>
        <w:t>be explained by the unusual physical and biological dynamics of the mesoscale filament that was studied on this cruise.</w:t>
      </w:r>
      <w:r w:rsidRPr="00622CF5">
        <w:rPr>
          <w:rFonts w:eastAsiaTheme="minorEastAsia"/>
        </w:rPr>
        <w:t xml:space="preserve"> Specifically, the cruise targeted non-steady-state water parcels ranging from coastal upwelling on C1 to aged filament water mixed with offshore California Current water on C3, as well as water parcels during early and late stages of a filament evolution (P1706-C2 and C4). </w:t>
      </w:r>
      <w:r w:rsidRPr="00C50628">
        <w:rPr>
          <w:rFonts w:eastAsiaTheme="minorEastAsia"/>
          <w:highlight w:val="yellow"/>
        </w:rPr>
        <w:t>Along this continuum from upwelling to offshore mixing, surface POC declined substantially from 38.5 to 5.7 µmol C L</w:t>
      </w:r>
      <w:r w:rsidRPr="00C50628">
        <w:rPr>
          <w:rFonts w:eastAsiaTheme="minorEastAsia"/>
          <w:highlight w:val="yellow"/>
          <w:vertAlign w:val="superscript"/>
        </w:rPr>
        <w:t>-1</w:t>
      </w:r>
      <w:r w:rsidRPr="00C50628">
        <w:rPr>
          <w:rFonts w:eastAsiaTheme="minorEastAsia"/>
          <w:highlight w:val="yellow"/>
        </w:rPr>
        <w:t xml:space="preserve"> for P1706-C1 to C4. This biomass decline (during offshore transit over 2-3 weeks) would have to be matched by a combination of export and/or negative NCP along the transect. However, NP cannot be negative, and although NO</w:t>
      </w:r>
      <w:r w:rsidRPr="00C50628">
        <w:rPr>
          <w:rFonts w:eastAsiaTheme="minorEastAsia"/>
          <w:highlight w:val="yellow"/>
          <w:vertAlign w:val="subscript"/>
        </w:rPr>
        <w:t>3</w:t>
      </w:r>
      <w:r w:rsidRPr="00C50628">
        <w:rPr>
          <w:rFonts w:eastAsiaTheme="minorEastAsia"/>
          <w:highlight w:val="yellow"/>
          <w:vertAlign w:val="superscript"/>
        </w:rPr>
        <w:t>-</w:t>
      </w:r>
      <w:r w:rsidRPr="00C50628">
        <w:rPr>
          <w:rFonts w:eastAsiaTheme="minorEastAsia"/>
          <w:highlight w:val="yellow"/>
        </w:rPr>
        <w:t xml:space="preserve"> decreased from inshore to offshore, surface nitrate remained relatively high (2.9 µmol C L</w:t>
      </w:r>
      <w:r w:rsidRPr="00C50628">
        <w:rPr>
          <w:rFonts w:eastAsiaTheme="minorEastAsia"/>
          <w:highlight w:val="yellow"/>
          <w:vertAlign w:val="superscript"/>
        </w:rPr>
        <w:t>-1</w:t>
      </w:r>
      <w:r w:rsidRPr="00C50628">
        <w:rPr>
          <w:rFonts w:eastAsiaTheme="minorEastAsia"/>
          <w:highlight w:val="yellow"/>
        </w:rPr>
        <w:t>) allowing continued new production. Ammonium also accumulated between P1706</w:t>
      </w:r>
      <w:r w:rsidRPr="00C50628">
        <w:rPr>
          <w:rFonts w:eastAsiaTheme="minorEastAsia"/>
          <w:highlight w:val="yellow"/>
        </w:rPr>
        <w:noBreakHyphen/>
        <w:t>C1 and P1706-C4 (from 0.4 to 1.8 µmol L</w:t>
      </w:r>
      <w:r w:rsidRPr="00C50628">
        <w:rPr>
          <w:rFonts w:eastAsiaTheme="minorEastAsia"/>
          <w:highlight w:val="yellow"/>
          <w:vertAlign w:val="superscript"/>
        </w:rPr>
        <w:t>-1</w:t>
      </w:r>
      <w:r w:rsidRPr="00C50628">
        <w:rPr>
          <w:rFonts w:eastAsiaTheme="minorEastAsia"/>
          <w:highlight w:val="yellow"/>
        </w:rPr>
        <w:t>), as would be expected if remineralization exceeded phytoplankton production</w:t>
      </w:r>
      <w:r w:rsidRPr="00C50628">
        <w:rPr>
          <w:rFonts w:eastAsiaTheme="minorEastAsia"/>
          <w:b/>
          <w:highlight w:val="yellow"/>
        </w:rPr>
        <w:t>.</w:t>
      </w:r>
      <w:r w:rsidRPr="00622CF5">
        <w:rPr>
          <w:rFonts w:eastAsiaTheme="minorEastAsia"/>
          <w:b/>
        </w:rPr>
        <w:t xml:space="preserve"> </w:t>
      </w:r>
      <w:r w:rsidRPr="00622CF5">
        <w:rPr>
          <w:rFonts w:eastAsiaTheme="minorEastAsia"/>
        </w:rPr>
        <w:t xml:space="preserve">Our results are thus consistent with a system in which NCP peaked early in the bloom and switched to negative as the bloom declined. A similar NP and NCP pattern was observed following a coastal Antarctic bloom </w:t>
      </w:r>
      <w:r w:rsidRPr="00622CF5">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622CF5">
        <w:rPr>
          <w:rFonts w:eastAsiaTheme="minorEastAsia"/>
        </w:rPr>
        <w:instrText xml:space="preserve"> ADDIN EN.CITE </w:instrText>
      </w:r>
      <w:r w:rsidR="0067294D" w:rsidRPr="00622CF5">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622CF5">
        <w:rPr>
          <w:rFonts w:eastAsiaTheme="minorEastAsia"/>
        </w:rPr>
        <w:instrText xml:space="preserve"> ADDIN EN.CITE.DATA </w:instrText>
      </w:r>
      <w:r w:rsidR="0067294D" w:rsidRPr="00622CF5">
        <w:rPr>
          <w:rFonts w:eastAsiaTheme="minorEastAsia"/>
        </w:rPr>
      </w:r>
      <w:r w:rsidR="0067294D" w:rsidRPr="00622CF5">
        <w:rPr>
          <w:rFonts w:eastAsiaTheme="minorEastAsia"/>
        </w:rPr>
        <w:fldChar w:fldCharType="end"/>
      </w:r>
      <w:r w:rsidRPr="00622CF5">
        <w:rPr>
          <w:rFonts w:eastAsiaTheme="minorEastAsia"/>
        </w:rPr>
      </w:r>
      <w:r w:rsidRPr="00622CF5">
        <w:rPr>
          <w:rFonts w:eastAsiaTheme="minorEastAsia"/>
        </w:rPr>
        <w:fldChar w:fldCharType="separate"/>
      </w:r>
      <w:r w:rsidR="0067294D" w:rsidRPr="00622CF5">
        <w:rPr>
          <w:rFonts w:eastAsiaTheme="minorEastAsia"/>
          <w:noProof/>
        </w:rPr>
        <w:t>(</w:t>
      </w:r>
      <w:hyperlink w:anchor="_ENREF_89" w:tooltip="Stukel, 2015 #8817" w:history="1">
        <w:r w:rsidR="006260A9" w:rsidRPr="00622CF5">
          <w:rPr>
            <w:rStyle w:val="Hyperlink"/>
            <w:rFonts w:eastAsiaTheme="minorEastAsia"/>
          </w:rPr>
          <w:t>Stukel et al., 2015b</w:t>
        </w:r>
      </w:hyperlink>
      <w:r w:rsidR="0067294D" w:rsidRPr="00622CF5">
        <w:rPr>
          <w:rFonts w:eastAsiaTheme="minorEastAsia"/>
          <w:noProof/>
        </w:rPr>
        <w:t xml:space="preserve">; </w:t>
      </w:r>
      <w:hyperlink w:anchor="_ENREF_98" w:tooltip="Tortell, 2014 #4691" w:history="1">
        <w:r w:rsidR="006260A9" w:rsidRPr="00622CF5">
          <w:rPr>
            <w:rStyle w:val="Hyperlink"/>
            <w:rFonts w:eastAsiaTheme="minorEastAsia"/>
          </w:rPr>
          <w:t>Tortell et al., 2014</w:t>
        </w:r>
      </w:hyperlink>
      <w:r w:rsidR="0067294D" w:rsidRPr="00622CF5">
        <w:rPr>
          <w:rFonts w:eastAsiaTheme="minorEastAsia"/>
          <w:noProof/>
        </w:rPr>
        <w:t>)</w:t>
      </w:r>
      <w:r w:rsidRPr="00622CF5">
        <w:rPr>
          <w:rFonts w:eastAsiaTheme="minorEastAsia"/>
        </w:rPr>
        <w:fldChar w:fldCharType="end"/>
      </w:r>
      <w:r w:rsidRPr="00622CF5">
        <w:rPr>
          <w:rFonts w:eastAsiaTheme="minorEastAsia"/>
        </w:rPr>
        <w:t>. The NCP estimates could also have been affected by upwelling and/or vertical diffusion in this energetic mesoscale environment, which would underestimate NCP if low O</w:t>
      </w:r>
      <w:r w:rsidRPr="00622CF5">
        <w:rPr>
          <w:rFonts w:eastAsiaTheme="minorEastAsia"/>
          <w:vertAlign w:val="subscript"/>
        </w:rPr>
        <w:t>2</w:t>
      </w:r>
      <w:r w:rsidRPr="00622CF5">
        <w:rPr>
          <w:rFonts w:eastAsiaTheme="minorEastAsia"/>
        </w:rPr>
        <w:t xml:space="preserve"> water was introduced from below the mixed layer (</w:t>
      </w:r>
      <w:del w:id="210" w:author="Sven Kranz" w:date="2020-02-28T10:59:00Z">
        <w:r w:rsidRPr="00622CF5" w:rsidDel="00A76212">
          <w:rPr>
            <w:rFonts w:eastAsiaTheme="minorEastAsia"/>
          </w:rPr>
          <w:delText xml:space="preserve">see </w:delText>
        </w:r>
      </w:del>
      <w:hyperlink w:anchor="_ENREF_100" w:tooltip="Wang, submitted #9267" w:history="1">
        <w:r w:rsidR="006260A9" w:rsidRPr="00622CF5">
          <w:rPr>
            <w:rStyle w:val="Hyperlink"/>
            <w:rFonts w:eastAsiaTheme="minorEastAsia"/>
          </w:rPr>
          <w:fldChar w:fldCharType="begin"/>
        </w:r>
        <w:r w:rsidR="006260A9" w:rsidRPr="00622CF5">
          <w:rPr>
            <w:rStyle w:val="Hyperlink"/>
            <w:rFonts w:eastAsiaTheme="minorEastAsia"/>
          </w:rPr>
          <w:instrText xml:space="preserve"> ADDIN EN.CITE &lt;EndNote&gt;&lt;Cite AuthorYear="1"&gt;&lt;Author&gt;Wang&lt;/Author&gt;&lt;Year&gt;submitted&lt;/Year&gt;&lt;RecNum&gt;9267&lt;/RecNum&gt;&lt;DisplayText&gt;Wang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6260A9" w:rsidRPr="00622CF5">
          <w:rPr>
            <w:rStyle w:val="Hyperlink"/>
            <w:rFonts w:eastAsiaTheme="minorEastAsia"/>
          </w:rPr>
          <w:fldChar w:fldCharType="separate"/>
        </w:r>
        <w:r w:rsidR="006260A9" w:rsidRPr="00622CF5">
          <w:rPr>
            <w:rStyle w:val="Hyperlink"/>
            <w:rFonts w:eastAsiaTheme="minorEastAsia"/>
          </w:rPr>
          <w:t>Wang et al. (submitted)</w:t>
        </w:r>
        <w:r w:rsidR="006260A9" w:rsidRPr="00622CF5">
          <w:rPr>
            <w:rStyle w:val="Hyperlink"/>
            <w:rFonts w:eastAsiaTheme="minorEastAsia"/>
          </w:rPr>
          <w:fldChar w:fldCharType="end"/>
        </w:r>
      </w:hyperlink>
      <w:ins w:id="211" w:author="Sven Kranz" w:date="2020-02-28T10:59:00Z">
        <w:r w:rsidR="00A76212">
          <w:rPr>
            <w:rStyle w:val="Hyperlink"/>
            <w:rFonts w:eastAsiaTheme="minorEastAsia"/>
          </w:rPr>
          <w:t>)</w:t>
        </w:r>
      </w:ins>
      <w:r w:rsidR="00B73CAB" w:rsidRPr="00622CF5">
        <w:rPr>
          <w:rFonts w:eastAsiaTheme="minorEastAsia"/>
        </w:rPr>
        <w:t xml:space="preserve"> </w:t>
      </w:r>
      <w:r w:rsidRPr="00622CF5">
        <w:rPr>
          <w:rFonts w:eastAsiaTheme="minorEastAsia"/>
        </w:rPr>
        <w:t xml:space="preserve"> for potential impact on NCP). In addition, nitrate uptake could overestimate NP if substantial nitrification occurs in the euphotic zone. This would seem an unlikely scenario, given estimates of mixed-layer nitrification in the CCE (4.6 nmol L</w:t>
      </w:r>
      <w:r w:rsidRPr="00622CF5">
        <w:rPr>
          <w:rFonts w:eastAsiaTheme="minorEastAsia"/>
          <w:vertAlign w:val="superscript"/>
        </w:rPr>
        <w:t>-1</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r w:rsidRPr="00622CF5">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622CF5">
        <w:rPr>
          <w:rFonts w:eastAsiaTheme="minorEastAsia"/>
        </w:rPr>
        <w:instrText xml:space="preserve"> ADDIN EN.CITE </w:instrText>
      </w:r>
      <w:r w:rsidR="000B4C73" w:rsidRPr="00622CF5">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622CF5">
        <w:rPr>
          <w:rFonts w:eastAsiaTheme="minorEastAsia"/>
        </w:rPr>
        <w:instrText xml:space="preserve"> ADDIN EN.CITE.DATA </w:instrText>
      </w:r>
      <w:r w:rsidR="000B4C73" w:rsidRPr="00622CF5">
        <w:rPr>
          <w:rFonts w:eastAsiaTheme="minorEastAsia"/>
        </w:rPr>
      </w:r>
      <w:r w:rsidR="000B4C73"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79" w:tooltip="Santoro, 2013 #9164" w:history="1">
        <w:r w:rsidR="006260A9" w:rsidRPr="00622CF5">
          <w:rPr>
            <w:rStyle w:val="Hyperlink"/>
            <w:rFonts w:eastAsiaTheme="minorEastAsia"/>
          </w:rPr>
          <w:t>Santoro et al., 2013</w:t>
        </w:r>
      </w:hyperlink>
      <w:r w:rsidR="000B4C73" w:rsidRPr="00622CF5">
        <w:rPr>
          <w:rFonts w:eastAsiaTheme="minorEastAsia"/>
          <w:noProof/>
        </w:rPr>
        <w:t>)</w:t>
      </w:r>
      <w:r w:rsidRPr="00622CF5">
        <w:rPr>
          <w:rFonts w:eastAsiaTheme="minorEastAsia"/>
        </w:rPr>
        <w:fldChar w:fldCharType="end"/>
      </w:r>
      <w:r w:rsidRPr="00622CF5">
        <w:rPr>
          <w:rFonts w:eastAsiaTheme="minorEastAsia"/>
        </w:rPr>
        <w:t xml:space="preserve"> that are relatively low compared to nitrate uptake rates. However, nitrification might be more active in filaments.</w:t>
      </w:r>
    </w:p>
    <w:p w14:paraId="2DA22E42" w14:textId="1FBB7DB8" w:rsidR="00F60190" w:rsidRPr="00622CF5" w:rsidRDefault="00F60190" w:rsidP="00C10DE7">
      <w:pPr>
        <w:spacing w:before="120" w:line="360" w:lineRule="auto"/>
        <w:ind w:firstLine="360"/>
        <w:outlineLvl w:val="0"/>
        <w:rPr>
          <w:ins w:id="212" w:author="Sven Kranz" w:date="2020-02-24T13:42:00Z"/>
          <w:rFonts w:eastAsiaTheme="minorEastAsia"/>
        </w:rPr>
      </w:pPr>
      <w:ins w:id="213" w:author="Sven Kranz" w:date="2020-02-24T13:42:00Z">
        <w:r>
          <w:rPr>
            <w:rFonts w:eastAsiaTheme="minorEastAsia"/>
          </w:rPr>
          <w:tab/>
        </w:r>
      </w:ins>
    </w:p>
    <w:p w14:paraId="315BEAED" w14:textId="381591F0" w:rsidR="00C10DE7" w:rsidRPr="00622CF5" w:rsidRDefault="00C10DE7">
      <w:pPr>
        <w:spacing w:before="120" w:line="360" w:lineRule="auto"/>
        <w:ind w:firstLine="360"/>
        <w:outlineLvl w:val="0"/>
        <w:rPr>
          <w:rFonts w:eastAsiaTheme="minorEastAsia"/>
        </w:rPr>
        <w:pPrChange w:id="214" w:author="Sven Kranz" w:date="2020-02-24T13:42:00Z">
          <w:pPr>
            <w:spacing w:line="360" w:lineRule="auto"/>
            <w:outlineLvl w:val="0"/>
          </w:pPr>
        </w:pPrChange>
      </w:pPr>
      <w:r w:rsidRPr="00622CF5">
        <w:rPr>
          <w:rFonts w:eastAsiaTheme="minorEastAsia"/>
        </w:rPr>
        <w:t>Ultimately, NP and NCP should be balanced by export production</w:t>
      </w:r>
      <w:r w:rsidRPr="00622CF5">
        <w:t xml:space="preserve">. </w:t>
      </w:r>
      <w:r w:rsidRPr="00622CF5">
        <w:rPr>
          <w:rFonts w:eastAsiaTheme="minorEastAsia"/>
        </w:rPr>
        <w:t>Our results show, however, that export flux was substantially lower than NP across the region (Fig. 5). When integrated to the base of the euphotic zone</w:t>
      </w:r>
      <w:r w:rsidR="0083473B">
        <w:rPr>
          <w:rFonts w:eastAsiaTheme="minorEastAsia"/>
        </w:rPr>
        <w:t xml:space="preserve"> (data not shown)</w:t>
      </w:r>
      <w:r w:rsidRPr="00622CF5">
        <w:rPr>
          <w:rFonts w:eastAsiaTheme="minorEastAsia"/>
        </w:rPr>
        <w:t xml:space="preserve"> to match sediment trap data, NP exceeded export for all three cycles of P1604 and for all cycles of P1706 except C4 (at the end of the filament).  For all the cycles of P1706, NP averaged 2.7 times higher than sinking flux. The same pattern did not hold for NCP in P1706 because of multiple cycles with negative NCP. In a non-steady state system, </w:t>
      </w:r>
      <w:r w:rsidR="00622CF5" w:rsidRPr="00622CF5">
        <w:rPr>
          <w:rFonts w:eastAsiaTheme="minorEastAsia"/>
        </w:rPr>
        <w:t>however, export</w:t>
      </w:r>
      <w:r w:rsidRPr="00622CF5">
        <w:rPr>
          <w:rFonts w:eastAsiaTheme="minorEastAsia"/>
        </w:rPr>
        <w:t xml:space="preserve"> should be balanced not by NCP alone, but by the sum of NCP and POC decline, unless</w:t>
      </w:r>
      <w:r w:rsidRPr="00622CF5">
        <w:t xml:space="preserve"> large parts of NCP are also going into DOC buildup. </w:t>
      </w:r>
      <w:r w:rsidRPr="00622CF5">
        <w:rPr>
          <w:rFonts w:eastAsiaTheme="minorEastAsia"/>
        </w:rPr>
        <w:t xml:space="preserve">Because P1706-C4 was a transport extension of C2, we can test this balance over the 12 days that separate the beginning and end of those cycles. Over this period, POC declined from 1078 to 510 mmol C </w:t>
      </w:r>
      <w:r w:rsidRPr="00622CF5">
        <w:rPr>
          <w:rFonts w:eastAsiaTheme="minorEastAsia"/>
        </w:rPr>
        <w:lastRenderedPageBreak/>
        <w:t>m</w:t>
      </w:r>
      <w:r w:rsidRPr="00622CF5">
        <w:rPr>
          <w:rFonts w:eastAsiaTheme="minorEastAsia"/>
          <w:vertAlign w:val="superscript"/>
        </w:rPr>
        <w:t>-2</w:t>
      </w:r>
      <w:r w:rsidRPr="00622CF5">
        <w:rPr>
          <w:rFonts w:eastAsiaTheme="minorEastAsia"/>
        </w:rPr>
        <w:t>, equating to a decline of 43.6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noBreakHyphen/>
        <w:t>1</w:t>
      </w:r>
      <w:r w:rsidRPr="00622CF5">
        <w:rPr>
          <w:rFonts w:eastAsiaTheme="minorEastAsia"/>
        </w:rPr>
        <w:t xml:space="preserve">. This is remarkably </w:t>
      </w:r>
      <w:del w:id="215" w:author="Sven Kranz" w:date="2020-02-27T19:59:00Z">
        <w:r w:rsidRPr="00622CF5" w:rsidDel="00BD410C">
          <w:rPr>
            <w:rFonts w:eastAsiaTheme="minorEastAsia"/>
          </w:rPr>
          <w:delText xml:space="preserve">similar </w:delText>
        </w:r>
      </w:del>
      <w:ins w:id="216" w:author="Sven Kranz" w:date="2020-02-27T19:59:00Z">
        <w:r w:rsidR="00BD410C">
          <w:rPr>
            <w:rFonts w:eastAsiaTheme="minorEastAsia"/>
          </w:rPr>
          <w:t>equal</w:t>
        </w:r>
        <w:r w:rsidR="00BD410C" w:rsidRPr="00622CF5">
          <w:rPr>
            <w:rFonts w:eastAsiaTheme="minorEastAsia"/>
          </w:rPr>
          <w:t xml:space="preserve"> </w:t>
        </w:r>
      </w:ins>
      <w:r w:rsidRPr="00622CF5">
        <w:rPr>
          <w:rFonts w:eastAsiaTheme="minorEastAsia"/>
        </w:rPr>
        <w:t>to the mean export during these two cycles (40.1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noBreakHyphen/>
        <w:t>1</w:t>
      </w:r>
      <w:r w:rsidRPr="00622CF5">
        <w:rPr>
          <w:rFonts w:eastAsiaTheme="minorEastAsia"/>
        </w:rPr>
        <w:t xml:space="preserve">), suggesting that the declining biomass would have been sufficient to support all the measured export flux even if no </w:t>
      </w:r>
      <w:r w:rsidR="00622CF5" w:rsidRPr="00622CF5">
        <w:rPr>
          <w:rFonts w:eastAsiaTheme="minorEastAsia"/>
        </w:rPr>
        <w:t>additional</w:t>
      </w:r>
      <w:r w:rsidRPr="00622CF5">
        <w:rPr>
          <w:rFonts w:eastAsiaTheme="minorEastAsia"/>
        </w:rPr>
        <w:t xml:space="preserve"> biomass was produced. </w:t>
      </w:r>
    </w:p>
    <w:p w14:paraId="2E506256" w14:textId="2CDE4A42" w:rsidR="00C10DE7" w:rsidRPr="00622CF5" w:rsidRDefault="00C10DE7" w:rsidP="00C10DE7">
      <w:pPr>
        <w:spacing w:before="120" w:line="360" w:lineRule="auto"/>
        <w:ind w:firstLine="360"/>
        <w:outlineLvl w:val="0"/>
        <w:rPr>
          <w:rFonts w:eastAsiaTheme="minorEastAsia"/>
          <w:i/>
          <w:color w:val="FF0000"/>
        </w:rPr>
      </w:pPr>
      <w:r w:rsidRPr="00C50628">
        <w:rPr>
          <w:rFonts w:eastAsiaTheme="minorEastAsia"/>
          <w:highlight w:val="yellow"/>
        </w:rPr>
        <w:t>The measurement of new production in excess of sinking flux is not a novel result. Nitrate uptake has also been reported to exceed the sinking particle export in the Western Antarctic Peninsul</w:t>
      </w:r>
      <w:r w:rsidRPr="00622CF5">
        <w:rPr>
          <w:rFonts w:eastAsiaTheme="minorEastAsia"/>
        </w:rPr>
        <w:t xml:space="preserve">a </w:t>
      </w:r>
      <w:r w:rsidRPr="00622CF5">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622CF5">
        <w:rPr>
          <w:rFonts w:eastAsiaTheme="minorEastAsia"/>
        </w:rPr>
        <w:instrText xml:space="preserve"> ADDIN EN.CITE </w:instrText>
      </w:r>
      <w:r w:rsidR="000D66FA" w:rsidRPr="00622CF5">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622CF5">
        <w:rPr>
          <w:rFonts w:eastAsiaTheme="minorEastAsia"/>
        </w:rPr>
        <w:instrText xml:space="preserve"> ADDIN EN.CITE.DATA </w:instrText>
      </w:r>
      <w:r w:rsidR="000D66FA" w:rsidRPr="00622CF5">
        <w:rPr>
          <w:rFonts w:eastAsiaTheme="minorEastAsia"/>
        </w:rPr>
      </w:r>
      <w:r w:rsidR="000D66FA" w:rsidRPr="00622CF5">
        <w:rPr>
          <w:rFonts w:eastAsiaTheme="minorEastAsia"/>
        </w:rPr>
        <w:fldChar w:fldCharType="end"/>
      </w:r>
      <w:r w:rsidRPr="00622CF5">
        <w:rPr>
          <w:rFonts w:eastAsiaTheme="minorEastAsia"/>
        </w:rPr>
      </w:r>
      <w:r w:rsidRPr="00622CF5">
        <w:rPr>
          <w:rFonts w:eastAsiaTheme="minorEastAsia"/>
        </w:rPr>
        <w:fldChar w:fldCharType="separate"/>
      </w:r>
      <w:r w:rsidR="000D66FA" w:rsidRPr="00622CF5">
        <w:rPr>
          <w:rFonts w:eastAsiaTheme="minorEastAsia"/>
          <w:noProof/>
        </w:rPr>
        <w:t>(</w:t>
      </w:r>
      <w:hyperlink w:anchor="_ENREF_15" w:tooltip="Ducklow, 2018 #9165" w:history="1">
        <w:r w:rsidR="006260A9" w:rsidRPr="00622CF5">
          <w:rPr>
            <w:rStyle w:val="Hyperlink"/>
            <w:rFonts w:eastAsiaTheme="minorEastAsia"/>
          </w:rPr>
          <w:t>Ducklow et al., 2018</w:t>
        </w:r>
      </w:hyperlink>
      <w:r w:rsidR="000D66FA" w:rsidRPr="00622CF5">
        <w:rPr>
          <w:rFonts w:eastAsiaTheme="minorEastAsia"/>
          <w:noProof/>
        </w:rPr>
        <w:t xml:space="preserve">; </w:t>
      </w:r>
      <w:hyperlink w:anchor="_ENREF_86" w:tooltip="Stukel, 2015 #9166" w:history="1">
        <w:r w:rsidR="006260A9" w:rsidRPr="00622CF5">
          <w:rPr>
            <w:rStyle w:val="Hyperlink"/>
            <w:rFonts w:eastAsiaTheme="minorEastAsia"/>
          </w:rPr>
          <w:t>Stukel et al., 2015a</w:t>
        </w:r>
      </w:hyperlink>
      <w:r w:rsidR="000D66FA" w:rsidRPr="00622CF5">
        <w:rPr>
          <w:rFonts w:eastAsiaTheme="minorEastAsia"/>
          <w:noProof/>
        </w:rPr>
        <w:t>)</w:t>
      </w:r>
      <w:r w:rsidRPr="00622CF5">
        <w:rPr>
          <w:rFonts w:eastAsiaTheme="minorEastAsia"/>
        </w:rPr>
        <w:fldChar w:fldCharType="end"/>
      </w:r>
      <w:r w:rsidRPr="00622CF5">
        <w:rPr>
          <w:rFonts w:eastAsiaTheme="minorEastAsia"/>
        </w:rPr>
        <w:t xml:space="preserve">, the Bermuda Atlantic Time-Series site </w:t>
      </w:r>
      <w:r w:rsidRPr="00622CF5">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51" w:tooltip="Lipschultz, 2001 #9167" w:history="1">
        <w:r w:rsidR="006260A9" w:rsidRPr="00622CF5">
          <w:rPr>
            <w:rStyle w:val="Hyperlink"/>
            <w:rFonts w:eastAsiaTheme="minorEastAsia"/>
          </w:rPr>
          <w:t>Lipschultz, 2001</w:t>
        </w:r>
      </w:hyperlink>
      <w:r w:rsidR="000B4C73" w:rsidRPr="00622CF5">
        <w:rPr>
          <w:rFonts w:eastAsiaTheme="minorEastAsia"/>
          <w:noProof/>
        </w:rPr>
        <w:t xml:space="preserve">; </w:t>
      </w:r>
      <w:hyperlink w:anchor="_ENREF_52" w:tooltip="Lomas, 2013 #9168" w:history="1">
        <w:r w:rsidR="006260A9" w:rsidRPr="00622CF5">
          <w:rPr>
            <w:rStyle w:val="Hyperlink"/>
            <w:rFonts w:eastAsiaTheme="minorEastAsia"/>
          </w:rPr>
          <w:t>Lomas et al., 2013</w:t>
        </w:r>
      </w:hyperlink>
      <w:r w:rsidR="000B4C73" w:rsidRPr="00622CF5">
        <w:rPr>
          <w:rFonts w:eastAsiaTheme="minorEastAsia"/>
          <w:noProof/>
        </w:rPr>
        <w:t>)</w:t>
      </w:r>
      <w:r w:rsidRPr="00622CF5">
        <w:rPr>
          <w:rFonts w:eastAsiaTheme="minorEastAsia"/>
        </w:rPr>
        <w:fldChar w:fldCharType="end"/>
      </w:r>
      <w:r w:rsidRPr="00622CF5">
        <w:rPr>
          <w:rFonts w:eastAsiaTheme="minorEastAsia"/>
        </w:rPr>
        <w:t xml:space="preserve">, the Arabian Sea </w:t>
      </w:r>
      <w:r w:rsidRPr="00622CF5">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9" w:tooltip="Buesseler, 1998 #9170" w:history="1">
        <w:r w:rsidR="006260A9" w:rsidRPr="00622CF5">
          <w:rPr>
            <w:rStyle w:val="Hyperlink"/>
            <w:rFonts w:eastAsiaTheme="minorEastAsia"/>
          </w:rPr>
          <w:t>Buesseler et al., 1998</w:t>
        </w:r>
      </w:hyperlink>
      <w:r w:rsidR="000B4C73" w:rsidRPr="00622CF5">
        <w:rPr>
          <w:rFonts w:eastAsiaTheme="minorEastAsia"/>
          <w:noProof/>
        </w:rPr>
        <w:t xml:space="preserve">; </w:t>
      </w:r>
      <w:hyperlink w:anchor="_ENREF_78" w:tooltip="Sambrotto, 2001 #9169" w:history="1">
        <w:r w:rsidR="006260A9" w:rsidRPr="00622CF5">
          <w:rPr>
            <w:rStyle w:val="Hyperlink"/>
            <w:rFonts w:eastAsiaTheme="minorEastAsia"/>
          </w:rPr>
          <w:t>Sambrotto, 2001</w:t>
        </w:r>
      </w:hyperlink>
      <w:r w:rsidR="000B4C73" w:rsidRPr="00622CF5">
        <w:rPr>
          <w:rFonts w:eastAsiaTheme="minorEastAsia"/>
          <w:noProof/>
        </w:rPr>
        <w:t>)</w:t>
      </w:r>
      <w:r w:rsidRPr="00622CF5">
        <w:rPr>
          <w:rFonts w:eastAsiaTheme="minorEastAsia"/>
        </w:rPr>
        <w:fldChar w:fldCharType="end"/>
      </w:r>
      <w:r w:rsidRPr="00622CF5">
        <w:rPr>
          <w:rFonts w:eastAsiaTheme="minorEastAsia"/>
        </w:rPr>
        <w:t xml:space="preserve">, and the Costa Rica Dome </w:t>
      </w:r>
      <w:r w:rsidRPr="00622CF5">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622CF5">
        <w:rPr>
          <w:rFonts w:eastAsiaTheme="minorEastAsia"/>
        </w:rPr>
        <w:instrText xml:space="preserve"> ADDIN EN.CITE </w:instrText>
      </w:r>
      <w:r w:rsidR="000B4C73" w:rsidRPr="00622CF5">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622CF5">
        <w:rPr>
          <w:rFonts w:eastAsiaTheme="minorEastAsia"/>
        </w:rPr>
        <w:instrText xml:space="preserve"> ADDIN EN.CITE.DATA </w:instrText>
      </w:r>
      <w:r w:rsidR="000B4C73" w:rsidRPr="00622CF5">
        <w:rPr>
          <w:rFonts w:eastAsiaTheme="minorEastAsia"/>
        </w:rPr>
      </w:r>
      <w:r w:rsidR="000B4C73" w:rsidRPr="00622CF5">
        <w:rPr>
          <w:rFonts w:eastAsiaTheme="minorEastAsia"/>
        </w:rPr>
        <w:fldChar w:fldCharType="end"/>
      </w:r>
      <w:r w:rsidRPr="00622CF5">
        <w:rPr>
          <w:rFonts w:eastAsiaTheme="minorEastAsia"/>
        </w:rPr>
      </w:r>
      <w:r w:rsidRPr="00622CF5">
        <w:rPr>
          <w:rFonts w:eastAsiaTheme="minorEastAsia"/>
        </w:rPr>
        <w:fldChar w:fldCharType="separate"/>
      </w:r>
      <w:r w:rsidRPr="00622CF5">
        <w:rPr>
          <w:rFonts w:eastAsiaTheme="minorEastAsia"/>
          <w:noProof/>
        </w:rPr>
        <w:t>(</w:t>
      </w:r>
      <w:hyperlink w:anchor="_ENREF_87" w:tooltip="Stukel, 2016 #9171" w:history="1">
        <w:r w:rsidR="006260A9" w:rsidRPr="00622CF5">
          <w:rPr>
            <w:rStyle w:val="Hyperlink"/>
            <w:rFonts w:eastAsiaTheme="minorEastAsia"/>
          </w:rPr>
          <w:t>Stukel et al., 2016</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In addition, </w:t>
      </w:r>
      <w:r w:rsidRPr="00C50628">
        <w:rPr>
          <w:rFonts w:eastAsiaTheme="minorEastAsia"/>
          <w:highlight w:val="yellow"/>
        </w:rPr>
        <w:t>NCP has been found to exceed sinking flux in the Sargasso S</w:t>
      </w:r>
      <w:r w:rsidRPr="00622CF5">
        <w:rPr>
          <w:rFonts w:eastAsiaTheme="minorEastAsia"/>
        </w:rPr>
        <w:t>ea</w:t>
      </w:r>
      <w:r w:rsidRPr="00622CF5">
        <w:t xml:space="preserve"> </w:t>
      </w:r>
      <w:r w:rsidRPr="00622CF5">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622CF5">
        <w:rPr>
          <w:rFonts w:eastAsiaTheme="minorEastAsia"/>
        </w:rPr>
        <w:instrText xml:space="preserve"> ADDIN EN.CITE </w:instrText>
      </w:r>
      <w:r w:rsidR="000B4C73" w:rsidRPr="00622CF5">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622CF5">
        <w:rPr>
          <w:rFonts w:eastAsiaTheme="minorEastAsia"/>
        </w:rPr>
        <w:instrText xml:space="preserve"> ADDIN EN.CITE.DATA </w:instrText>
      </w:r>
      <w:r w:rsidR="000B4C73" w:rsidRPr="00622CF5">
        <w:rPr>
          <w:rFonts w:eastAsiaTheme="minorEastAsia"/>
        </w:rPr>
      </w:r>
      <w:r w:rsidR="000B4C73" w:rsidRPr="00622CF5">
        <w:rPr>
          <w:rFonts w:eastAsiaTheme="minorEastAsia"/>
        </w:rPr>
        <w:fldChar w:fldCharType="end"/>
      </w:r>
      <w:r w:rsidRPr="00622CF5">
        <w:rPr>
          <w:rFonts w:eastAsiaTheme="minorEastAsia"/>
        </w:rPr>
      </w:r>
      <w:r w:rsidRPr="00622CF5">
        <w:rPr>
          <w:rFonts w:eastAsiaTheme="minorEastAsia"/>
        </w:rPr>
        <w:fldChar w:fldCharType="separate"/>
      </w:r>
      <w:r w:rsidRPr="00622CF5">
        <w:rPr>
          <w:rFonts w:eastAsiaTheme="minorEastAsia"/>
          <w:noProof/>
        </w:rPr>
        <w:t>(</w:t>
      </w:r>
      <w:hyperlink w:anchor="_ENREF_21" w:tooltip="Estapa, 2015 #9172" w:history="1">
        <w:r w:rsidR="006260A9" w:rsidRPr="00622CF5">
          <w:rPr>
            <w:rStyle w:val="Hyperlink"/>
            <w:rFonts w:eastAsiaTheme="minorEastAsia"/>
          </w:rPr>
          <w:t>Estapa et al., 2015</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and the Western Antarctic Peninsula </w:t>
      </w:r>
      <w:r w:rsidRPr="00622CF5">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622CF5">
        <w:rPr>
          <w:rFonts w:eastAsiaTheme="minorEastAsia"/>
        </w:rPr>
        <w:instrText xml:space="preserve"> ADDIN EN.CITE </w:instrText>
      </w:r>
      <w:r w:rsidR="0067294D" w:rsidRPr="00622CF5">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622CF5">
        <w:rPr>
          <w:rFonts w:eastAsiaTheme="minorEastAsia"/>
        </w:rPr>
        <w:instrText xml:space="preserve"> ADDIN EN.CITE.DATA </w:instrText>
      </w:r>
      <w:r w:rsidR="0067294D" w:rsidRPr="00622CF5">
        <w:rPr>
          <w:rFonts w:eastAsiaTheme="minorEastAsia"/>
        </w:rPr>
      </w:r>
      <w:r w:rsidR="0067294D" w:rsidRPr="00622CF5">
        <w:rPr>
          <w:rFonts w:eastAsiaTheme="minorEastAsia"/>
        </w:rPr>
        <w:fldChar w:fldCharType="end"/>
      </w:r>
      <w:r w:rsidRPr="00622CF5">
        <w:rPr>
          <w:rFonts w:eastAsiaTheme="minorEastAsia"/>
        </w:rPr>
      </w:r>
      <w:r w:rsidRPr="00622CF5">
        <w:rPr>
          <w:rFonts w:eastAsiaTheme="minorEastAsia"/>
        </w:rPr>
        <w:fldChar w:fldCharType="separate"/>
      </w:r>
      <w:r w:rsidR="0067294D" w:rsidRPr="00622CF5">
        <w:rPr>
          <w:rFonts w:eastAsiaTheme="minorEastAsia"/>
          <w:noProof/>
        </w:rPr>
        <w:t>(</w:t>
      </w:r>
      <w:hyperlink w:anchor="_ENREF_86" w:tooltip="Stukel, 2015 #9166" w:history="1">
        <w:r w:rsidR="006260A9" w:rsidRPr="00622CF5">
          <w:rPr>
            <w:rStyle w:val="Hyperlink"/>
            <w:rFonts w:eastAsiaTheme="minorEastAsia"/>
          </w:rPr>
          <w:t>Stukel et al., 2015a</w:t>
        </w:r>
      </w:hyperlink>
      <w:r w:rsidR="0067294D" w:rsidRPr="00622CF5">
        <w:rPr>
          <w:rFonts w:eastAsiaTheme="minorEastAsia"/>
          <w:noProof/>
        </w:rPr>
        <w:t>)</w:t>
      </w:r>
      <w:r w:rsidRPr="00622CF5">
        <w:rPr>
          <w:rFonts w:eastAsiaTheme="minorEastAsia"/>
        </w:rPr>
        <w:fldChar w:fldCharType="end"/>
      </w:r>
      <w:r w:rsidRPr="00622CF5">
        <w:rPr>
          <w:rFonts w:eastAsiaTheme="minorEastAsia"/>
        </w:rPr>
        <w:t xml:space="preserve">. </w:t>
      </w:r>
      <w:r w:rsidRPr="00C50628">
        <w:rPr>
          <w:rFonts w:eastAsiaTheme="minorEastAsia"/>
          <w:highlight w:val="yellow"/>
        </w:rPr>
        <w:t>Within the CCE, prior studies have determined e-ratios of ~0.</w:t>
      </w:r>
      <w:r w:rsidRPr="00622CF5">
        <w:rPr>
          <w:rFonts w:eastAsiaTheme="minorEastAsia"/>
        </w:rPr>
        <w:t xml:space="preserve">2 </w:t>
      </w:r>
      <w:r w:rsidRPr="00622CF5">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Pr="00622CF5">
        <w:rPr>
          <w:rFonts w:eastAsiaTheme="minorEastAsia"/>
        </w:rPr>
      </w:r>
      <w:r w:rsidRPr="00622CF5">
        <w:rPr>
          <w:rFonts w:eastAsiaTheme="minorEastAsia"/>
        </w:rPr>
        <w:fldChar w:fldCharType="separate"/>
      </w:r>
      <w:r w:rsidR="00963FD5" w:rsidRPr="00622CF5">
        <w:rPr>
          <w:rFonts w:eastAsiaTheme="minorEastAsia"/>
          <w:noProof/>
        </w:rPr>
        <w:t>(</w:t>
      </w:r>
      <w:hyperlink w:anchor="_ENREF_33" w:tooltip="Kelly, 2018 #9076" w:history="1">
        <w:r w:rsidR="006260A9" w:rsidRPr="00622CF5">
          <w:rPr>
            <w:rStyle w:val="Hyperlink"/>
            <w:rFonts w:eastAsiaTheme="minorEastAsia"/>
          </w:rPr>
          <w:t>Kelly et al., 2018</w:t>
        </w:r>
      </w:hyperlink>
      <w:r w:rsidR="00963FD5" w:rsidRPr="00622CF5">
        <w:rPr>
          <w:rFonts w:eastAsiaTheme="minorEastAsia"/>
          <w:noProof/>
        </w:rPr>
        <w:t>)</w:t>
      </w:r>
      <w:r w:rsidRPr="00622CF5">
        <w:rPr>
          <w:rFonts w:eastAsiaTheme="minorEastAsia"/>
        </w:rPr>
        <w:fldChar w:fldCharType="end"/>
      </w:r>
      <w:r w:rsidRPr="00622CF5">
        <w:rPr>
          <w:rFonts w:eastAsiaTheme="minorEastAsia"/>
        </w:rPr>
        <w:t xml:space="preserve">, </w:t>
      </w:r>
      <w:r w:rsidRPr="00C50628">
        <w:rPr>
          <w:rFonts w:eastAsiaTheme="minorEastAsia"/>
          <w:highlight w:val="yellow"/>
        </w:rPr>
        <w:t xml:space="preserve">compared to </w:t>
      </w:r>
      <w:r w:rsidRPr="00C50628">
        <w:rPr>
          <w:rFonts w:eastAsiaTheme="minorEastAsia"/>
          <w:i/>
          <w:highlight w:val="yellow"/>
        </w:rPr>
        <w:t>f</w:t>
      </w:r>
      <w:r w:rsidRPr="00C50628">
        <w:rPr>
          <w:rFonts w:eastAsiaTheme="minorEastAsia"/>
          <w:highlight w:val="yellow"/>
        </w:rPr>
        <w:t>-ratios frequently &gt;0.</w:t>
      </w:r>
      <w:r w:rsidRPr="00622CF5">
        <w:rPr>
          <w:rFonts w:eastAsiaTheme="minorEastAsia"/>
        </w:rPr>
        <w:t xml:space="preserve">5 </w:t>
      </w:r>
      <w:r w:rsidRPr="00622CF5">
        <w:rPr>
          <w:rFonts w:eastAsiaTheme="minorEastAsia"/>
        </w:rPr>
        <w:fldChar w:fldCharType="begin"/>
      </w:r>
      <w:r w:rsidR="000B4C73" w:rsidRPr="00622CF5">
        <w:rPr>
          <w:rFonts w:eastAsiaTheme="minorEastAsia"/>
        </w:rPr>
        <w:instrText xml:space="preserve"> ADDIN EN.CITE &lt;EndNote&gt;&lt;Cite&gt;&lt;Author&gt;Harrison&lt;/Author&gt;&lt;Year&gt;1987&lt;/Year&gt;&lt;RecNum&gt;9173&lt;/RecNum&gt;&lt;DisplayText&gt;(Harrison et al., 1987)&lt;/DisplayText&gt;&lt;record&gt;&lt;rec-number&gt;9173&lt;/rec-number&gt;&lt;foreign-keys&gt;&lt;key app="EN" db-id="e9dpzts9mzav95e0rs8prwv9extzw9xvxefw" timestamp="1570040234"&gt;9173&lt;/key&gt;&lt;/foreign-keys&gt;&lt;ref-type name="Journal Article"&gt;17&lt;/ref-type&gt;&lt;contributors&gt;&lt;authors&gt;&lt;author&gt;Harrison, W. G.&lt;/author&gt;&lt;author&gt;Platt, T.&lt;/author&gt;&lt;author&gt;Lewis, M. R.&lt;/author&gt;&lt;/authors&gt;&lt;/contributors&gt;&lt;auth-address&gt;Dalhousie Univ,Dept Oceanog,Halifax B3h 4h2,Ns,Canada&lt;/auth-address&gt;&lt;titles&gt;&lt;title&gt;F-Ratio and Its Relationship to Ambient Nitrate Concentration in Coastal Waters&lt;/title&gt;&lt;secondary-title&gt;Journal of Plankton Research&lt;/secondary-title&gt;&lt;alt-title&gt;J Plankton Res&lt;/alt-title&gt;&lt;/titles&gt;&lt;periodical&gt;&lt;full-title&gt;Journal of Plankton Research&lt;/full-title&gt;&lt;abbr-1&gt;J Plankton Res&lt;/abbr-1&gt;&lt;/periodical&gt;&lt;alt-periodical&gt;&lt;full-title&gt;Journal of Plankton Research&lt;/full-title&gt;&lt;abbr-1&gt;J Plankton Res&lt;/abbr-1&gt;&lt;/alt-periodical&gt;&lt;pages&gt;235-248&lt;/pages&gt;&lt;volume&gt;9&lt;/volume&gt;&lt;number&gt;1&lt;/number&gt;&lt;dates&gt;&lt;year&gt;1987&lt;/year&gt;&lt;pub-dates&gt;&lt;date&gt;Jan&lt;/date&gt;&lt;/pub-dates&gt;&lt;/dates&gt;&lt;isbn&gt;0142-7873&lt;/isbn&gt;&lt;accession-num&gt;WOS:A1987F666900016&lt;/accession-num&gt;&lt;urls&gt;&lt;related-urls&gt;&lt;url&gt;&amp;lt;Go to ISI&amp;gt;://WOS:A1987F666900016&lt;/url&gt;&lt;url&gt;https://academic.oup.com/plankt/article-abstract/9/1/235/1584900?redirectedFrom=fulltext&lt;/url&gt;&lt;/related-urls&gt;&lt;/urls&gt;&lt;electronic-resource-num&gt;DOI 10.1093/plankt/9.1.235&lt;/electronic-resource-num&gt;&lt;language&gt;English&lt;/language&gt;&lt;/record&gt;&lt;/Cite&gt;&lt;/EndNote&gt;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hyperlink w:anchor="_ENREF_27" w:tooltip="Harrison, 1987 #9173" w:history="1">
        <w:r w:rsidR="006260A9" w:rsidRPr="00622CF5">
          <w:rPr>
            <w:rStyle w:val="Hyperlink"/>
            <w:rFonts w:eastAsiaTheme="minorEastAsia"/>
          </w:rPr>
          <w:t>Harrison et al., 1987</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and </w:t>
      </w:r>
      <w:r w:rsidRPr="00C50628">
        <w:rPr>
          <w:rFonts w:eastAsiaTheme="minorEastAsia"/>
          <w:highlight w:val="yellow"/>
        </w:rPr>
        <w:t>a region-wide NCP/NPP ratio of 0.4</w:t>
      </w:r>
      <w:r w:rsidRPr="00622CF5">
        <w:rPr>
          <w:rFonts w:eastAsiaTheme="minorEastAsia"/>
        </w:rPr>
        <w:t xml:space="preserve"> </w:t>
      </w:r>
      <w:r w:rsidRPr="00622CF5">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622CF5">
        <w:rPr>
          <w:rFonts w:eastAsiaTheme="minorEastAsia"/>
        </w:rPr>
        <w:instrText xml:space="preserve"> ADDIN EN.CITE </w:instrText>
      </w:r>
      <w:r w:rsidR="00C31950" w:rsidRPr="00622CF5">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622CF5">
        <w:rPr>
          <w:rFonts w:eastAsiaTheme="minorEastAsia"/>
        </w:rPr>
        <w:instrText xml:space="preserve"> ADDIN EN.CITE.DATA </w:instrText>
      </w:r>
      <w:r w:rsidR="00C31950" w:rsidRPr="00622CF5">
        <w:rPr>
          <w:rFonts w:eastAsiaTheme="minorEastAsia"/>
        </w:rPr>
      </w:r>
      <w:r w:rsidR="00C31950" w:rsidRPr="00622CF5">
        <w:rPr>
          <w:rFonts w:eastAsiaTheme="minorEastAsia"/>
        </w:rPr>
        <w:fldChar w:fldCharType="end"/>
      </w:r>
      <w:r w:rsidRPr="00622CF5">
        <w:rPr>
          <w:rFonts w:eastAsiaTheme="minorEastAsia"/>
        </w:rPr>
      </w:r>
      <w:r w:rsidRPr="00622CF5">
        <w:rPr>
          <w:rFonts w:eastAsiaTheme="minorEastAsia"/>
        </w:rPr>
        <w:fldChar w:fldCharType="separate"/>
      </w:r>
      <w:r w:rsidRPr="00622CF5">
        <w:rPr>
          <w:rFonts w:eastAsiaTheme="minorEastAsia"/>
          <w:noProof/>
        </w:rPr>
        <w:t>(</w:t>
      </w:r>
      <w:hyperlink w:anchor="_ENREF_61" w:tooltip="Munro, 2013 #9174" w:history="1">
        <w:r w:rsidR="006260A9" w:rsidRPr="00622CF5">
          <w:rPr>
            <w:rStyle w:val="Hyperlink"/>
            <w:rFonts w:eastAsiaTheme="minorEastAsia"/>
          </w:rPr>
          <w:t>Munro et al., 2013</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w:t>
      </w:r>
      <w:r w:rsidRPr="006E2B03">
        <w:rPr>
          <w:rFonts w:eastAsiaTheme="minorEastAsia"/>
          <w:highlight w:val="yellow"/>
        </w:rPr>
        <w:t>This deficiency of sinking export relative to NP and NCP likely reflects the importance of non-sinking forms of export including active transport of carbon by diel vertical migrants</w:t>
      </w:r>
      <w:r w:rsidRPr="00622CF5">
        <w:rPr>
          <w:rFonts w:eastAsiaTheme="minorEastAsia"/>
        </w:rPr>
        <w:t xml:space="preserve"> </w:t>
      </w:r>
      <w:r w:rsidRPr="00622CF5">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4" w:tooltip="Bianchi, 2013 #9176" w:history="1">
        <w:r w:rsidR="006260A9" w:rsidRPr="00622CF5">
          <w:rPr>
            <w:rStyle w:val="Hyperlink"/>
            <w:rFonts w:eastAsiaTheme="minorEastAsia"/>
          </w:rPr>
          <w:t>Bianchi et al., 2013</w:t>
        </w:r>
      </w:hyperlink>
      <w:r w:rsidR="000B4C73" w:rsidRPr="00622CF5">
        <w:rPr>
          <w:rFonts w:eastAsiaTheme="minorEastAsia"/>
          <w:noProof/>
        </w:rPr>
        <w:t xml:space="preserve">; </w:t>
      </w:r>
      <w:hyperlink w:anchor="_ENREF_83" w:tooltip="Steinberg, 2000 #9175" w:history="1">
        <w:r w:rsidR="006260A9" w:rsidRPr="00622CF5">
          <w:rPr>
            <w:rStyle w:val="Hyperlink"/>
            <w:rFonts w:eastAsiaTheme="minorEastAsia"/>
          </w:rPr>
          <w:t>Steinberg et al., 2000</w:t>
        </w:r>
      </w:hyperlink>
      <w:r w:rsidR="000B4C73" w:rsidRPr="00622CF5">
        <w:rPr>
          <w:rFonts w:eastAsiaTheme="minorEastAsia"/>
          <w:noProof/>
        </w:rPr>
        <w:t>)</w:t>
      </w:r>
      <w:r w:rsidRPr="00622CF5">
        <w:rPr>
          <w:rFonts w:eastAsiaTheme="minorEastAsia"/>
        </w:rPr>
        <w:fldChar w:fldCharType="end"/>
      </w:r>
      <w:r w:rsidRPr="00622CF5">
        <w:rPr>
          <w:rFonts w:eastAsiaTheme="minorEastAsia"/>
        </w:rPr>
        <w:t xml:space="preserve"> </w:t>
      </w:r>
      <w:r w:rsidRPr="006E2B03">
        <w:rPr>
          <w:rFonts w:eastAsiaTheme="minorEastAsia"/>
          <w:highlight w:val="yellow"/>
        </w:rPr>
        <w:t>and subduction of particulate and dissolved organic matter</w:t>
      </w:r>
      <w:r w:rsidR="008529B3" w:rsidRPr="00622CF5">
        <w:t xml:space="preserve"> </w:t>
      </w:r>
      <w:r w:rsidR="00963FD5" w:rsidRPr="00622CF5">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622CF5">
        <w:rPr>
          <w:rFonts w:eastAsiaTheme="minorEastAsia"/>
        </w:rPr>
        <w:instrText xml:space="preserve"> ADDIN EN.CITE </w:instrText>
      </w:r>
      <w:r w:rsidR="00963FD5" w:rsidRPr="00622CF5">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622CF5">
        <w:rPr>
          <w:rFonts w:eastAsiaTheme="minorEastAsia"/>
        </w:rPr>
        <w:instrText xml:space="preserve"> ADDIN EN.CITE.DATA </w:instrText>
      </w:r>
      <w:r w:rsidR="00963FD5" w:rsidRPr="00622CF5">
        <w:rPr>
          <w:rFonts w:eastAsiaTheme="minorEastAsia"/>
        </w:rPr>
      </w:r>
      <w:r w:rsidR="00963FD5" w:rsidRPr="00622CF5">
        <w:rPr>
          <w:rFonts w:eastAsiaTheme="minorEastAsia"/>
        </w:rPr>
        <w:fldChar w:fldCharType="end"/>
      </w:r>
      <w:r w:rsidR="00963FD5" w:rsidRPr="00622CF5">
        <w:rPr>
          <w:rFonts w:eastAsiaTheme="minorEastAsia"/>
        </w:rPr>
      </w:r>
      <w:r w:rsidR="00963FD5" w:rsidRPr="00622CF5">
        <w:rPr>
          <w:rFonts w:eastAsiaTheme="minorEastAsia"/>
        </w:rPr>
        <w:fldChar w:fldCharType="separate"/>
      </w:r>
      <w:r w:rsidR="00963FD5" w:rsidRPr="00622CF5">
        <w:rPr>
          <w:rFonts w:eastAsiaTheme="minorEastAsia"/>
          <w:noProof/>
        </w:rPr>
        <w:t>(</w:t>
      </w:r>
      <w:hyperlink w:anchor="_ENREF_10" w:tooltip="Carlson, 1994 #9177" w:history="1">
        <w:r w:rsidR="006260A9" w:rsidRPr="00622CF5">
          <w:rPr>
            <w:rStyle w:val="Hyperlink"/>
            <w:rFonts w:eastAsiaTheme="minorEastAsia"/>
          </w:rPr>
          <w:t>Carlson et al., 1994</w:t>
        </w:r>
      </w:hyperlink>
      <w:r w:rsidR="00963FD5" w:rsidRPr="00622CF5">
        <w:rPr>
          <w:rFonts w:eastAsiaTheme="minorEastAsia"/>
          <w:noProof/>
        </w:rPr>
        <w:t xml:space="preserve">; </w:t>
      </w:r>
      <w:hyperlink w:anchor="_ENREF_67" w:tooltip="Omand, 2015 #9178" w:history="1">
        <w:r w:rsidR="006260A9" w:rsidRPr="00622CF5">
          <w:rPr>
            <w:rStyle w:val="Hyperlink"/>
            <w:rFonts w:eastAsiaTheme="minorEastAsia"/>
          </w:rPr>
          <w:t>Omand et al., 2015</w:t>
        </w:r>
      </w:hyperlink>
      <w:r w:rsidR="00963FD5" w:rsidRPr="00622CF5">
        <w:rPr>
          <w:rFonts w:eastAsiaTheme="minorEastAsia"/>
          <w:noProof/>
        </w:rPr>
        <w:t>)</w:t>
      </w:r>
      <w:r w:rsidR="00963FD5" w:rsidRPr="00622CF5">
        <w:rPr>
          <w:rFonts w:eastAsiaTheme="minorEastAsia"/>
        </w:rPr>
        <w:fldChar w:fldCharType="end"/>
      </w:r>
      <w:r w:rsidR="008529B3" w:rsidRPr="00622CF5">
        <w:rPr>
          <w:rFonts w:eastAsiaTheme="minorEastAsia"/>
        </w:rPr>
        <w:t>.</w:t>
      </w:r>
      <w:r w:rsidRPr="00622CF5">
        <w:rPr>
          <w:rFonts w:eastAsiaTheme="minorEastAsia"/>
        </w:rPr>
        <w:t xml:space="preserve"> </w:t>
      </w:r>
      <w:r w:rsidR="008529B3" w:rsidRPr="00622CF5">
        <w:rPr>
          <w:rFonts w:eastAsiaTheme="minorHAnsi"/>
        </w:rPr>
        <w:t xml:space="preserve">Within the CCE, subduction of particles has been shown to be a substantial flux of organic matter out of the euphotic zone, although subducted particles did not penetrate deep into the ocean interior </w:t>
      </w:r>
      <w:r w:rsidR="00963FD5" w:rsidRPr="00622CF5">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622CF5">
        <w:rPr>
          <w:rFonts w:eastAsiaTheme="minorHAnsi"/>
        </w:rPr>
        <w:instrText xml:space="preserve"> ADDIN EN.CITE </w:instrText>
      </w:r>
      <w:r w:rsidR="00963FD5" w:rsidRPr="00622CF5">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622CF5">
        <w:rPr>
          <w:rFonts w:eastAsiaTheme="minorHAnsi"/>
        </w:rPr>
        <w:instrText xml:space="preserve"> ADDIN EN.CITE.DATA </w:instrText>
      </w:r>
      <w:r w:rsidR="00963FD5" w:rsidRPr="00622CF5">
        <w:rPr>
          <w:rFonts w:eastAsiaTheme="minorHAnsi"/>
        </w:rPr>
      </w:r>
      <w:r w:rsidR="00963FD5" w:rsidRPr="00622CF5">
        <w:rPr>
          <w:rFonts w:eastAsiaTheme="minorHAnsi"/>
        </w:rPr>
        <w:fldChar w:fldCharType="end"/>
      </w:r>
      <w:r w:rsidR="00963FD5" w:rsidRPr="00622CF5">
        <w:rPr>
          <w:rFonts w:eastAsiaTheme="minorHAnsi"/>
        </w:rPr>
      </w:r>
      <w:r w:rsidR="00963FD5" w:rsidRPr="00622CF5">
        <w:rPr>
          <w:rFonts w:eastAsiaTheme="minorHAnsi"/>
        </w:rPr>
        <w:fldChar w:fldCharType="separate"/>
      </w:r>
      <w:r w:rsidR="00963FD5" w:rsidRPr="00622CF5">
        <w:rPr>
          <w:rFonts w:eastAsiaTheme="minorHAnsi"/>
          <w:noProof/>
        </w:rPr>
        <w:t>(</w:t>
      </w:r>
      <w:hyperlink w:anchor="_ENREF_93" w:tooltip="Stukel, 2018 #9179" w:history="1">
        <w:r w:rsidR="006260A9" w:rsidRPr="00622CF5">
          <w:rPr>
            <w:rStyle w:val="Hyperlink"/>
            <w:rFonts w:eastAsiaTheme="minorHAnsi"/>
          </w:rPr>
          <w:t>Stukel et al., 2018</w:t>
        </w:r>
      </w:hyperlink>
      <w:r w:rsidR="00963FD5" w:rsidRPr="00622CF5">
        <w:rPr>
          <w:rFonts w:eastAsiaTheme="minorHAnsi"/>
          <w:noProof/>
        </w:rPr>
        <w:t>)</w:t>
      </w:r>
      <w:r w:rsidR="00963FD5" w:rsidRPr="00622CF5">
        <w:rPr>
          <w:rFonts w:eastAsiaTheme="minorHAnsi"/>
        </w:rPr>
        <w:fldChar w:fldCharType="end"/>
      </w:r>
      <w:r w:rsidR="008529B3" w:rsidRPr="00622CF5">
        <w:rPr>
          <w:rFonts w:eastAsiaTheme="minorEastAsia"/>
        </w:rPr>
        <w:t xml:space="preserve">. </w:t>
      </w:r>
      <w:r w:rsidRPr="00622CF5">
        <w:rPr>
          <w:rFonts w:eastAsiaTheme="minorEastAsia"/>
        </w:rPr>
        <w:t xml:space="preserve">Active transport has also been shown to be substantial, and even to rival sinking flux, in high biomass regions of the CCE </w:t>
      </w:r>
      <w:r w:rsidRPr="00622CF5">
        <w:rPr>
          <w:rFonts w:eastAsiaTheme="minorEastAsia"/>
        </w:rPr>
        <w:fldChar w:fldCharType="begin"/>
      </w:r>
      <w:r w:rsidR="00963FD5" w:rsidRPr="00622CF5">
        <w:rPr>
          <w:rFonts w:eastAsiaTheme="minorEastAsia"/>
        </w:rPr>
        <w:instrText xml:space="preserve"> ADDIN EN.CITE &lt;EndNote&gt;&lt;Cite&gt;&lt;Author&gt;Kelly&lt;/Author&gt;&lt;Year&gt;2019&lt;/Year&gt;&lt;RecNum&gt;9180&lt;/RecNum&gt;&lt;DisplayText&gt;(Kelly et al., 2019)&lt;/DisplayText&gt;&lt;record&gt;&lt;rec-number&gt;9180&lt;/rec-number&gt;&lt;foreign-keys&gt;&lt;key app="EN" db-id="e9dpzts9mzav95e0rs8prwv9extzw9xvxefw" timestamp="1570064868"&gt;9180&lt;/key&gt;&lt;/foreign-keys&gt;&lt;ref-type name="Journal Article"&gt;17&lt;/ref-type&gt;&lt;contributors&gt;&lt;authors&gt;&lt;author&gt;Kelly, T. B.&lt;/author&gt;&lt;author&gt;Davison, P. C.&lt;/author&gt;&lt;author&gt;Goericke, R.&lt;/author&gt;&lt;author&gt;Landry, M. R.&lt;/author&gt;&lt;author&gt;Ohman, M. D.&lt;/author&gt;&lt;author&gt;Stukel, M. R.&lt;/author&gt;&lt;/authors&gt;&lt;/contributors&gt;&lt;titles&gt;&lt;title&gt;The Importance of Mesozooplankton Diel Vertical Migration for Sustaining a Mesopelagic Food Web&lt;/title&gt;&lt;secondary-title&gt;bioRxiv&lt;/secondary-title&gt;&lt;/titles&gt;&lt;periodical&gt;&lt;full-title&gt;bioRxiv&lt;/full-title&gt;&lt;/periodical&gt;&lt;pages&gt;642975&lt;/pages&gt;&lt;dates&gt;&lt;year&gt;2019&lt;/year&gt;&lt;/dates&gt;&lt;urls&gt;&lt;related-urls&gt;&lt;url&gt;https://www.biorxiv.org/content/biorxiv/early/2019/05/20/642975.full.pdf&lt;/url&gt;&lt;/related-urls&gt;&lt;/urls&gt;&lt;electronic-resource-num&gt;10.1101/642975&lt;/electronic-resource-num&gt;&lt;/record&gt;&lt;/Cite&gt;&lt;/EndNote&gt;</w:instrText>
      </w:r>
      <w:r w:rsidRPr="00622CF5">
        <w:rPr>
          <w:rFonts w:eastAsiaTheme="minorEastAsia"/>
        </w:rPr>
        <w:fldChar w:fldCharType="separate"/>
      </w:r>
      <w:r w:rsidR="00963FD5" w:rsidRPr="00622CF5">
        <w:rPr>
          <w:rFonts w:eastAsiaTheme="minorEastAsia"/>
          <w:noProof/>
        </w:rPr>
        <w:t>(</w:t>
      </w:r>
      <w:hyperlink w:anchor="_ENREF_32" w:tooltip="Kelly, 2019 #9180" w:history="1">
        <w:r w:rsidR="006260A9" w:rsidRPr="00622CF5">
          <w:rPr>
            <w:rStyle w:val="Hyperlink"/>
            <w:rFonts w:eastAsiaTheme="minorEastAsia"/>
          </w:rPr>
          <w:t>Kelly et al., 2019</w:t>
        </w:r>
      </w:hyperlink>
      <w:r w:rsidR="00963FD5" w:rsidRPr="00622CF5">
        <w:rPr>
          <w:rFonts w:eastAsiaTheme="minorEastAsia"/>
          <w:noProof/>
        </w:rPr>
        <w:t>)</w:t>
      </w:r>
      <w:r w:rsidRPr="00622CF5">
        <w:rPr>
          <w:rFonts w:eastAsiaTheme="minorEastAsia"/>
        </w:rPr>
        <w:fldChar w:fldCharType="end"/>
      </w:r>
      <w:r w:rsidRPr="00622CF5">
        <w:rPr>
          <w:rFonts w:eastAsiaTheme="minorEastAsia"/>
        </w:rPr>
        <w:t>. Together, these other processes likely explain our measurement discrepancies between NP and export.</w:t>
      </w:r>
    </w:p>
    <w:p w14:paraId="10A71D72" w14:textId="77777777" w:rsidR="00C10DE7" w:rsidRPr="00622CF5" w:rsidRDefault="00C10DE7" w:rsidP="00E67049">
      <w:pPr>
        <w:spacing w:before="120" w:line="360" w:lineRule="auto"/>
        <w:ind w:firstLine="360"/>
        <w:rPr>
          <w:rFonts w:eastAsiaTheme="minorEastAsia"/>
          <w:b/>
          <w:sz w:val="28"/>
          <w:szCs w:val="28"/>
        </w:rPr>
      </w:pPr>
      <w:r w:rsidRPr="00622CF5">
        <w:rPr>
          <w:rFonts w:eastAsiaTheme="minorEastAsia"/>
          <w:b/>
          <w:sz w:val="28"/>
          <w:szCs w:val="28"/>
        </w:rPr>
        <w:t>6. Conclusions</w:t>
      </w:r>
    </w:p>
    <w:p w14:paraId="6D7512C8" w14:textId="77777777" w:rsidR="005B05F7" w:rsidRDefault="00C10DE7" w:rsidP="005B05F7">
      <w:pPr>
        <w:spacing w:before="120" w:line="360" w:lineRule="auto"/>
        <w:ind w:firstLine="360"/>
        <w:outlineLvl w:val="0"/>
        <w:rPr>
          <w:b/>
        </w:rPr>
      </w:pPr>
      <w:r w:rsidRPr="00622CF5">
        <w:rPr>
          <w:rFonts w:eastAsiaTheme="minorEastAsia"/>
        </w:rPr>
        <w:t>Our study presents a well-constrained characterization of gross primary production, net primary production, net community production, new production, and export production in a complex and heterogeneous physical environment. The results show how a multi-method approach can clarify some of the variabilities and inconsistencies observed using different methods. We found strong spatial gradients in productivity rates from coastal to offshore regions that were primarily driven by decreasing biomass</w:t>
      </w:r>
      <w:r w:rsidR="00F92444" w:rsidRPr="00622CF5">
        <w:rPr>
          <w:rFonts w:eastAsiaTheme="minorEastAsia"/>
        </w:rPr>
        <w:t xml:space="preserve"> and nutrient availability</w:t>
      </w:r>
      <w:r w:rsidRPr="00622CF5">
        <w:rPr>
          <w:rFonts w:eastAsiaTheme="minorEastAsia"/>
        </w:rPr>
        <w:t xml:space="preserve"> with distance from shor</w:t>
      </w:r>
      <w:r w:rsidR="001B7483" w:rsidRPr="00622CF5">
        <w:rPr>
          <w:rFonts w:eastAsiaTheme="minorEastAsia"/>
        </w:rPr>
        <w:t>e and we showed that</w:t>
      </w:r>
      <w:r w:rsidRPr="00622CF5">
        <w:rPr>
          <w:rFonts w:eastAsiaTheme="minorEastAsia"/>
        </w:rPr>
        <w:t xml:space="preserve"> the high-resolution measurements applied here resolved diel patterns in GPP and NCP</w:t>
      </w:r>
      <w:r w:rsidR="001B7483" w:rsidRPr="00622CF5">
        <w:rPr>
          <w:rFonts w:eastAsiaTheme="minorEastAsia"/>
        </w:rPr>
        <w:t xml:space="preserve">. Overall, all our data from temporally resolved production estimates are </w:t>
      </w:r>
      <w:r w:rsidR="001B7483" w:rsidRPr="00622CF5">
        <w:rPr>
          <w:rFonts w:eastAsiaTheme="minorEastAsia"/>
        </w:rPr>
        <w:lastRenderedPageBreak/>
        <w:t>surprisingly consistent, within the errors of the estimates, with data from traditional 24-h production measurements</w:t>
      </w:r>
      <w:r w:rsidRPr="00622CF5">
        <w:rPr>
          <w:rFonts w:eastAsiaTheme="minorEastAsia"/>
        </w:rPr>
        <w:t xml:space="preserve">. The GPP:NPP ratio was approximately 2 over the study region, with no distinct spatial pattern. The </w:t>
      </w:r>
      <w:r w:rsidRPr="00622CF5">
        <w:rPr>
          <w:rFonts w:eastAsiaTheme="minorEastAsia"/>
          <w:i/>
        </w:rPr>
        <w:t>f</w:t>
      </w:r>
      <w:r w:rsidRPr="00622CF5">
        <w:rPr>
          <w:rFonts w:eastAsiaTheme="minorEastAsia"/>
        </w:rPr>
        <w:t>-ratios (NP:NPP) varied from 0.16 to 0.55, suggesting that recycled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was typically the most important nutrient supporting production, even though nitrate was still a major source of N. New production typically exceeded carbon export of sinking particles by a large margin, suggesting that temporally and spatially decoupled export (vertical migration of grazers, water mass subduction) must be quantitatively important for resolving the region’s carbon budget. </w:t>
      </w:r>
      <w:r w:rsidR="00AC5276" w:rsidRPr="00622CF5">
        <w:rPr>
          <w:rFonts w:eastAsiaTheme="minorEastAsia"/>
        </w:rPr>
        <w:t xml:space="preserve">Since underway high temporal resolution analyses of productivity using FRRF and EIMS </w:t>
      </w:r>
      <w:r w:rsidRPr="00622CF5">
        <w:rPr>
          <w:rFonts w:eastAsiaTheme="minorEastAsia"/>
        </w:rPr>
        <w:t>match general ecosystem expectations</w:t>
      </w:r>
      <w:r w:rsidR="00AC5276" w:rsidRPr="00622CF5">
        <w:rPr>
          <w:rFonts w:eastAsiaTheme="minorEastAsia"/>
        </w:rPr>
        <w:t>, we</w:t>
      </w:r>
      <w:r w:rsidRPr="00622CF5">
        <w:rPr>
          <w:rFonts w:eastAsiaTheme="minorEastAsia"/>
        </w:rPr>
        <w:t xml:space="preserve"> suggest that temporally resolved production methods </w:t>
      </w:r>
      <w:r w:rsidR="00AC5276" w:rsidRPr="00622CF5">
        <w:rPr>
          <w:rFonts w:eastAsiaTheme="minorEastAsia"/>
        </w:rPr>
        <w:t>should</w:t>
      </w:r>
      <w:r w:rsidRPr="00622CF5">
        <w:rPr>
          <w:rFonts w:eastAsiaTheme="minorEastAsia"/>
        </w:rPr>
        <w:t xml:space="preserve"> be employed regularly to enhance understanding of physically complex and economically important ecosystems</w:t>
      </w:r>
      <w:r w:rsidR="002E01DD" w:rsidRPr="00622CF5">
        <w:rPr>
          <w:rFonts w:eastAsiaTheme="minorEastAsia"/>
        </w:rPr>
        <w:t>.</w:t>
      </w:r>
      <w:r w:rsidR="002E01DD" w:rsidRPr="00622CF5">
        <w:rPr>
          <w:b/>
        </w:rPr>
        <w:t xml:space="preserve"> </w:t>
      </w:r>
    </w:p>
    <w:p w14:paraId="4DA4C3B9" w14:textId="77777777" w:rsidR="00C16AA9" w:rsidRDefault="00C16AA9" w:rsidP="00C16AA9">
      <w:pPr>
        <w:spacing w:before="120" w:line="360" w:lineRule="auto"/>
        <w:ind w:firstLine="360"/>
        <w:outlineLvl w:val="0"/>
        <w:rPr>
          <w:b/>
          <w:color w:val="000000"/>
          <w:sz w:val="28"/>
        </w:rPr>
      </w:pPr>
    </w:p>
    <w:p w14:paraId="110A7F60" w14:textId="10D0FA55" w:rsidR="00C16AA9" w:rsidRDefault="00C16AA9" w:rsidP="00C16AA9">
      <w:pPr>
        <w:spacing w:before="120" w:line="360" w:lineRule="auto"/>
        <w:ind w:firstLine="360"/>
        <w:outlineLvl w:val="0"/>
        <w:rPr>
          <w:color w:val="000000"/>
          <w:sz w:val="28"/>
        </w:rPr>
      </w:pPr>
      <w:r w:rsidRPr="005B05F7">
        <w:rPr>
          <w:b/>
          <w:color w:val="000000"/>
          <w:sz w:val="28"/>
        </w:rPr>
        <w:t>7. Acknowledgements</w:t>
      </w:r>
      <w:r w:rsidR="00053418">
        <w:rPr>
          <w:b/>
          <w:color w:val="000000"/>
          <w:sz w:val="28"/>
        </w:rPr>
        <w:t>, Samples and Data</w:t>
      </w:r>
      <w:r w:rsidRPr="005B05F7">
        <w:rPr>
          <w:b/>
          <w:color w:val="000000"/>
          <w:sz w:val="28"/>
        </w:rPr>
        <w:t>:</w:t>
      </w:r>
      <w:r w:rsidRPr="005B05F7">
        <w:rPr>
          <w:color w:val="000000"/>
          <w:sz w:val="28"/>
        </w:rPr>
        <w:t xml:space="preserve"> </w:t>
      </w:r>
    </w:p>
    <w:p w14:paraId="2720E649" w14:textId="61B4D730" w:rsidR="000E10DF" w:rsidRDefault="000E10DF" w:rsidP="00AC36C1">
      <w:pPr>
        <w:spacing w:line="360" w:lineRule="auto"/>
        <w:contextualSpacing/>
      </w:pPr>
      <w:r>
        <w:t>The authors declare no conflict of interest. Data reported and presented in this study can be accessed at the CCE-LTER Datazoo online database (</w:t>
      </w:r>
      <w:r w:rsidRPr="000E10DF">
        <w:t>archiving is underway</w:t>
      </w:r>
      <w:r>
        <w:t xml:space="preserve"> during the manuscript review process).</w:t>
      </w:r>
    </w:p>
    <w:p w14:paraId="1F71E7FE" w14:textId="3995578D" w:rsidR="00053418" w:rsidRDefault="00053418" w:rsidP="00053418">
      <w:pPr>
        <w:spacing w:before="120" w:line="360" w:lineRule="auto"/>
        <w:ind w:firstLine="360"/>
        <w:outlineLvl w:val="0"/>
        <w:rPr>
          <w:color w:val="000000"/>
        </w:rPr>
      </w:pPr>
      <w:r w:rsidRPr="005B05F7">
        <w:rPr>
          <w:color w:val="000000"/>
        </w:rPr>
        <w:t xml:space="preserve">This study was funded by US National Science Foundation grants OCE-1637632 (CCE-LTER) and -1614359 (RAPID). We appreciate the contributions to shipboard sampling and analyses by Ali Freibott, Belli Valencia, Shonna Dovel and Megan Roadman and Cameron Quackenbush. We also want to thank the captains and the crews of the </w:t>
      </w:r>
      <w:r w:rsidRPr="005B05F7">
        <w:rPr>
          <w:i/>
        </w:rPr>
        <w:t>R/V Sikuliaq</w:t>
      </w:r>
      <w:r w:rsidRPr="005B05F7">
        <w:t xml:space="preserve"> and </w:t>
      </w:r>
      <w:r w:rsidRPr="005B05F7">
        <w:rPr>
          <w:i/>
        </w:rPr>
        <w:t xml:space="preserve">R/V Roger Revelle </w:t>
      </w:r>
      <w:r w:rsidRPr="005B05F7">
        <w:t>for their support. We appreciated the help during both cruises by C</w:t>
      </w:r>
      <w:r w:rsidRPr="005B05F7">
        <w:rPr>
          <w:color w:val="000000"/>
        </w:rPr>
        <w:t>hief scientist Mark Ohman. We also want to thank Kathy Barbeau and Kiefer Forsch for their discussion of their preliminary data on iron limitation during these cruises.</w:t>
      </w:r>
      <w:r>
        <w:rPr>
          <w:color w:val="000000"/>
        </w:rPr>
        <w:t xml:space="preserve"> </w:t>
      </w:r>
    </w:p>
    <w:p w14:paraId="314C95B0" w14:textId="77777777" w:rsidR="00053418" w:rsidRDefault="00053418">
      <w:pPr>
        <w:rPr>
          <w:color w:val="000000"/>
        </w:rPr>
      </w:pPr>
      <w:r>
        <w:rPr>
          <w:color w:val="000000"/>
        </w:rPr>
        <w:br w:type="page"/>
      </w:r>
    </w:p>
    <w:p w14:paraId="751F6DA9" w14:textId="77777777" w:rsidR="00D41DFB" w:rsidRPr="00622CF5" w:rsidRDefault="00F530E3" w:rsidP="000C2FBE">
      <w:pPr>
        <w:spacing w:line="360" w:lineRule="auto"/>
        <w:rPr>
          <w:b/>
          <w:sz w:val="32"/>
        </w:rPr>
      </w:pPr>
      <w:r w:rsidRPr="00622CF5">
        <w:rPr>
          <w:b/>
          <w:sz w:val="32"/>
        </w:rPr>
        <w:lastRenderedPageBreak/>
        <w:t>References</w:t>
      </w:r>
    </w:p>
    <w:p w14:paraId="51BED9DD" w14:textId="77777777" w:rsidR="00D41DFB" w:rsidRPr="00622CF5" w:rsidRDefault="00D41DFB" w:rsidP="000C2FBE">
      <w:pPr>
        <w:spacing w:line="360" w:lineRule="auto"/>
      </w:pPr>
    </w:p>
    <w:p w14:paraId="588F7D79" w14:textId="77777777" w:rsidR="006260A9" w:rsidRPr="00622CF5" w:rsidRDefault="00D41DFB" w:rsidP="006260A9">
      <w:pPr>
        <w:pStyle w:val="EndNoteBibliography"/>
        <w:spacing w:after="240"/>
        <w:ind w:left="1440" w:hanging="1440"/>
        <w:rPr>
          <w:noProof/>
        </w:rPr>
      </w:pPr>
      <w:r w:rsidRPr="00622CF5">
        <w:fldChar w:fldCharType="begin"/>
      </w:r>
      <w:r w:rsidRPr="00622CF5">
        <w:instrText xml:space="preserve"> ADDIN EN.REFLIST </w:instrText>
      </w:r>
      <w:r w:rsidRPr="00622CF5">
        <w:fldChar w:fldCharType="separate"/>
      </w:r>
      <w:bookmarkStart w:id="217" w:name="_ENREF_1"/>
      <w:r w:rsidR="006260A9" w:rsidRPr="00622CF5">
        <w:rPr>
          <w:noProof/>
        </w:rPr>
        <w:t xml:space="preserve">Barron, R. K., Siegel, D. A., &amp; Guillocheau, N. (2014). Evaluating the importance of phytoplankton community structure to the optical properties of the Santa Barbara Channel, California. </w:t>
      </w:r>
      <w:r w:rsidR="006260A9" w:rsidRPr="00622CF5">
        <w:rPr>
          <w:i/>
          <w:noProof/>
        </w:rPr>
        <w:t>Limnology and Oceanography, 59</w:t>
      </w:r>
      <w:r w:rsidR="006260A9" w:rsidRPr="00622CF5">
        <w:rPr>
          <w:noProof/>
        </w:rPr>
        <w:t xml:space="preserve">(3), 927-946. </w:t>
      </w:r>
      <w:bookmarkEnd w:id="217"/>
    </w:p>
    <w:p w14:paraId="3D33C032" w14:textId="77777777" w:rsidR="006260A9" w:rsidRPr="00622CF5" w:rsidRDefault="006260A9" w:rsidP="006260A9">
      <w:pPr>
        <w:pStyle w:val="EndNoteBibliography"/>
        <w:spacing w:after="240"/>
        <w:ind w:left="1440" w:hanging="1440"/>
        <w:rPr>
          <w:noProof/>
        </w:rPr>
      </w:pPr>
      <w:bookmarkStart w:id="218" w:name="_ENREF_2"/>
      <w:r w:rsidRPr="00622CF5">
        <w:rPr>
          <w:noProof/>
        </w:rPr>
        <w:t xml:space="preserve">Behrenfeld, M. J., &amp; Falkowski, P. G. (1997). Photosynthetic rates derived from satellite-based chlorophyll concentration. </w:t>
      </w:r>
      <w:r w:rsidRPr="00622CF5">
        <w:rPr>
          <w:i/>
          <w:noProof/>
        </w:rPr>
        <w:t>Limnology and Oceanography, 42</w:t>
      </w:r>
      <w:r w:rsidRPr="00622CF5">
        <w:rPr>
          <w:noProof/>
        </w:rPr>
        <w:t xml:space="preserve">(1), 1-20. </w:t>
      </w:r>
      <w:bookmarkEnd w:id="218"/>
    </w:p>
    <w:p w14:paraId="72ACB54F" w14:textId="77777777" w:rsidR="006260A9" w:rsidRPr="00622CF5" w:rsidRDefault="006260A9" w:rsidP="006260A9">
      <w:pPr>
        <w:pStyle w:val="EndNoteBibliography"/>
        <w:spacing w:after="240"/>
        <w:ind w:left="1440" w:hanging="1440"/>
        <w:rPr>
          <w:noProof/>
        </w:rPr>
      </w:pPr>
      <w:bookmarkStart w:id="219" w:name="_ENREF_3"/>
      <w:r w:rsidRPr="00622CF5">
        <w:rPr>
          <w:noProof/>
        </w:rPr>
        <w:t xml:space="preserve">Bercel, T. L., &amp; Kranz, S. A. (2019). Insights into carbon acquisition and photosynthesis in Karenia brevis under a range of CO2 concentrations. </w:t>
      </w:r>
      <w:r w:rsidRPr="00622CF5">
        <w:rPr>
          <w:i/>
          <w:noProof/>
        </w:rPr>
        <w:t>Progress in Oceanography, 172</w:t>
      </w:r>
      <w:r w:rsidRPr="00622CF5">
        <w:rPr>
          <w:noProof/>
        </w:rPr>
        <w:t xml:space="preserve">, 65-76. </w:t>
      </w:r>
      <w:bookmarkEnd w:id="219"/>
    </w:p>
    <w:p w14:paraId="40502E3B" w14:textId="77777777" w:rsidR="006260A9" w:rsidRPr="00622CF5" w:rsidRDefault="006260A9" w:rsidP="006260A9">
      <w:pPr>
        <w:pStyle w:val="EndNoteBibliography"/>
        <w:spacing w:after="240"/>
        <w:ind w:left="1440" w:hanging="1440"/>
        <w:rPr>
          <w:noProof/>
        </w:rPr>
      </w:pPr>
      <w:bookmarkStart w:id="220" w:name="_ENREF_4"/>
      <w:r w:rsidRPr="00622CF5">
        <w:rPr>
          <w:noProof/>
        </w:rPr>
        <w:t xml:space="preserve">Bianchi, D., Stock, C., Galbraith, E. D., &amp; Sarmiento, J. L. (2013). Diel vertical migration: Ecological controls and impacts on the biological pump in a one-dimensional ocean model. </w:t>
      </w:r>
      <w:r w:rsidRPr="00622CF5">
        <w:rPr>
          <w:i/>
          <w:noProof/>
        </w:rPr>
        <w:t>Global Biogeochemical Cycles, 27</w:t>
      </w:r>
      <w:r w:rsidRPr="00622CF5">
        <w:rPr>
          <w:noProof/>
        </w:rPr>
        <w:t xml:space="preserve">(2), 478-491. </w:t>
      </w:r>
      <w:bookmarkEnd w:id="220"/>
    </w:p>
    <w:p w14:paraId="2A88185E" w14:textId="77777777" w:rsidR="006260A9" w:rsidRPr="00622CF5" w:rsidRDefault="006260A9" w:rsidP="006260A9">
      <w:pPr>
        <w:pStyle w:val="EndNoteBibliography"/>
        <w:spacing w:after="240"/>
        <w:ind w:left="1440" w:hanging="1440"/>
        <w:rPr>
          <w:noProof/>
        </w:rPr>
      </w:pPr>
      <w:bookmarkStart w:id="221" w:name="_ENREF_5"/>
      <w:r w:rsidRPr="00622CF5">
        <w:rPr>
          <w:noProof/>
        </w:rPr>
        <w:t xml:space="preserve">Boatman, T. G., Geider, R. J., &amp; Oxborough, K. (2019). Improving the accuracy of single turnover active fluorometry (STAF) for the estimation of phytoplankton primary productivity (PhytoPP). </w:t>
      </w:r>
      <w:r w:rsidRPr="00622CF5">
        <w:rPr>
          <w:i/>
          <w:noProof/>
        </w:rPr>
        <w:t>bioRxiv</w:t>
      </w:r>
      <w:r w:rsidRPr="00622CF5">
        <w:rPr>
          <w:noProof/>
        </w:rPr>
        <w:t xml:space="preserve">, 583591. </w:t>
      </w:r>
      <w:bookmarkEnd w:id="221"/>
    </w:p>
    <w:p w14:paraId="3500A085" w14:textId="77777777" w:rsidR="006260A9" w:rsidRPr="00622CF5" w:rsidRDefault="006260A9" w:rsidP="006260A9">
      <w:pPr>
        <w:pStyle w:val="EndNoteBibliography"/>
        <w:spacing w:after="240"/>
        <w:ind w:left="1440" w:hanging="1440"/>
        <w:rPr>
          <w:noProof/>
        </w:rPr>
      </w:pPr>
      <w:bookmarkStart w:id="222" w:name="_ENREF_6"/>
      <w:r w:rsidRPr="00622CF5">
        <w:rPr>
          <w:noProof/>
        </w:rPr>
        <w:t xml:space="preserve">Bond, N. A., Cronin, M. F., Freeland, H., &amp; Mantua, N. (2015). Causes and impacts of the 2014 warm anomaly in the NE Pacific. </w:t>
      </w:r>
      <w:r w:rsidRPr="00622CF5">
        <w:rPr>
          <w:i/>
          <w:noProof/>
        </w:rPr>
        <w:t>Geophysical Research Letters, 42</w:t>
      </w:r>
      <w:r w:rsidRPr="00622CF5">
        <w:rPr>
          <w:noProof/>
        </w:rPr>
        <w:t xml:space="preserve">(9), 3414-3420. </w:t>
      </w:r>
      <w:bookmarkEnd w:id="222"/>
    </w:p>
    <w:p w14:paraId="562659F0" w14:textId="77777777" w:rsidR="006260A9" w:rsidRPr="00622CF5" w:rsidRDefault="006260A9" w:rsidP="006260A9">
      <w:pPr>
        <w:pStyle w:val="EndNoteBibliography"/>
        <w:spacing w:after="240"/>
        <w:ind w:left="1440" w:hanging="1440"/>
        <w:rPr>
          <w:noProof/>
        </w:rPr>
      </w:pPr>
      <w:bookmarkStart w:id="223" w:name="_ENREF_7"/>
      <w:r w:rsidRPr="00622CF5">
        <w:rPr>
          <w:noProof/>
        </w:rPr>
        <w:t xml:space="preserve">Boyd, P. W., Claustre, H., Levy, M., Siegel, D. A., &amp; Weber, T. (2019). Multi-faceted particle pumps drive carbon sequestration in the ocean. </w:t>
      </w:r>
      <w:r w:rsidRPr="00622CF5">
        <w:rPr>
          <w:i/>
          <w:noProof/>
        </w:rPr>
        <w:t>Nature, 568</w:t>
      </w:r>
      <w:r w:rsidRPr="00622CF5">
        <w:rPr>
          <w:noProof/>
        </w:rPr>
        <w:t xml:space="preserve">(7752), 327-335. </w:t>
      </w:r>
      <w:bookmarkEnd w:id="223"/>
    </w:p>
    <w:p w14:paraId="1724BAC2" w14:textId="77777777" w:rsidR="006260A9" w:rsidRPr="00622CF5" w:rsidRDefault="006260A9" w:rsidP="006260A9">
      <w:pPr>
        <w:pStyle w:val="EndNoteBibliography"/>
        <w:spacing w:after="240"/>
        <w:ind w:left="1440" w:hanging="1440"/>
        <w:rPr>
          <w:noProof/>
        </w:rPr>
      </w:pPr>
      <w:bookmarkStart w:id="224" w:name="_ENREF_8"/>
      <w:r w:rsidRPr="00622CF5">
        <w:rPr>
          <w:noProof/>
        </w:rPr>
        <w:t xml:space="preserve">Bronk, D. A., Glibert, P. M., &amp; Ward, B. B. (1994). Nitrogen uptake, dissolved organic nitrogen release, and new production. </w:t>
      </w:r>
      <w:r w:rsidRPr="00622CF5">
        <w:rPr>
          <w:i/>
          <w:noProof/>
        </w:rPr>
        <w:t>Science, 265</w:t>
      </w:r>
      <w:r w:rsidRPr="00622CF5">
        <w:rPr>
          <w:noProof/>
        </w:rPr>
        <w:t xml:space="preserve">(5180), 1843-1846. </w:t>
      </w:r>
      <w:bookmarkEnd w:id="224"/>
    </w:p>
    <w:p w14:paraId="2B56BE4E" w14:textId="77777777" w:rsidR="006260A9" w:rsidRPr="00622CF5" w:rsidRDefault="006260A9" w:rsidP="006260A9">
      <w:pPr>
        <w:pStyle w:val="EndNoteBibliography"/>
        <w:spacing w:after="240"/>
        <w:ind w:left="1440" w:hanging="1440"/>
        <w:rPr>
          <w:noProof/>
        </w:rPr>
      </w:pPr>
      <w:bookmarkStart w:id="225" w:name="_ENREF_9"/>
      <w:r w:rsidRPr="00622CF5">
        <w:rPr>
          <w:noProof/>
        </w:rPr>
        <w:t xml:space="preserve">Buesseler, K., Ball, L., Andrews, J., Benitez-Nelson, C., Belastock, R., Chai, F., &amp; Chao, Y. (1998). Upper ocean export of particulate organic carbon in the Arabian Sea derived from thorium-234. </w:t>
      </w:r>
      <w:r w:rsidRPr="00622CF5">
        <w:rPr>
          <w:i/>
          <w:noProof/>
        </w:rPr>
        <w:t>Deep-Sea Research II, 45</w:t>
      </w:r>
      <w:r w:rsidRPr="00622CF5">
        <w:rPr>
          <w:noProof/>
        </w:rPr>
        <w:t xml:space="preserve">(10-11), 2461-2487. </w:t>
      </w:r>
      <w:bookmarkEnd w:id="225"/>
    </w:p>
    <w:p w14:paraId="5AB8F5CD" w14:textId="77777777" w:rsidR="006260A9" w:rsidRPr="00622CF5" w:rsidRDefault="006260A9" w:rsidP="006260A9">
      <w:pPr>
        <w:pStyle w:val="EndNoteBibliography"/>
        <w:spacing w:after="240"/>
        <w:ind w:left="1440" w:hanging="1440"/>
        <w:rPr>
          <w:noProof/>
        </w:rPr>
      </w:pPr>
      <w:bookmarkStart w:id="226" w:name="_ENREF_10"/>
      <w:r w:rsidRPr="00622CF5">
        <w:rPr>
          <w:noProof/>
        </w:rPr>
        <w:lastRenderedPageBreak/>
        <w:t xml:space="preserve">Carlson, C. A., Ducklow, H. W., &amp; Michaels, A. F. (1994). Annual Flux of Dissolved Organic-Carbon from the Euphotic Zone in the Northwestern Sargasso Sea. </w:t>
      </w:r>
      <w:r w:rsidRPr="00622CF5">
        <w:rPr>
          <w:i/>
          <w:noProof/>
        </w:rPr>
        <w:t>Nature, 371</w:t>
      </w:r>
      <w:r w:rsidRPr="00622CF5">
        <w:rPr>
          <w:noProof/>
        </w:rPr>
        <w:t xml:space="preserve">(6496), 405-408. </w:t>
      </w:r>
      <w:bookmarkEnd w:id="226"/>
    </w:p>
    <w:p w14:paraId="66F938B0" w14:textId="77777777" w:rsidR="006260A9" w:rsidRPr="00622CF5" w:rsidRDefault="006260A9" w:rsidP="006260A9">
      <w:pPr>
        <w:pStyle w:val="EndNoteBibliography"/>
        <w:spacing w:after="240"/>
        <w:ind w:left="1440" w:hanging="1440"/>
        <w:rPr>
          <w:noProof/>
        </w:rPr>
      </w:pPr>
      <w:bookmarkStart w:id="227" w:name="_ENREF_11"/>
      <w:r w:rsidRPr="00622CF5">
        <w:rPr>
          <w:noProof/>
        </w:rPr>
        <w:t xml:space="preserve">Cassar, N., Barnett, B. A., Bender, M. L., Kaiser, J., Hamme, R. C., &amp; Tilbrook, B. (2009). Continuous high-frequency dissolved O2/Ar measurements by equilibrator inlet mass spectrometry. </w:t>
      </w:r>
      <w:r w:rsidRPr="00622CF5">
        <w:rPr>
          <w:i/>
          <w:noProof/>
        </w:rPr>
        <w:t>Analytical Chemistry, 81</w:t>
      </w:r>
      <w:r w:rsidRPr="00622CF5">
        <w:rPr>
          <w:noProof/>
        </w:rPr>
        <w:t xml:space="preserve">(5), 1855-1864. </w:t>
      </w:r>
      <w:bookmarkEnd w:id="227"/>
    </w:p>
    <w:p w14:paraId="65C68A18" w14:textId="77777777" w:rsidR="006260A9" w:rsidRPr="00622CF5" w:rsidRDefault="006260A9" w:rsidP="006260A9">
      <w:pPr>
        <w:pStyle w:val="EndNoteBibliography"/>
        <w:spacing w:after="240"/>
        <w:ind w:left="1440" w:hanging="1440"/>
        <w:rPr>
          <w:noProof/>
        </w:rPr>
      </w:pPr>
      <w:bookmarkStart w:id="228" w:name="_ENREF_12"/>
      <w:r w:rsidRPr="00622CF5">
        <w:rPr>
          <w:noProof/>
        </w:rPr>
        <w:t xml:space="preserve">Chavez, F. P., &amp; Messie, M. (2009). A comparison of Eastern Boundary Upwelling Ecosystems. </w:t>
      </w:r>
      <w:r w:rsidRPr="00622CF5">
        <w:rPr>
          <w:i/>
          <w:noProof/>
        </w:rPr>
        <w:t>Progress in Oceanography, 83</w:t>
      </w:r>
      <w:r w:rsidRPr="00622CF5">
        <w:rPr>
          <w:noProof/>
        </w:rPr>
        <w:t xml:space="preserve">(1-4), 80-96. </w:t>
      </w:r>
      <w:bookmarkEnd w:id="228"/>
    </w:p>
    <w:p w14:paraId="53FFC14B" w14:textId="77777777" w:rsidR="006260A9" w:rsidRPr="00622CF5" w:rsidRDefault="006260A9" w:rsidP="006260A9">
      <w:pPr>
        <w:pStyle w:val="EndNoteBibliography"/>
        <w:spacing w:after="240"/>
        <w:ind w:left="1440" w:hanging="1440"/>
        <w:rPr>
          <w:noProof/>
        </w:rPr>
      </w:pPr>
      <w:bookmarkStart w:id="229" w:name="_ENREF_13"/>
      <w:r w:rsidRPr="00622CF5">
        <w:rPr>
          <w:noProof/>
        </w:rPr>
        <w:t xml:space="preserve">Collos, Y. (1998). Nitrate uptake, nitrite release and uptake, and new production estimates. </w:t>
      </w:r>
      <w:r w:rsidRPr="00622CF5">
        <w:rPr>
          <w:i/>
          <w:noProof/>
        </w:rPr>
        <w:t>Marine Ecology Progress Series, 171</w:t>
      </w:r>
      <w:r w:rsidRPr="00622CF5">
        <w:rPr>
          <w:noProof/>
        </w:rPr>
        <w:t xml:space="preserve">, 293-301. </w:t>
      </w:r>
      <w:bookmarkEnd w:id="229"/>
    </w:p>
    <w:p w14:paraId="21AE4517" w14:textId="77777777" w:rsidR="006260A9" w:rsidRPr="00622CF5" w:rsidRDefault="006260A9" w:rsidP="006260A9">
      <w:pPr>
        <w:pStyle w:val="EndNoteBibliography"/>
        <w:spacing w:after="240"/>
        <w:ind w:left="1440" w:hanging="1440"/>
        <w:rPr>
          <w:noProof/>
        </w:rPr>
      </w:pPr>
      <w:bookmarkStart w:id="230" w:name="_ENREF_14"/>
      <w:r w:rsidRPr="00622CF5">
        <w:rPr>
          <w:noProof/>
        </w:rPr>
        <w:t xml:space="preserve">Ducklow, H. W., Steinberg, D. K., &amp; Buesseler, K. O. (2001). Upper ocean carbon export and the biological pump. . </w:t>
      </w:r>
      <w:r w:rsidRPr="00622CF5">
        <w:rPr>
          <w:i/>
          <w:noProof/>
        </w:rPr>
        <w:t>Oceanography 14</w:t>
      </w:r>
      <w:r w:rsidRPr="00622CF5">
        <w:rPr>
          <w:noProof/>
        </w:rPr>
        <w:t xml:space="preserve">(4), 0–58. </w:t>
      </w:r>
      <w:bookmarkEnd w:id="230"/>
    </w:p>
    <w:p w14:paraId="1B8AA6C1" w14:textId="77777777" w:rsidR="006260A9" w:rsidRPr="00622CF5" w:rsidRDefault="006260A9" w:rsidP="006260A9">
      <w:pPr>
        <w:pStyle w:val="EndNoteBibliography"/>
        <w:spacing w:after="240"/>
        <w:ind w:left="1440" w:hanging="1440"/>
        <w:rPr>
          <w:noProof/>
        </w:rPr>
      </w:pPr>
      <w:bookmarkStart w:id="231" w:name="_ENREF_15"/>
      <w:r w:rsidRPr="00622CF5">
        <w:rPr>
          <w:noProof/>
        </w:rPr>
        <w:t xml:space="preserve">Ducklow, H. W., Stukel, M. R., Eveleth, R., Doney, S. C., Jickells, T., Schofield, O., et al. (2018). Spring-summer net community production, new production, particle export and related water column biogeochemical processes in the marginal sea ice zone of the Western Antarctic Peninsula 2012-2014. </w:t>
      </w:r>
      <w:r w:rsidRPr="00622CF5">
        <w:rPr>
          <w:i/>
          <w:noProof/>
        </w:rPr>
        <w:t>Philosophical Transactions of the Royal Society a-Mathematical Physical and Engineering Sciences, 376</w:t>
      </w:r>
      <w:r w:rsidRPr="00622CF5">
        <w:rPr>
          <w:noProof/>
        </w:rPr>
        <w:t xml:space="preserve">(2122). </w:t>
      </w:r>
      <w:bookmarkEnd w:id="231"/>
    </w:p>
    <w:p w14:paraId="6C810C61" w14:textId="77777777" w:rsidR="006260A9" w:rsidRPr="00622CF5" w:rsidRDefault="006260A9" w:rsidP="006260A9">
      <w:pPr>
        <w:pStyle w:val="EndNoteBibliography"/>
        <w:spacing w:after="240"/>
        <w:ind w:left="1440" w:hanging="1440"/>
        <w:rPr>
          <w:noProof/>
        </w:rPr>
      </w:pPr>
      <w:bookmarkStart w:id="232" w:name="_ENREF_16"/>
      <w:r w:rsidRPr="00622CF5">
        <w:rPr>
          <w:noProof/>
        </w:rPr>
        <w:t xml:space="preserve">Dugdale, R. C. (1972). Chemical oceanography and primary productivity in upwelling regions. </w:t>
      </w:r>
      <w:r w:rsidRPr="00622CF5">
        <w:rPr>
          <w:i/>
          <w:noProof/>
        </w:rPr>
        <w:t>Geoforum, 3</w:t>
      </w:r>
      <w:r w:rsidRPr="00622CF5">
        <w:rPr>
          <w:noProof/>
        </w:rPr>
        <w:t xml:space="preserve">(3), 47-61. </w:t>
      </w:r>
      <w:bookmarkEnd w:id="232"/>
    </w:p>
    <w:p w14:paraId="7298004E" w14:textId="77777777" w:rsidR="006260A9" w:rsidRPr="00622CF5" w:rsidRDefault="006260A9" w:rsidP="006260A9">
      <w:pPr>
        <w:pStyle w:val="EndNoteBibliography"/>
        <w:spacing w:after="240"/>
        <w:ind w:left="1440" w:hanging="1440"/>
        <w:rPr>
          <w:noProof/>
        </w:rPr>
      </w:pPr>
      <w:bookmarkStart w:id="233" w:name="_ENREF_17"/>
      <w:r w:rsidRPr="00622CF5">
        <w:rPr>
          <w:noProof/>
        </w:rPr>
        <w:t xml:space="preserve">Dugdale, R. C., &amp; Goering, J. J. (1967). Uptake of New and Regenerated Forms of Nitrogen in Primary Productivity. </w:t>
      </w:r>
      <w:r w:rsidRPr="00622CF5">
        <w:rPr>
          <w:i/>
          <w:noProof/>
        </w:rPr>
        <w:t>Limnology and Oceanography, 12</w:t>
      </w:r>
      <w:r w:rsidRPr="00622CF5">
        <w:rPr>
          <w:noProof/>
        </w:rPr>
        <w:t xml:space="preserve">(2), 196-206. </w:t>
      </w:r>
      <w:bookmarkEnd w:id="233"/>
    </w:p>
    <w:p w14:paraId="2CA8592E" w14:textId="77777777" w:rsidR="006260A9" w:rsidRPr="00622CF5" w:rsidRDefault="006260A9" w:rsidP="006260A9">
      <w:pPr>
        <w:pStyle w:val="EndNoteBibliography"/>
        <w:spacing w:after="240"/>
        <w:ind w:left="1440" w:hanging="1440"/>
        <w:rPr>
          <w:noProof/>
        </w:rPr>
      </w:pPr>
      <w:bookmarkStart w:id="234" w:name="_ENREF_18"/>
      <w:r w:rsidRPr="00622CF5">
        <w:rPr>
          <w:noProof/>
        </w:rPr>
        <w:t xml:space="preserve">Dugdale, R. C., &amp; Wilkerson, F. P. (1986). The Use of </w:t>
      </w:r>
      <w:r w:rsidRPr="00622CF5">
        <w:rPr>
          <w:noProof/>
          <w:vertAlign w:val="superscript"/>
        </w:rPr>
        <w:t>15</w:t>
      </w:r>
      <w:r w:rsidRPr="00622CF5">
        <w:rPr>
          <w:noProof/>
        </w:rPr>
        <w:t xml:space="preserve">N to Measure Nitrogen Uptake in Eutrophic Oceans - Experimental Considerations. </w:t>
      </w:r>
      <w:r w:rsidRPr="00622CF5">
        <w:rPr>
          <w:i/>
          <w:noProof/>
        </w:rPr>
        <w:t>Limnology and Oceanography, 31</w:t>
      </w:r>
      <w:r w:rsidRPr="00622CF5">
        <w:rPr>
          <w:noProof/>
        </w:rPr>
        <w:t xml:space="preserve">(4), 673-689. </w:t>
      </w:r>
      <w:bookmarkEnd w:id="234"/>
    </w:p>
    <w:p w14:paraId="4448684D" w14:textId="77777777" w:rsidR="006260A9" w:rsidRPr="00622CF5" w:rsidRDefault="006260A9" w:rsidP="006260A9">
      <w:pPr>
        <w:pStyle w:val="EndNoteBibliography"/>
        <w:spacing w:after="240"/>
        <w:ind w:left="1440" w:hanging="1440"/>
        <w:rPr>
          <w:noProof/>
        </w:rPr>
      </w:pPr>
      <w:bookmarkStart w:id="235" w:name="_ENREF_19"/>
      <w:r w:rsidRPr="00622CF5">
        <w:rPr>
          <w:noProof/>
        </w:rPr>
        <w:lastRenderedPageBreak/>
        <w:t xml:space="preserve">Dunne, J. P., Sarmiento, J. L., &amp; Gnanadesikan, A. (2007). A synthesis of global particle export from the surface ocean and cycling through the ocean interior and on the seafloor. </w:t>
      </w:r>
      <w:r w:rsidRPr="00622CF5">
        <w:rPr>
          <w:i/>
          <w:noProof/>
        </w:rPr>
        <w:t>Global Biogeochemical Cycles, 21</w:t>
      </w:r>
      <w:r w:rsidRPr="00622CF5">
        <w:rPr>
          <w:noProof/>
        </w:rPr>
        <w:t xml:space="preserve">(4). </w:t>
      </w:r>
      <w:bookmarkEnd w:id="235"/>
    </w:p>
    <w:p w14:paraId="1D2571BC" w14:textId="77777777" w:rsidR="006260A9" w:rsidRPr="00622CF5" w:rsidRDefault="006260A9" w:rsidP="006260A9">
      <w:pPr>
        <w:pStyle w:val="EndNoteBibliography"/>
        <w:spacing w:after="240"/>
        <w:ind w:left="1440" w:hanging="1440"/>
        <w:rPr>
          <w:noProof/>
        </w:rPr>
      </w:pPr>
      <w:bookmarkStart w:id="236" w:name="_ENREF_20"/>
      <w:r w:rsidRPr="00622CF5">
        <w:rPr>
          <w:noProof/>
        </w:rPr>
        <w:t xml:space="preserve">Eppley, R. W., &amp; Peterson, B. J. (1979). Particulate Organic-Matter Flux and Planktonic New Production in the Deep Ocean. </w:t>
      </w:r>
      <w:r w:rsidRPr="00622CF5">
        <w:rPr>
          <w:i/>
          <w:noProof/>
        </w:rPr>
        <w:t>Nature, 282</w:t>
      </w:r>
      <w:r w:rsidRPr="00622CF5">
        <w:rPr>
          <w:noProof/>
        </w:rPr>
        <w:t xml:space="preserve">(5740), 677-680. </w:t>
      </w:r>
      <w:bookmarkEnd w:id="236"/>
    </w:p>
    <w:p w14:paraId="63AA8EAA" w14:textId="77777777" w:rsidR="006260A9" w:rsidRPr="00622CF5" w:rsidRDefault="006260A9" w:rsidP="006260A9">
      <w:pPr>
        <w:pStyle w:val="EndNoteBibliography"/>
        <w:spacing w:after="240"/>
        <w:ind w:left="1440" w:hanging="1440"/>
        <w:rPr>
          <w:noProof/>
        </w:rPr>
      </w:pPr>
      <w:bookmarkStart w:id="237" w:name="_ENREF_21"/>
      <w:r w:rsidRPr="00622CF5">
        <w:rPr>
          <w:noProof/>
        </w:rPr>
        <w:t xml:space="preserve">Estapa, M. L., Siegel, D. A., Buesseler, K. O., Stanley, R. H. R., Lomas, M. W., &amp; Nelson, N. B. (2015). Decoupling of net community and export production on submesoscales. </w:t>
      </w:r>
      <w:r w:rsidRPr="00622CF5">
        <w:rPr>
          <w:i/>
          <w:noProof/>
        </w:rPr>
        <w:t>Global Biogeochemical Cycles, 29</w:t>
      </w:r>
      <w:r w:rsidRPr="00622CF5">
        <w:rPr>
          <w:noProof/>
        </w:rPr>
        <w:t xml:space="preserve">(8), 1266-1282. </w:t>
      </w:r>
      <w:bookmarkEnd w:id="237"/>
    </w:p>
    <w:p w14:paraId="0BB894DB" w14:textId="77777777" w:rsidR="006260A9" w:rsidRPr="00622CF5" w:rsidRDefault="006260A9" w:rsidP="006260A9">
      <w:pPr>
        <w:pStyle w:val="EndNoteBibliography"/>
        <w:spacing w:after="240"/>
        <w:ind w:left="1440" w:hanging="1440"/>
        <w:rPr>
          <w:noProof/>
        </w:rPr>
      </w:pPr>
      <w:bookmarkStart w:id="238" w:name="_ENREF_22"/>
      <w:r w:rsidRPr="00622CF5">
        <w:rPr>
          <w:noProof/>
        </w:rPr>
        <w:t>Eveleth, R., Cassar, N., Doney, S. C., Munro, D. R., &amp; Sweeney, C. (2017). Biological and physical controls on O</w:t>
      </w:r>
      <w:r w:rsidRPr="00622CF5">
        <w:rPr>
          <w:noProof/>
          <w:vertAlign w:val="subscript"/>
        </w:rPr>
        <w:t>2</w:t>
      </w:r>
      <w:r w:rsidRPr="00622CF5">
        <w:rPr>
          <w:noProof/>
        </w:rPr>
        <w:t>/Ar, Ar and pCO</w:t>
      </w:r>
      <w:r w:rsidRPr="00622CF5">
        <w:rPr>
          <w:noProof/>
          <w:vertAlign w:val="subscript"/>
        </w:rPr>
        <w:t>2</w:t>
      </w:r>
      <w:r w:rsidRPr="00622CF5">
        <w:rPr>
          <w:noProof/>
        </w:rPr>
        <w:t xml:space="preserve"> variability at the Western Antarctic Peninsula and in the Drake Passage. </w:t>
      </w:r>
      <w:r w:rsidRPr="00622CF5">
        <w:rPr>
          <w:i/>
          <w:noProof/>
        </w:rPr>
        <w:t>Deep Sea Research II, 139</w:t>
      </w:r>
      <w:r w:rsidRPr="00622CF5">
        <w:rPr>
          <w:noProof/>
        </w:rPr>
        <w:t xml:space="preserve">, 77-88. </w:t>
      </w:r>
      <w:bookmarkEnd w:id="238"/>
    </w:p>
    <w:p w14:paraId="5790F61E" w14:textId="77777777" w:rsidR="006260A9" w:rsidRPr="00622CF5" w:rsidRDefault="006260A9" w:rsidP="006260A9">
      <w:pPr>
        <w:pStyle w:val="EndNoteBibliography"/>
        <w:spacing w:after="240"/>
        <w:ind w:left="1440" w:hanging="1440"/>
        <w:rPr>
          <w:noProof/>
        </w:rPr>
      </w:pPr>
      <w:bookmarkStart w:id="239" w:name="_ENREF_23"/>
      <w:r w:rsidRPr="00622CF5">
        <w:rPr>
          <w:noProof/>
        </w:rPr>
        <w:t xml:space="preserve">Falkowski, P. G., &amp; Kolber, Z. (1993). </w:t>
      </w:r>
      <w:r w:rsidRPr="00622CF5">
        <w:rPr>
          <w:i/>
          <w:noProof/>
        </w:rPr>
        <w:t>Estimation of Phytoplankton Photosynthesis by Active Fluorescence.</w:t>
      </w:r>
      <w:r w:rsidRPr="00622CF5">
        <w:rPr>
          <w:noProof/>
        </w:rPr>
        <w:t xml:space="preserve"> Paper presented at the Measurement of Primary Production from the Molecular to the Global Scale.</w:t>
      </w:r>
      <w:bookmarkEnd w:id="239"/>
    </w:p>
    <w:p w14:paraId="43B3C83D" w14:textId="77777777" w:rsidR="006260A9" w:rsidRPr="00622CF5" w:rsidRDefault="006260A9" w:rsidP="006260A9">
      <w:pPr>
        <w:pStyle w:val="EndNoteBibliography"/>
        <w:spacing w:after="240"/>
        <w:ind w:left="1440" w:hanging="1440"/>
        <w:rPr>
          <w:noProof/>
        </w:rPr>
      </w:pPr>
      <w:bookmarkStart w:id="240" w:name="_ENREF_24"/>
      <w:r w:rsidRPr="00622CF5">
        <w:rPr>
          <w:noProof/>
        </w:rPr>
        <w:t xml:space="preserve">Goldman, J. A. L., Kranz, S. A., Young, J. N., Tortell, P. D., Stanley, R. H. R., Bender, M. L., &amp; Morel, F. M. M. (2015). Gross and net production during the spring bloom along the Western Antarctic Peninsula. </w:t>
      </w:r>
      <w:r w:rsidRPr="00622CF5">
        <w:rPr>
          <w:i/>
          <w:noProof/>
        </w:rPr>
        <w:t>New Phytologist, 205</w:t>
      </w:r>
      <w:r w:rsidRPr="00622CF5">
        <w:rPr>
          <w:noProof/>
        </w:rPr>
        <w:t xml:space="preserve">(1), 182-191. </w:t>
      </w:r>
      <w:bookmarkEnd w:id="240"/>
    </w:p>
    <w:p w14:paraId="7BCB3C88" w14:textId="77777777" w:rsidR="006260A9" w:rsidRPr="00622CF5" w:rsidRDefault="006260A9" w:rsidP="006260A9">
      <w:pPr>
        <w:pStyle w:val="EndNoteBibliography"/>
        <w:spacing w:after="240"/>
        <w:ind w:left="1440" w:hanging="1440"/>
        <w:rPr>
          <w:noProof/>
        </w:rPr>
      </w:pPr>
      <w:bookmarkStart w:id="241" w:name="_ENREF_25"/>
      <w:r w:rsidRPr="00622CF5">
        <w:rPr>
          <w:noProof/>
        </w:rPr>
        <w:t xml:space="preserve">Gordon, L. I., Jennings, J. C., Ross, A. A., &amp; Krest, J. M. (1992). A suggested Protocol for Continuous Flow Automated Analysis of Seawater Nutrients in the WOCE Hydrographic Program and the Joint Global Ocean Fluxes Study </w:t>
      </w:r>
      <w:r w:rsidRPr="00622CF5">
        <w:rPr>
          <w:i/>
          <w:noProof/>
        </w:rPr>
        <w:t>Grp. Tech Rpt  OSU College of Oceanography Descr. Chem Oc., 92</w:t>
      </w:r>
      <w:r w:rsidRPr="00622CF5">
        <w:rPr>
          <w:noProof/>
        </w:rPr>
        <w:t xml:space="preserve">(1). </w:t>
      </w:r>
      <w:bookmarkEnd w:id="241"/>
    </w:p>
    <w:p w14:paraId="4541638C" w14:textId="77777777" w:rsidR="006260A9" w:rsidRPr="00622CF5" w:rsidRDefault="006260A9" w:rsidP="006260A9">
      <w:pPr>
        <w:pStyle w:val="EndNoteBibliography"/>
        <w:spacing w:after="240"/>
        <w:ind w:left="1440" w:hanging="1440"/>
        <w:rPr>
          <w:noProof/>
        </w:rPr>
      </w:pPr>
      <w:bookmarkStart w:id="242" w:name="_ENREF_26"/>
      <w:r w:rsidRPr="00622CF5">
        <w:rPr>
          <w:noProof/>
        </w:rPr>
        <w:t>Hamme, R. C., Cassar, N., Lance, V. P., Vaillancourt, R. D., Bender, M. L., Strutton, P. G., et al. (2012). Dissolved O</w:t>
      </w:r>
      <w:r w:rsidRPr="00622CF5">
        <w:rPr>
          <w:noProof/>
          <w:vertAlign w:val="subscript"/>
        </w:rPr>
        <w:t>2</w:t>
      </w:r>
      <w:r w:rsidRPr="00622CF5">
        <w:rPr>
          <w:noProof/>
        </w:rPr>
        <w:t xml:space="preserve">/Ar and other methods reveal rapid changes in productivity during a Lagrangian experiment in the Southern Ocean. </w:t>
      </w:r>
      <w:r w:rsidRPr="00622CF5">
        <w:rPr>
          <w:i/>
          <w:noProof/>
        </w:rPr>
        <w:t>Journal of Geophysical Research-Oceans, 117</w:t>
      </w:r>
      <w:r w:rsidRPr="00622CF5">
        <w:rPr>
          <w:noProof/>
        </w:rPr>
        <w:t xml:space="preserve">(C4). </w:t>
      </w:r>
      <w:bookmarkEnd w:id="242"/>
    </w:p>
    <w:p w14:paraId="0816BAE1" w14:textId="77777777" w:rsidR="006260A9" w:rsidRPr="00622CF5" w:rsidRDefault="006260A9" w:rsidP="006260A9">
      <w:pPr>
        <w:pStyle w:val="EndNoteBibliography"/>
        <w:spacing w:after="240"/>
        <w:ind w:left="1440" w:hanging="1440"/>
        <w:rPr>
          <w:noProof/>
        </w:rPr>
      </w:pPr>
      <w:bookmarkStart w:id="243" w:name="_ENREF_27"/>
      <w:r w:rsidRPr="00622CF5">
        <w:rPr>
          <w:noProof/>
        </w:rPr>
        <w:lastRenderedPageBreak/>
        <w:t xml:space="preserve">Harrison, W. G., Platt, T., &amp; Lewis, M. R. (1987). F-Ratio and Its Relationship to Ambient Nitrate Concentration in Coastal Waters. </w:t>
      </w:r>
      <w:r w:rsidRPr="00622CF5">
        <w:rPr>
          <w:i/>
          <w:noProof/>
        </w:rPr>
        <w:t>Journal of Plankton Research, 9</w:t>
      </w:r>
      <w:r w:rsidRPr="00622CF5">
        <w:rPr>
          <w:noProof/>
        </w:rPr>
        <w:t xml:space="preserve">(1), 235-248. </w:t>
      </w:r>
      <w:bookmarkEnd w:id="243"/>
    </w:p>
    <w:p w14:paraId="08507144" w14:textId="77777777" w:rsidR="006260A9" w:rsidRPr="00622CF5" w:rsidRDefault="006260A9" w:rsidP="006260A9">
      <w:pPr>
        <w:pStyle w:val="EndNoteBibliography"/>
        <w:spacing w:after="240"/>
        <w:ind w:left="1440" w:hanging="1440"/>
        <w:rPr>
          <w:noProof/>
        </w:rPr>
      </w:pPr>
      <w:bookmarkStart w:id="244" w:name="_ENREF_28"/>
      <w:r w:rsidRPr="00622CF5">
        <w:rPr>
          <w:noProof/>
        </w:rPr>
        <w:t xml:space="preserve">Hashimoto, S., Horimoto, N., Yamaguchi, Y., Ishimaru, T., &amp; Saino, T. (2005). Relationship between net and gross primary production in the Sagami Bay, Japan. </w:t>
      </w:r>
      <w:r w:rsidRPr="00622CF5">
        <w:rPr>
          <w:i/>
          <w:noProof/>
        </w:rPr>
        <w:t>Limnology and Oceanography, 50</w:t>
      </w:r>
      <w:r w:rsidRPr="00622CF5">
        <w:rPr>
          <w:noProof/>
        </w:rPr>
        <w:t xml:space="preserve">(6), 1830-1835. </w:t>
      </w:r>
      <w:bookmarkEnd w:id="244"/>
    </w:p>
    <w:p w14:paraId="40139FEC" w14:textId="77777777" w:rsidR="006260A9" w:rsidRPr="00622CF5" w:rsidRDefault="006260A9" w:rsidP="006260A9">
      <w:pPr>
        <w:pStyle w:val="EndNoteBibliography"/>
        <w:spacing w:after="240"/>
        <w:ind w:left="1440" w:hanging="1440"/>
        <w:rPr>
          <w:noProof/>
        </w:rPr>
      </w:pPr>
      <w:bookmarkStart w:id="245" w:name="_ENREF_29"/>
      <w:r w:rsidRPr="00622CF5">
        <w:rPr>
          <w:noProof/>
        </w:rPr>
        <w:t xml:space="preserve">Jacox, M. G., Hazen, E. L., Zaba, K. D., Rudnick, D. L., Edwards, C. A., Moore, A. M., &amp; Bograd, S. J. (2016). Impacts of the 2015-2016 El Nino on the California Current System: Early assessment and comparison to past events. </w:t>
      </w:r>
      <w:r w:rsidRPr="00622CF5">
        <w:rPr>
          <w:i/>
          <w:noProof/>
        </w:rPr>
        <w:t>Geophysical Research Letters, 43</w:t>
      </w:r>
      <w:r w:rsidRPr="00622CF5">
        <w:rPr>
          <w:noProof/>
        </w:rPr>
        <w:t xml:space="preserve">(13), 7072-7080. </w:t>
      </w:r>
      <w:bookmarkEnd w:id="245"/>
    </w:p>
    <w:p w14:paraId="2CE7E3DD" w14:textId="77777777" w:rsidR="006260A9" w:rsidRPr="00622CF5" w:rsidRDefault="006260A9" w:rsidP="006260A9">
      <w:pPr>
        <w:pStyle w:val="EndNoteBibliography"/>
        <w:spacing w:after="240"/>
        <w:ind w:left="1440" w:hanging="1440"/>
        <w:rPr>
          <w:noProof/>
        </w:rPr>
      </w:pPr>
      <w:bookmarkStart w:id="246" w:name="_ENREF_30"/>
      <w:r w:rsidRPr="00622CF5">
        <w:rPr>
          <w:noProof/>
        </w:rPr>
        <w:t xml:space="preserve">Kahru, M., Jacox, M. G., Lee, Z., Kudela, R. M., Manzano-Sarabia, M., &amp; Mitchell, B. G. (2015). Optimized multi-satellite merger of primary production estimates in the California Current using inherent optical properties. </w:t>
      </w:r>
      <w:r w:rsidRPr="00622CF5">
        <w:rPr>
          <w:i/>
          <w:noProof/>
        </w:rPr>
        <w:t>Journal of Marine Systems, 147</w:t>
      </w:r>
      <w:r w:rsidRPr="00622CF5">
        <w:rPr>
          <w:noProof/>
        </w:rPr>
        <w:t xml:space="preserve">, 94-102. </w:t>
      </w:r>
      <w:bookmarkEnd w:id="246"/>
    </w:p>
    <w:p w14:paraId="471F1CC2" w14:textId="77777777" w:rsidR="006260A9" w:rsidRPr="00622CF5" w:rsidRDefault="006260A9" w:rsidP="006260A9">
      <w:pPr>
        <w:pStyle w:val="EndNoteBibliography"/>
        <w:spacing w:after="240"/>
        <w:ind w:left="1440" w:hanging="1440"/>
        <w:rPr>
          <w:noProof/>
        </w:rPr>
      </w:pPr>
      <w:bookmarkStart w:id="247" w:name="_ENREF_31"/>
      <w:r w:rsidRPr="00622CF5">
        <w:rPr>
          <w:noProof/>
        </w:rPr>
        <w:t xml:space="preserve">Kanda, J., Itoh, T., Ishikawa, D., &amp; Watanabe, Y. (2003). Environmental control of nitrate uptake in the East China Sea. </w:t>
      </w:r>
      <w:r w:rsidRPr="00622CF5">
        <w:rPr>
          <w:i/>
          <w:noProof/>
        </w:rPr>
        <w:t>Deep-Sea Research II, 50</w:t>
      </w:r>
      <w:r w:rsidRPr="00622CF5">
        <w:rPr>
          <w:noProof/>
        </w:rPr>
        <w:t xml:space="preserve">(2), 403-422. </w:t>
      </w:r>
      <w:bookmarkEnd w:id="247"/>
    </w:p>
    <w:p w14:paraId="640A7D64" w14:textId="77777777" w:rsidR="006260A9" w:rsidRPr="00622CF5" w:rsidRDefault="006260A9" w:rsidP="006260A9">
      <w:pPr>
        <w:pStyle w:val="EndNoteBibliography"/>
        <w:spacing w:after="240"/>
        <w:ind w:left="1440" w:hanging="1440"/>
        <w:rPr>
          <w:noProof/>
        </w:rPr>
      </w:pPr>
      <w:bookmarkStart w:id="248" w:name="_ENREF_32"/>
      <w:r w:rsidRPr="00622CF5">
        <w:rPr>
          <w:noProof/>
        </w:rPr>
        <w:t xml:space="preserve">Kelly, T. B., Davison, P. C., Goericke, R., Landry, M. R., Ohman, M. D., &amp; Stukel, M. R. (2019). The Importance of Mesozooplankton Diel Vertical Migration for Sustaining a Mesopelagic Food Web. </w:t>
      </w:r>
      <w:r w:rsidRPr="00622CF5">
        <w:rPr>
          <w:i/>
          <w:noProof/>
        </w:rPr>
        <w:t>bioRxiv</w:t>
      </w:r>
      <w:r w:rsidRPr="00622CF5">
        <w:rPr>
          <w:noProof/>
        </w:rPr>
        <w:t xml:space="preserve">, 642975. </w:t>
      </w:r>
      <w:bookmarkEnd w:id="248"/>
    </w:p>
    <w:p w14:paraId="6B75BF55" w14:textId="77777777" w:rsidR="006260A9" w:rsidRPr="00622CF5" w:rsidRDefault="006260A9" w:rsidP="006260A9">
      <w:pPr>
        <w:pStyle w:val="EndNoteBibliography"/>
        <w:spacing w:after="240"/>
        <w:ind w:left="1440" w:hanging="1440"/>
        <w:rPr>
          <w:noProof/>
        </w:rPr>
      </w:pPr>
      <w:bookmarkStart w:id="249" w:name="_ENREF_33"/>
      <w:r w:rsidRPr="00622CF5">
        <w:rPr>
          <w:noProof/>
        </w:rPr>
        <w:t xml:space="preserve">Kelly, T. B., Goericke, R., Kahru, M., Song, H., &amp; Stukel, M. R. (2018). CCE II: Spatial and interannual variability in export efficiency and the biological pump in an eastern boundary current upwelling system with substantial lateral advection. </w:t>
      </w:r>
      <w:r w:rsidRPr="00622CF5">
        <w:rPr>
          <w:i/>
          <w:noProof/>
        </w:rPr>
        <w:t>Deep-Sea Research I 140</w:t>
      </w:r>
      <w:r w:rsidRPr="00622CF5">
        <w:rPr>
          <w:noProof/>
        </w:rPr>
        <w:t xml:space="preserve">, 14-25. </w:t>
      </w:r>
      <w:bookmarkEnd w:id="249"/>
    </w:p>
    <w:p w14:paraId="0980FCE5" w14:textId="77777777" w:rsidR="006260A9" w:rsidRPr="00622CF5" w:rsidRDefault="006260A9" w:rsidP="006260A9">
      <w:pPr>
        <w:pStyle w:val="EndNoteBibliography"/>
        <w:spacing w:after="240"/>
        <w:ind w:left="1440" w:hanging="1440"/>
        <w:rPr>
          <w:noProof/>
        </w:rPr>
      </w:pPr>
      <w:bookmarkStart w:id="250" w:name="_ENREF_34"/>
      <w:r w:rsidRPr="00622CF5">
        <w:rPr>
          <w:noProof/>
        </w:rPr>
        <w:t xml:space="preserve">Knauer, G. A., Martin, J. H., &amp; Bruland, K. W. (1979). Fluxes of Particulate Carbon, Nitrogen, and Phosphorus in the Upper Water Column of the Northeast Pacific. </w:t>
      </w:r>
      <w:r w:rsidRPr="00622CF5">
        <w:rPr>
          <w:i/>
          <w:noProof/>
        </w:rPr>
        <w:t>Deep-Sea Research I 26</w:t>
      </w:r>
      <w:r w:rsidRPr="00622CF5">
        <w:rPr>
          <w:noProof/>
        </w:rPr>
        <w:t xml:space="preserve">(1), 97-108. </w:t>
      </w:r>
      <w:bookmarkEnd w:id="250"/>
    </w:p>
    <w:p w14:paraId="416CE21C" w14:textId="77777777" w:rsidR="006260A9" w:rsidRPr="00622CF5" w:rsidRDefault="006260A9" w:rsidP="006260A9">
      <w:pPr>
        <w:pStyle w:val="EndNoteBibliography"/>
        <w:spacing w:after="240"/>
        <w:ind w:left="1440" w:hanging="1440"/>
        <w:rPr>
          <w:noProof/>
        </w:rPr>
      </w:pPr>
      <w:bookmarkStart w:id="251" w:name="_ENREF_35"/>
      <w:r w:rsidRPr="00622CF5">
        <w:rPr>
          <w:noProof/>
        </w:rPr>
        <w:lastRenderedPageBreak/>
        <w:t xml:space="preserve">Kolber, Z., &amp; Falkowski, P. G. (1993). Use of Active Fluorescence to Estimate Phytoplankton Photosynthesis in-Situ. </w:t>
      </w:r>
      <w:r w:rsidRPr="00622CF5">
        <w:rPr>
          <w:i/>
          <w:noProof/>
        </w:rPr>
        <w:t>Limnology and Oceanography, 38</w:t>
      </w:r>
      <w:r w:rsidRPr="00622CF5">
        <w:rPr>
          <w:noProof/>
        </w:rPr>
        <w:t xml:space="preserve">(8), 1646-1665. </w:t>
      </w:r>
      <w:bookmarkEnd w:id="251"/>
    </w:p>
    <w:p w14:paraId="68D43705" w14:textId="77777777" w:rsidR="006260A9" w:rsidRPr="00622CF5" w:rsidRDefault="006260A9" w:rsidP="006260A9">
      <w:pPr>
        <w:pStyle w:val="EndNoteBibliography"/>
        <w:spacing w:after="240"/>
        <w:ind w:left="1440" w:hanging="1440"/>
        <w:rPr>
          <w:noProof/>
        </w:rPr>
      </w:pPr>
      <w:bookmarkStart w:id="252" w:name="_ENREF_36"/>
      <w:r w:rsidRPr="00622CF5">
        <w:rPr>
          <w:noProof/>
        </w:rPr>
        <w:t xml:space="preserve">Kolber, Z. S., Barber, R. T., Coale, K. H., Fitzwater, S. E., Greene, R. M., Johnson, K. S., et al. (1994). Iron Limitation of Phytoplankton Photosynthesis in the Equatorial Pacific-Ocean. </w:t>
      </w:r>
      <w:r w:rsidRPr="00622CF5">
        <w:rPr>
          <w:i/>
          <w:noProof/>
        </w:rPr>
        <w:t>Nature, 371</w:t>
      </w:r>
      <w:r w:rsidRPr="00622CF5">
        <w:rPr>
          <w:noProof/>
        </w:rPr>
        <w:t xml:space="preserve">(6493), 145-149. </w:t>
      </w:r>
      <w:bookmarkEnd w:id="252"/>
    </w:p>
    <w:p w14:paraId="0C85C5BB" w14:textId="77777777" w:rsidR="006260A9" w:rsidRPr="00622CF5" w:rsidRDefault="006260A9" w:rsidP="006260A9">
      <w:pPr>
        <w:pStyle w:val="EndNoteBibliography"/>
        <w:spacing w:after="240"/>
        <w:ind w:left="1440" w:hanging="1440"/>
        <w:rPr>
          <w:noProof/>
        </w:rPr>
      </w:pPr>
      <w:bookmarkStart w:id="253" w:name="_ENREF_37"/>
      <w:r w:rsidRPr="00622CF5">
        <w:rPr>
          <w:noProof/>
        </w:rPr>
        <w:t>Kranz, S. A., Levitan, O., Richter, K.-U., Prasil, O., Berman-Frank, I., &amp; Rost, B. (2010). Combined effects of CO</w:t>
      </w:r>
      <w:r w:rsidRPr="00622CF5">
        <w:rPr>
          <w:noProof/>
          <w:vertAlign w:val="subscript"/>
        </w:rPr>
        <w:t>2</w:t>
      </w:r>
      <w:r w:rsidRPr="00622CF5">
        <w:rPr>
          <w:noProof/>
        </w:rPr>
        <w:t xml:space="preserve"> and light on the N</w:t>
      </w:r>
      <w:r w:rsidRPr="00622CF5">
        <w:rPr>
          <w:noProof/>
          <w:vertAlign w:val="subscript"/>
        </w:rPr>
        <w:t>2</w:t>
      </w:r>
      <w:r w:rsidRPr="00622CF5">
        <w:rPr>
          <w:noProof/>
        </w:rPr>
        <w:t xml:space="preserve">-fixing cyanobacterium </w:t>
      </w:r>
      <w:r w:rsidRPr="00622CF5">
        <w:rPr>
          <w:i/>
          <w:noProof/>
        </w:rPr>
        <w:t xml:space="preserve">Trichodesmium </w:t>
      </w:r>
      <w:r w:rsidRPr="00622CF5">
        <w:rPr>
          <w:noProof/>
        </w:rPr>
        <w:t xml:space="preserve">IMS101: Physiological responses. </w:t>
      </w:r>
      <w:r w:rsidRPr="00622CF5">
        <w:rPr>
          <w:i/>
          <w:noProof/>
        </w:rPr>
        <w:t>Plant Physiology 154</w:t>
      </w:r>
      <w:r w:rsidRPr="00622CF5">
        <w:rPr>
          <w:noProof/>
        </w:rPr>
        <w:t xml:space="preserve">(1), 334-345. </w:t>
      </w:r>
      <w:bookmarkEnd w:id="253"/>
    </w:p>
    <w:p w14:paraId="7A1C97DB" w14:textId="77777777" w:rsidR="006260A9" w:rsidRPr="00622CF5" w:rsidRDefault="006260A9" w:rsidP="006260A9">
      <w:pPr>
        <w:pStyle w:val="EndNoteBibliography"/>
        <w:spacing w:after="240"/>
        <w:ind w:left="1440" w:hanging="1440"/>
        <w:rPr>
          <w:noProof/>
        </w:rPr>
      </w:pPr>
      <w:bookmarkStart w:id="254" w:name="_ENREF_38"/>
      <w:r w:rsidRPr="00622CF5">
        <w:rPr>
          <w:noProof/>
        </w:rPr>
        <w:t xml:space="preserve">Kudela, R. M., Banas, N. S., Barth, J. A., Frame, E. R., Jay, D. A., Largier, J. L., et al. (2008). New Insights into the Controls and Mechanisms of Plankton Productivity in Coastal Upwelling Waters of the Northern California Current System. </w:t>
      </w:r>
      <w:r w:rsidRPr="00622CF5">
        <w:rPr>
          <w:i/>
          <w:noProof/>
        </w:rPr>
        <w:t>Oceanography, 21</w:t>
      </w:r>
      <w:r w:rsidRPr="00622CF5">
        <w:rPr>
          <w:noProof/>
        </w:rPr>
        <w:t xml:space="preserve">(4), 46-59. </w:t>
      </w:r>
      <w:bookmarkEnd w:id="254"/>
    </w:p>
    <w:p w14:paraId="09D60FE1" w14:textId="77777777" w:rsidR="006260A9" w:rsidRPr="00622CF5" w:rsidRDefault="006260A9" w:rsidP="006260A9">
      <w:pPr>
        <w:pStyle w:val="EndNoteBibliography"/>
        <w:spacing w:after="240"/>
        <w:ind w:left="1440" w:hanging="1440"/>
        <w:rPr>
          <w:noProof/>
        </w:rPr>
      </w:pPr>
      <w:bookmarkStart w:id="255" w:name="_ENREF_39"/>
      <w:r w:rsidRPr="00622CF5">
        <w:rPr>
          <w:noProof/>
        </w:rPr>
        <w:t xml:space="preserve">Kumar, N., Anderson, R. F., Mortlock, R. A., Froelich, P. N., Kubik, P., Dittrichhannen, B., &amp; Suter, M. (1995). Increased Biological Productivity and Export Production in the Glacial Southern-Ocean. </w:t>
      </w:r>
      <w:r w:rsidRPr="00622CF5">
        <w:rPr>
          <w:i/>
          <w:noProof/>
        </w:rPr>
        <w:t>Nature, 378</w:t>
      </w:r>
      <w:r w:rsidRPr="00622CF5">
        <w:rPr>
          <w:noProof/>
        </w:rPr>
        <w:t xml:space="preserve">(6558), 675-680. </w:t>
      </w:r>
      <w:bookmarkEnd w:id="255"/>
    </w:p>
    <w:p w14:paraId="2DF67755" w14:textId="77777777" w:rsidR="006260A9" w:rsidRPr="00622CF5" w:rsidRDefault="006260A9" w:rsidP="006260A9">
      <w:pPr>
        <w:pStyle w:val="EndNoteBibliography"/>
        <w:spacing w:after="240"/>
        <w:ind w:left="1440" w:hanging="1440"/>
        <w:rPr>
          <w:noProof/>
        </w:rPr>
      </w:pPr>
      <w:bookmarkStart w:id="256" w:name="_ENREF_40"/>
      <w:r w:rsidRPr="00622CF5">
        <w:rPr>
          <w:noProof/>
        </w:rPr>
        <w:t xml:space="preserve">Landry, M. R., Brown, S. L., Rii, Y. M., Selph, K. E., Bidigare, R. R., Yang, E. J., &amp; Simmons, M. P. (2008). Depth-stratified phytoplankton dynamics in Cyclone Opal, a subtropical mesoscale eddy. </w:t>
      </w:r>
      <w:r w:rsidRPr="00622CF5">
        <w:rPr>
          <w:i/>
          <w:noProof/>
        </w:rPr>
        <w:t>Deep-Sea Research II, 55</w:t>
      </w:r>
      <w:r w:rsidRPr="00622CF5">
        <w:rPr>
          <w:noProof/>
        </w:rPr>
        <w:t xml:space="preserve">(10-13), 1348-1359. </w:t>
      </w:r>
      <w:bookmarkEnd w:id="256"/>
    </w:p>
    <w:p w14:paraId="51C50F91" w14:textId="77777777" w:rsidR="006260A9" w:rsidRPr="00622CF5" w:rsidRDefault="006260A9" w:rsidP="006260A9">
      <w:pPr>
        <w:pStyle w:val="EndNoteBibliography"/>
        <w:spacing w:after="240"/>
        <w:ind w:left="1440" w:hanging="1440"/>
        <w:rPr>
          <w:noProof/>
        </w:rPr>
      </w:pPr>
      <w:bookmarkStart w:id="257" w:name="_ENREF_41"/>
      <w:r w:rsidRPr="00622CF5">
        <w:rPr>
          <w:noProof/>
        </w:rPr>
        <w:t xml:space="preserve">Landry, M. R., Constantinou, J., Latasa, M., Brown, S. L., Bidigare, R. R., &amp; Ondrusek, M. E. (2000). Biological response to iron fertilization in the eastern equatorial Pacific (IronEx II). III. Dynamics of phytoplankton growth and microzooplankton grazing. </w:t>
      </w:r>
      <w:r w:rsidRPr="00622CF5">
        <w:rPr>
          <w:i/>
          <w:noProof/>
        </w:rPr>
        <w:t>Marine Ecology Progress Series, 201</w:t>
      </w:r>
      <w:r w:rsidRPr="00622CF5">
        <w:rPr>
          <w:noProof/>
        </w:rPr>
        <w:t xml:space="preserve">, 57-72. </w:t>
      </w:r>
      <w:bookmarkEnd w:id="257"/>
    </w:p>
    <w:p w14:paraId="7AFB1309" w14:textId="77777777" w:rsidR="006260A9" w:rsidRPr="00622CF5" w:rsidRDefault="006260A9" w:rsidP="006260A9">
      <w:pPr>
        <w:pStyle w:val="EndNoteBibliography"/>
        <w:spacing w:after="240"/>
        <w:ind w:left="1440" w:hanging="1440"/>
        <w:rPr>
          <w:noProof/>
        </w:rPr>
      </w:pPr>
      <w:bookmarkStart w:id="258" w:name="_ENREF_42"/>
      <w:r w:rsidRPr="00622CF5">
        <w:rPr>
          <w:noProof/>
        </w:rPr>
        <w:t xml:space="preserve">Landry, M. R., &amp; Hassett, R. P. (1982). Estimating the Grazing Impact of Marine Micro-Zooplankton. </w:t>
      </w:r>
      <w:r w:rsidRPr="00622CF5">
        <w:rPr>
          <w:i/>
          <w:noProof/>
        </w:rPr>
        <w:t>Marine Biology, 67</w:t>
      </w:r>
      <w:r w:rsidRPr="00622CF5">
        <w:rPr>
          <w:noProof/>
        </w:rPr>
        <w:t xml:space="preserve">(3), 283-288. </w:t>
      </w:r>
      <w:bookmarkEnd w:id="258"/>
    </w:p>
    <w:p w14:paraId="05B8D785" w14:textId="77777777" w:rsidR="006260A9" w:rsidRPr="00622CF5" w:rsidRDefault="006260A9" w:rsidP="006260A9">
      <w:pPr>
        <w:pStyle w:val="EndNoteBibliography"/>
        <w:spacing w:after="240"/>
        <w:ind w:left="1440" w:hanging="1440"/>
        <w:rPr>
          <w:noProof/>
        </w:rPr>
      </w:pPr>
      <w:bookmarkStart w:id="259" w:name="_ENREF_43"/>
      <w:r w:rsidRPr="00622CF5">
        <w:rPr>
          <w:noProof/>
        </w:rPr>
        <w:t xml:space="preserve">Landry, M. R., Ohman, M. D., Goericke, R., Stukel, M. R., Barbeau, K. A., Bundy, R., &amp; Kahru, M. (2012). Pelagic community responses to a deep-water front in the California </w:t>
      </w:r>
      <w:r w:rsidRPr="00622CF5">
        <w:rPr>
          <w:noProof/>
        </w:rPr>
        <w:lastRenderedPageBreak/>
        <w:t xml:space="preserve">Current Ecosystem: overview of the A-Front Study. </w:t>
      </w:r>
      <w:r w:rsidRPr="00622CF5">
        <w:rPr>
          <w:i/>
          <w:noProof/>
        </w:rPr>
        <w:t>Journal of Plankton Research, 34</w:t>
      </w:r>
      <w:r w:rsidRPr="00622CF5">
        <w:rPr>
          <w:noProof/>
        </w:rPr>
        <w:t xml:space="preserve">(9), 739-748. </w:t>
      </w:r>
      <w:bookmarkEnd w:id="259"/>
    </w:p>
    <w:p w14:paraId="75263C24" w14:textId="77777777" w:rsidR="006260A9" w:rsidRPr="00622CF5" w:rsidRDefault="006260A9" w:rsidP="006260A9">
      <w:pPr>
        <w:pStyle w:val="EndNoteBibliography"/>
        <w:spacing w:after="240"/>
        <w:ind w:left="1440" w:hanging="1440"/>
        <w:rPr>
          <w:noProof/>
        </w:rPr>
      </w:pPr>
      <w:bookmarkStart w:id="260" w:name="_ENREF_44"/>
      <w:r w:rsidRPr="00622CF5">
        <w:rPr>
          <w:noProof/>
        </w:rPr>
        <w:t xml:space="preserve">Landry, M. R., Selph, K. E., Decima, M., Gutierrez-Rodriguez, A., Stukel, M. R., Taylor, A. G., &amp; Pasulka, A. L. (2016). Phytoplankton production and grazing balances in the Costa Rica Dome. </w:t>
      </w:r>
      <w:r w:rsidRPr="00622CF5">
        <w:rPr>
          <w:i/>
          <w:noProof/>
        </w:rPr>
        <w:t>Journal of Plankton Research, 38</w:t>
      </w:r>
      <w:r w:rsidRPr="00622CF5">
        <w:rPr>
          <w:noProof/>
        </w:rPr>
        <w:t xml:space="preserve">(2), 366-379. </w:t>
      </w:r>
      <w:bookmarkEnd w:id="260"/>
    </w:p>
    <w:p w14:paraId="082AA1BD" w14:textId="77777777" w:rsidR="006260A9" w:rsidRPr="00622CF5" w:rsidRDefault="006260A9" w:rsidP="006260A9">
      <w:pPr>
        <w:pStyle w:val="EndNoteBibliography"/>
        <w:spacing w:after="240"/>
        <w:ind w:left="1440" w:hanging="1440"/>
        <w:rPr>
          <w:noProof/>
        </w:rPr>
      </w:pPr>
      <w:bookmarkStart w:id="261" w:name="_ENREF_45"/>
      <w:r w:rsidRPr="00622CF5">
        <w:rPr>
          <w:noProof/>
        </w:rPr>
        <w:t xml:space="preserve">Landry, M. R., Selph, K. E., Taylor, A. G., Decima, M., Balch, W. M., &amp; Bidigare, R. R. (2011a). Phytoplankton growth, grazing and production balances in the HNLC equatorial Pacific. </w:t>
      </w:r>
      <w:r w:rsidRPr="00622CF5">
        <w:rPr>
          <w:i/>
          <w:noProof/>
        </w:rPr>
        <w:t>Deep-Sea Research II, 58</w:t>
      </w:r>
      <w:r w:rsidRPr="00622CF5">
        <w:rPr>
          <w:noProof/>
        </w:rPr>
        <w:t xml:space="preserve">(3-4), 524-535. </w:t>
      </w:r>
      <w:bookmarkEnd w:id="261"/>
    </w:p>
    <w:p w14:paraId="7C8E65F3" w14:textId="77777777" w:rsidR="006260A9" w:rsidRPr="00622CF5" w:rsidRDefault="006260A9" w:rsidP="006260A9">
      <w:pPr>
        <w:pStyle w:val="EndNoteBibliography"/>
        <w:spacing w:after="240"/>
        <w:ind w:left="1440" w:hanging="1440"/>
        <w:rPr>
          <w:noProof/>
        </w:rPr>
      </w:pPr>
      <w:bookmarkStart w:id="262" w:name="_ENREF_46"/>
      <w:r w:rsidRPr="00622CF5">
        <w:rPr>
          <w:noProof/>
        </w:rPr>
        <w:t xml:space="preserve">Landry, M. R., Selph, K. E., &amp; Yang, E. J. (2011b). Decoupled phytoplankton growth and microzooplankton grazing in the deep euphotic zone of the eastern equatorial Pacific. </w:t>
      </w:r>
      <w:r w:rsidRPr="00622CF5">
        <w:rPr>
          <w:i/>
          <w:noProof/>
        </w:rPr>
        <w:t>Marine Ecology Progress Series, 421</w:t>
      </w:r>
      <w:r w:rsidRPr="00622CF5">
        <w:rPr>
          <w:noProof/>
        </w:rPr>
        <w:t xml:space="preserve">, 13-24. </w:t>
      </w:r>
      <w:bookmarkEnd w:id="262"/>
    </w:p>
    <w:p w14:paraId="318D0431" w14:textId="77777777" w:rsidR="006260A9" w:rsidRPr="00622CF5" w:rsidRDefault="006260A9" w:rsidP="006260A9">
      <w:pPr>
        <w:pStyle w:val="EndNoteBibliography"/>
        <w:spacing w:after="240"/>
        <w:ind w:left="1440" w:hanging="1440"/>
        <w:rPr>
          <w:noProof/>
        </w:rPr>
      </w:pPr>
      <w:bookmarkStart w:id="263" w:name="_ENREF_47"/>
      <w:r w:rsidRPr="00622CF5">
        <w:rPr>
          <w:noProof/>
        </w:rPr>
        <w:t xml:space="preserve">Lawrenz, E., Silsbe, G., Capuzzo, E., Ylostalo, P., Forster, R. M., Simis, S. G. H., et al. (2013). Predicting the Electron Requirement for Carbon Fixation in Seas and Oceans. </w:t>
      </w:r>
      <w:r w:rsidRPr="00622CF5">
        <w:rPr>
          <w:i/>
          <w:noProof/>
        </w:rPr>
        <w:t>PLoS ONE, 8</w:t>
      </w:r>
      <w:r w:rsidRPr="00622CF5">
        <w:rPr>
          <w:noProof/>
        </w:rPr>
        <w:t xml:space="preserve">(3). </w:t>
      </w:r>
      <w:bookmarkEnd w:id="263"/>
    </w:p>
    <w:p w14:paraId="4D956A0D" w14:textId="77777777" w:rsidR="006260A9" w:rsidRPr="00622CF5" w:rsidRDefault="006260A9" w:rsidP="006260A9">
      <w:pPr>
        <w:pStyle w:val="EndNoteBibliography"/>
        <w:spacing w:after="240"/>
        <w:ind w:left="1440" w:hanging="1440"/>
        <w:rPr>
          <w:noProof/>
        </w:rPr>
      </w:pPr>
      <w:bookmarkStart w:id="264" w:name="_ENREF_48"/>
      <w:r w:rsidRPr="00622CF5">
        <w:rPr>
          <w:noProof/>
        </w:rPr>
        <w:t xml:space="preserve">Laws, E. A., Landry, M. R., Barber, R. T., Campbell, L., Dickson, M. L., &amp; Marra, J. (2000). Carbon cycling in primary production bottle incubations: inferences from grazing experiments and photosynthetic studies using (14)C and (18)O in the Arabian Sea. </w:t>
      </w:r>
      <w:r w:rsidRPr="00622CF5">
        <w:rPr>
          <w:i/>
          <w:noProof/>
        </w:rPr>
        <w:t>Deep-Sea Research II, 47</w:t>
      </w:r>
      <w:r w:rsidRPr="00622CF5">
        <w:rPr>
          <w:noProof/>
        </w:rPr>
        <w:t xml:space="preserve">(7-8), 1339-1352. </w:t>
      </w:r>
      <w:bookmarkEnd w:id="264"/>
    </w:p>
    <w:p w14:paraId="0F8B7027" w14:textId="77777777" w:rsidR="006260A9" w:rsidRPr="00622CF5" w:rsidRDefault="006260A9" w:rsidP="006260A9">
      <w:pPr>
        <w:pStyle w:val="EndNoteBibliography"/>
        <w:spacing w:after="240"/>
        <w:ind w:left="1440" w:hanging="1440"/>
        <w:rPr>
          <w:noProof/>
        </w:rPr>
      </w:pPr>
      <w:bookmarkStart w:id="265" w:name="_ENREF_49"/>
      <w:r w:rsidRPr="00622CF5">
        <w:rPr>
          <w:noProof/>
        </w:rPr>
        <w:t xml:space="preserve">Li, Q. P., Franks, P. J. S., Landry, M. R., Goericke, R., &amp; Taylor, A. G. (2010). Modeling phytoplankton growth rates and chlorophyll to carbon ratios in California coastal and pelagic ecosystems. </w:t>
      </w:r>
      <w:r w:rsidRPr="00622CF5">
        <w:rPr>
          <w:i/>
          <w:noProof/>
        </w:rPr>
        <w:t>Journal of Geophysical Research-Biogeosciences, 115</w:t>
      </w:r>
      <w:r w:rsidRPr="00622CF5">
        <w:rPr>
          <w:noProof/>
        </w:rPr>
        <w:t xml:space="preserve">. </w:t>
      </w:r>
      <w:bookmarkEnd w:id="265"/>
    </w:p>
    <w:p w14:paraId="1120E366" w14:textId="77777777" w:rsidR="006260A9" w:rsidRPr="00622CF5" w:rsidRDefault="006260A9" w:rsidP="006260A9">
      <w:pPr>
        <w:pStyle w:val="EndNoteBibliography"/>
        <w:spacing w:after="240"/>
        <w:ind w:left="1440" w:hanging="1440"/>
        <w:rPr>
          <w:noProof/>
        </w:rPr>
      </w:pPr>
      <w:bookmarkStart w:id="266" w:name="_ENREF_50"/>
      <w:r w:rsidRPr="00622CF5">
        <w:rPr>
          <w:noProof/>
        </w:rPr>
        <w:t xml:space="preserve">Li, Z. C., &amp; Cassar, N. (2017). A mechanistic model of an upper bound on oceanic carbon export as a function of mixed layer depth and temperature. </w:t>
      </w:r>
      <w:r w:rsidRPr="00622CF5">
        <w:rPr>
          <w:i/>
          <w:noProof/>
        </w:rPr>
        <w:t>Biogeosciences, 14</w:t>
      </w:r>
      <w:r w:rsidRPr="00622CF5">
        <w:rPr>
          <w:noProof/>
        </w:rPr>
        <w:t xml:space="preserve">(22), 5015-5027. </w:t>
      </w:r>
      <w:bookmarkEnd w:id="266"/>
    </w:p>
    <w:p w14:paraId="33DD916A" w14:textId="77777777" w:rsidR="006260A9" w:rsidRPr="00622CF5" w:rsidRDefault="006260A9" w:rsidP="006260A9">
      <w:pPr>
        <w:pStyle w:val="EndNoteBibliography"/>
        <w:spacing w:after="240"/>
        <w:ind w:left="1440" w:hanging="1440"/>
        <w:rPr>
          <w:noProof/>
        </w:rPr>
      </w:pPr>
      <w:bookmarkStart w:id="267" w:name="_ENREF_51"/>
      <w:r w:rsidRPr="00622CF5">
        <w:rPr>
          <w:noProof/>
        </w:rPr>
        <w:t xml:space="preserve">Lipschultz, F. (2001). A time-series assessment of the nitrogen cycle at BATS. </w:t>
      </w:r>
      <w:r w:rsidRPr="00622CF5">
        <w:rPr>
          <w:i/>
          <w:noProof/>
        </w:rPr>
        <w:t>Deep-Sea Research II, 48</w:t>
      </w:r>
      <w:r w:rsidRPr="00622CF5">
        <w:rPr>
          <w:noProof/>
        </w:rPr>
        <w:t xml:space="preserve">(8-9), 1897-1924. </w:t>
      </w:r>
      <w:bookmarkEnd w:id="267"/>
    </w:p>
    <w:p w14:paraId="2206B674" w14:textId="77777777" w:rsidR="006260A9" w:rsidRPr="00622CF5" w:rsidRDefault="006260A9" w:rsidP="006260A9">
      <w:pPr>
        <w:pStyle w:val="EndNoteBibliography"/>
        <w:spacing w:after="240"/>
        <w:ind w:left="1440" w:hanging="1440"/>
        <w:rPr>
          <w:noProof/>
        </w:rPr>
      </w:pPr>
      <w:bookmarkStart w:id="268" w:name="_ENREF_52"/>
      <w:r w:rsidRPr="00622CF5">
        <w:rPr>
          <w:noProof/>
        </w:rPr>
        <w:lastRenderedPageBreak/>
        <w:t xml:space="preserve">Lomas, M. W., Bates, N. R., Johnson, R. J., Knap, A. H., Steinberg, D. K., &amp; Carlson, C. A. (2013). Two decades and counting: 24-years of sustained open ocean biogeochemical measurements in the Sargasso Sea. </w:t>
      </w:r>
      <w:r w:rsidRPr="00622CF5">
        <w:rPr>
          <w:i/>
          <w:noProof/>
        </w:rPr>
        <w:t>Deep-Sea Research II, 93</w:t>
      </w:r>
      <w:r w:rsidRPr="00622CF5">
        <w:rPr>
          <w:noProof/>
        </w:rPr>
        <w:t xml:space="preserve">, 16-32. </w:t>
      </w:r>
      <w:bookmarkEnd w:id="268"/>
    </w:p>
    <w:p w14:paraId="577AE169" w14:textId="77777777" w:rsidR="006260A9" w:rsidRPr="00622CF5" w:rsidRDefault="006260A9" w:rsidP="006260A9">
      <w:pPr>
        <w:pStyle w:val="EndNoteBibliography"/>
        <w:spacing w:after="240"/>
        <w:ind w:left="1440" w:hanging="1440"/>
        <w:rPr>
          <w:noProof/>
        </w:rPr>
      </w:pPr>
      <w:bookmarkStart w:id="269" w:name="_ENREF_53"/>
      <w:r w:rsidRPr="00622CF5">
        <w:rPr>
          <w:noProof/>
        </w:rPr>
        <w:t xml:space="preserve">Longhurst, A., Sathyendranath, S., Platt, T., &amp; Caverhill, C. (1995). An Estimate of Global Primary Production in the Ocean from Satellite Radiometer Data. </w:t>
      </w:r>
      <w:r w:rsidRPr="00622CF5">
        <w:rPr>
          <w:i/>
          <w:noProof/>
        </w:rPr>
        <w:t>Journal of Plankton Research, 17</w:t>
      </w:r>
      <w:r w:rsidRPr="00622CF5">
        <w:rPr>
          <w:noProof/>
        </w:rPr>
        <w:t xml:space="preserve">(6), 1245-1271. </w:t>
      </w:r>
      <w:bookmarkEnd w:id="269"/>
    </w:p>
    <w:p w14:paraId="296D1108" w14:textId="77777777" w:rsidR="006260A9" w:rsidRPr="00622CF5" w:rsidRDefault="006260A9" w:rsidP="006260A9">
      <w:pPr>
        <w:pStyle w:val="EndNoteBibliography"/>
        <w:spacing w:after="240"/>
        <w:ind w:left="1440" w:hanging="1440"/>
        <w:rPr>
          <w:noProof/>
        </w:rPr>
      </w:pPr>
      <w:bookmarkStart w:id="270" w:name="_ENREF_54"/>
      <w:r w:rsidRPr="00622CF5">
        <w:rPr>
          <w:noProof/>
        </w:rPr>
        <w:t xml:space="preserve">López-Sandoval, D. C., Rodríguez-Ramos, T., Cermeño, P., Sobrino, C., &amp; Marañón, E. (2014). Photosynthesis and respiration in marine phytoplankton: Relationship with cell size, taxonomic affiliation, and growth phase. </w:t>
      </w:r>
      <w:r w:rsidRPr="00622CF5">
        <w:rPr>
          <w:i/>
          <w:noProof/>
        </w:rPr>
        <w:t>Journal of Experimental Marine Biology and Ecology, 457</w:t>
      </w:r>
      <w:r w:rsidRPr="00622CF5">
        <w:rPr>
          <w:noProof/>
        </w:rPr>
        <w:t xml:space="preserve">, 151-159. </w:t>
      </w:r>
      <w:bookmarkEnd w:id="270"/>
    </w:p>
    <w:p w14:paraId="38AC5B44" w14:textId="77777777" w:rsidR="006260A9" w:rsidRPr="00622CF5" w:rsidRDefault="006260A9" w:rsidP="006260A9">
      <w:pPr>
        <w:pStyle w:val="EndNoteBibliography"/>
        <w:spacing w:after="240"/>
        <w:ind w:left="1440" w:hanging="1440"/>
        <w:rPr>
          <w:noProof/>
        </w:rPr>
      </w:pPr>
      <w:bookmarkStart w:id="271" w:name="_ENREF_55"/>
      <w:r w:rsidRPr="00622CF5">
        <w:rPr>
          <w:noProof/>
        </w:rPr>
        <w:t xml:space="preserve">Luz, B., &amp; Barkan, E. (2005). The isotopic ratios </w:t>
      </w:r>
      <w:r w:rsidRPr="00622CF5">
        <w:rPr>
          <w:noProof/>
          <w:vertAlign w:val="superscript"/>
        </w:rPr>
        <w:t>17</w:t>
      </w:r>
      <w:r w:rsidRPr="00622CF5">
        <w:rPr>
          <w:noProof/>
        </w:rPr>
        <w:t>O/</w:t>
      </w:r>
      <w:r w:rsidRPr="00622CF5">
        <w:rPr>
          <w:noProof/>
          <w:vertAlign w:val="superscript"/>
        </w:rPr>
        <w:t>16</w:t>
      </w:r>
      <w:r w:rsidRPr="00622CF5">
        <w:rPr>
          <w:noProof/>
        </w:rPr>
        <w:t xml:space="preserve">O and </w:t>
      </w:r>
      <w:r w:rsidRPr="00622CF5">
        <w:rPr>
          <w:noProof/>
          <w:vertAlign w:val="superscript"/>
        </w:rPr>
        <w:t>18</w:t>
      </w:r>
      <w:r w:rsidRPr="00622CF5">
        <w:rPr>
          <w:noProof/>
        </w:rPr>
        <w:t>O/</w:t>
      </w:r>
      <w:r w:rsidRPr="00622CF5">
        <w:rPr>
          <w:noProof/>
          <w:vertAlign w:val="superscript"/>
        </w:rPr>
        <w:t>16</w:t>
      </w:r>
      <w:r w:rsidRPr="00622CF5">
        <w:rPr>
          <w:noProof/>
        </w:rPr>
        <w:t xml:space="preserve">O in molecular oxygen and their significance in biogeochemistry. </w:t>
      </w:r>
      <w:r w:rsidRPr="00622CF5">
        <w:rPr>
          <w:i/>
          <w:noProof/>
        </w:rPr>
        <w:t>Geochimica et Cosmochimica Acta, 69</w:t>
      </w:r>
      <w:r w:rsidRPr="00622CF5">
        <w:rPr>
          <w:noProof/>
        </w:rPr>
        <w:t xml:space="preserve">(5), 1099-1110. </w:t>
      </w:r>
      <w:bookmarkEnd w:id="271"/>
    </w:p>
    <w:p w14:paraId="026790B2" w14:textId="77777777" w:rsidR="006260A9" w:rsidRPr="00622CF5" w:rsidRDefault="006260A9" w:rsidP="006260A9">
      <w:pPr>
        <w:pStyle w:val="EndNoteBibliography"/>
        <w:ind w:left="1440" w:hanging="1440"/>
        <w:rPr>
          <w:noProof/>
        </w:rPr>
      </w:pPr>
      <w:bookmarkStart w:id="272" w:name="_ENREF_56"/>
      <w:r w:rsidRPr="00622CF5">
        <w:rPr>
          <w:noProof/>
        </w:rPr>
        <w:t xml:space="preserve">Marra, J. (2009). Net and gross productivity: Weighing in with 14C. </w:t>
      </w:r>
      <w:r w:rsidRPr="00622CF5">
        <w:rPr>
          <w:i/>
          <w:noProof/>
        </w:rPr>
        <w:t>Aquatic Microbial Ecology 56</w:t>
      </w:r>
      <w:r w:rsidRPr="00622CF5">
        <w:rPr>
          <w:noProof/>
        </w:rPr>
        <w:t>(2), 123-131</w:t>
      </w:r>
    </w:p>
    <w:p w14:paraId="1AE6B3BE" w14:textId="77777777" w:rsidR="006260A9" w:rsidRPr="00622CF5" w:rsidRDefault="006260A9" w:rsidP="006260A9">
      <w:pPr>
        <w:pStyle w:val="EndNoteBibliography"/>
        <w:spacing w:after="240"/>
        <w:ind w:left="1440" w:hanging="1440"/>
        <w:rPr>
          <w:noProof/>
        </w:rPr>
      </w:pPr>
      <w:r w:rsidRPr="00622CF5">
        <w:rPr>
          <w:noProof/>
        </w:rPr>
        <w:t xml:space="preserve">. </w:t>
      </w:r>
      <w:bookmarkEnd w:id="272"/>
    </w:p>
    <w:p w14:paraId="4E153FC4" w14:textId="77777777" w:rsidR="006260A9" w:rsidRPr="00622CF5" w:rsidRDefault="006260A9" w:rsidP="006260A9">
      <w:pPr>
        <w:pStyle w:val="EndNoteBibliography"/>
        <w:spacing w:after="240"/>
        <w:ind w:left="1440" w:hanging="1440"/>
        <w:rPr>
          <w:noProof/>
        </w:rPr>
      </w:pPr>
      <w:bookmarkStart w:id="273" w:name="_ENREF_57"/>
      <w:r w:rsidRPr="00622CF5">
        <w:rPr>
          <w:noProof/>
        </w:rPr>
        <w:t xml:space="preserve">Michaels, A. F., &amp; Silver, M. W. (1988). Primary Production, Sinking Fluxes and the Microbial Food Web. </w:t>
      </w:r>
      <w:r w:rsidRPr="00622CF5">
        <w:rPr>
          <w:i/>
          <w:noProof/>
        </w:rPr>
        <w:t>Deep-Sea Research I 35</w:t>
      </w:r>
      <w:r w:rsidRPr="00622CF5">
        <w:rPr>
          <w:noProof/>
        </w:rPr>
        <w:t xml:space="preserve">(4), 473-490. </w:t>
      </w:r>
      <w:bookmarkEnd w:id="273"/>
    </w:p>
    <w:p w14:paraId="721A4454" w14:textId="77777777" w:rsidR="006260A9" w:rsidRPr="00622CF5" w:rsidRDefault="006260A9" w:rsidP="006260A9">
      <w:pPr>
        <w:pStyle w:val="EndNoteBibliography"/>
        <w:spacing w:after="240"/>
        <w:ind w:left="1440" w:hanging="1440"/>
        <w:rPr>
          <w:noProof/>
        </w:rPr>
      </w:pPr>
      <w:bookmarkStart w:id="274" w:name="_ENREF_58"/>
      <w:r w:rsidRPr="00622CF5">
        <w:rPr>
          <w:noProof/>
        </w:rPr>
        <w:t xml:space="preserve">Moore, C. M., Suggett, D. J., Hickman, A. E., Kim, Y. N., Tweddle, J. F., Sharples, J., et al. (2006). Phytoplankton photoacclimation and photoadaptation in response to environmental gradients in a shelf sea. </w:t>
      </w:r>
      <w:r w:rsidRPr="00622CF5">
        <w:rPr>
          <w:i/>
          <w:noProof/>
        </w:rPr>
        <w:t>Limnology and Oceanography, 51</w:t>
      </w:r>
      <w:r w:rsidRPr="00622CF5">
        <w:rPr>
          <w:noProof/>
        </w:rPr>
        <w:t xml:space="preserve">(2), 936-949. </w:t>
      </w:r>
      <w:bookmarkEnd w:id="274"/>
    </w:p>
    <w:p w14:paraId="1AFA4563" w14:textId="77777777" w:rsidR="006260A9" w:rsidRPr="00622CF5" w:rsidRDefault="006260A9" w:rsidP="006260A9">
      <w:pPr>
        <w:pStyle w:val="EndNoteBibliography"/>
        <w:spacing w:after="240"/>
        <w:ind w:left="1440" w:hanging="1440"/>
        <w:rPr>
          <w:noProof/>
        </w:rPr>
      </w:pPr>
      <w:bookmarkStart w:id="275" w:name="_ENREF_59"/>
      <w:r w:rsidRPr="00622CF5">
        <w:rPr>
          <w:noProof/>
        </w:rPr>
        <w:t xml:space="preserve">Morrow, R. M., Ohman, M. D., Goericke, R., Kelly, T. B., Stephens, B. M., &amp; Stukel, M. R. (2018). CCE V: Primary production, mesozooplankton grazing, and the biological pump in the California Current Ecosystem: Variability and response to El Nino. </w:t>
      </w:r>
      <w:r w:rsidRPr="00622CF5">
        <w:rPr>
          <w:i/>
          <w:noProof/>
        </w:rPr>
        <w:t>Deep-Sea Research I 140</w:t>
      </w:r>
      <w:r w:rsidRPr="00622CF5">
        <w:rPr>
          <w:noProof/>
        </w:rPr>
        <w:t xml:space="preserve">, 52-62. </w:t>
      </w:r>
      <w:bookmarkEnd w:id="275"/>
    </w:p>
    <w:p w14:paraId="7561EFC1" w14:textId="77777777" w:rsidR="006260A9" w:rsidRPr="00622CF5" w:rsidRDefault="006260A9" w:rsidP="006260A9">
      <w:pPr>
        <w:pStyle w:val="EndNoteBibliography"/>
        <w:spacing w:after="240"/>
        <w:ind w:left="1440" w:hanging="1440"/>
        <w:rPr>
          <w:noProof/>
        </w:rPr>
      </w:pPr>
      <w:bookmarkStart w:id="276" w:name="_ENREF_60"/>
      <w:r w:rsidRPr="00622CF5">
        <w:rPr>
          <w:noProof/>
        </w:rPr>
        <w:lastRenderedPageBreak/>
        <w:t xml:space="preserve">Muller-Karger, F. E., Varela, R., Thunell, R., Luerssen, R., Hu, C. M., &amp; Walsh, J. J. (2005). The importance of continental margins in the global carbon cycle. </w:t>
      </w:r>
      <w:r w:rsidRPr="00622CF5">
        <w:rPr>
          <w:i/>
          <w:noProof/>
        </w:rPr>
        <w:t>Geophysical Research Letters, 32</w:t>
      </w:r>
      <w:r w:rsidRPr="00622CF5">
        <w:rPr>
          <w:noProof/>
        </w:rPr>
        <w:t xml:space="preserve">(1). </w:t>
      </w:r>
      <w:bookmarkEnd w:id="276"/>
    </w:p>
    <w:p w14:paraId="19E574F9" w14:textId="77777777" w:rsidR="006260A9" w:rsidRPr="00622CF5" w:rsidRDefault="006260A9" w:rsidP="006260A9">
      <w:pPr>
        <w:pStyle w:val="EndNoteBibliography"/>
        <w:spacing w:after="240"/>
        <w:ind w:left="1440" w:hanging="1440"/>
        <w:rPr>
          <w:noProof/>
        </w:rPr>
      </w:pPr>
      <w:bookmarkStart w:id="277" w:name="_ENREF_61"/>
      <w:r w:rsidRPr="00622CF5">
        <w:rPr>
          <w:noProof/>
        </w:rPr>
        <w:t>Munro, D. R., Quay, P. D., Juranek, L. W., &amp; Goericke, R. (2013). Biological production rates off the Southern California coast estimated from triple O</w:t>
      </w:r>
      <w:r w:rsidRPr="00622CF5">
        <w:rPr>
          <w:noProof/>
          <w:vertAlign w:val="subscript"/>
        </w:rPr>
        <w:t>2</w:t>
      </w:r>
      <w:r w:rsidRPr="00622CF5">
        <w:rPr>
          <w:noProof/>
        </w:rPr>
        <w:t xml:space="preserve"> isotopes and O</w:t>
      </w:r>
      <w:r w:rsidRPr="00622CF5">
        <w:rPr>
          <w:noProof/>
          <w:vertAlign w:val="subscript"/>
        </w:rPr>
        <w:t>2</w:t>
      </w:r>
      <w:r w:rsidRPr="00622CF5">
        <w:rPr>
          <w:noProof/>
        </w:rPr>
        <w:t xml:space="preserve"> : Ar gas ratios. </w:t>
      </w:r>
      <w:r w:rsidRPr="00622CF5">
        <w:rPr>
          <w:i/>
          <w:noProof/>
        </w:rPr>
        <w:t>Limnology and Oceanography, 58</w:t>
      </w:r>
      <w:r w:rsidRPr="00622CF5">
        <w:rPr>
          <w:noProof/>
        </w:rPr>
        <w:t xml:space="preserve">(4), 1312-1328. </w:t>
      </w:r>
      <w:bookmarkEnd w:id="277"/>
    </w:p>
    <w:p w14:paraId="341AA526" w14:textId="77777777" w:rsidR="006260A9" w:rsidRPr="00622CF5" w:rsidRDefault="006260A9" w:rsidP="006260A9">
      <w:pPr>
        <w:pStyle w:val="EndNoteBibliography"/>
        <w:spacing w:after="240"/>
        <w:ind w:left="1440" w:hanging="1440"/>
        <w:rPr>
          <w:noProof/>
        </w:rPr>
      </w:pPr>
      <w:bookmarkStart w:id="278" w:name="_ENREF_62"/>
      <w:r w:rsidRPr="00622CF5">
        <w:rPr>
          <w:noProof/>
        </w:rPr>
        <w:t xml:space="preserve">Myklestad, S. M. (2000). </w:t>
      </w:r>
      <w:r w:rsidRPr="00622CF5">
        <w:rPr>
          <w:i/>
          <w:noProof/>
        </w:rPr>
        <w:t>The Handbook of Environmental Chemistry</w:t>
      </w:r>
      <w:r w:rsidRPr="00622CF5">
        <w:rPr>
          <w:noProof/>
        </w:rPr>
        <w:t xml:space="preserve"> (Vol. Vol. 5D ): Springer.</w:t>
      </w:r>
      <w:bookmarkEnd w:id="278"/>
    </w:p>
    <w:p w14:paraId="37C18CF2" w14:textId="77777777" w:rsidR="006260A9" w:rsidRPr="00622CF5" w:rsidRDefault="006260A9" w:rsidP="006260A9">
      <w:pPr>
        <w:pStyle w:val="EndNoteBibliography"/>
        <w:spacing w:after="240"/>
        <w:ind w:left="1440" w:hanging="1440"/>
        <w:rPr>
          <w:noProof/>
        </w:rPr>
      </w:pPr>
      <w:bookmarkStart w:id="279" w:name="_ENREF_63"/>
      <w:r w:rsidRPr="00622CF5">
        <w:rPr>
          <w:noProof/>
        </w:rPr>
        <w:t xml:space="preserve">Nagai, T., Gruber, N., Frenzel, H., Lachkar, Z., McWilliams, J. C., &amp; Plattner, G. K. (2015). Dominant role of eddies and filaments in the offshore transport of carbon and nutrients in the California Current System. </w:t>
      </w:r>
      <w:r w:rsidRPr="00622CF5">
        <w:rPr>
          <w:i/>
          <w:noProof/>
        </w:rPr>
        <w:t>Journal of Geophysical Research-Oceans, 120</w:t>
      </w:r>
      <w:r w:rsidRPr="00622CF5">
        <w:rPr>
          <w:noProof/>
        </w:rPr>
        <w:t xml:space="preserve">(8), 5318-5341. </w:t>
      </w:r>
      <w:bookmarkEnd w:id="279"/>
    </w:p>
    <w:p w14:paraId="7509F504" w14:textId="77777777" w:rsidR="006260A9" w:rsidRPr="00622CF5" w:rsidRDefault="006260A9" w:rsidP="006260A9">
      <w:pPr>
        <w:pStyle w:val="EndNoteBibliography"/>
        <w:spacing w:after="240"/>
        <w:ind w:left="1440" w:hanging="1440"/>
        <w:rPr>
          <w:noProof/>
        </w:rPr>
      </w:pPr>
      <w:bookmarkStart w:id="280" w:name="_ENREF_64"/>
      <w:r w:rsidRPr="00622CF5">
        <w:rPr>
          <w:noProof/>
        </w:rPr>
        <w:t xml:space="preserve">Nickels, C. F., &amp; Ohman, M. D. (2018). CCEIII: Persistent functional relationships between copepod egg production rates and food concentration through anomalously warm conditions in the California Current Ecosystem. </w:t>
      </w:r>
      <w:r w:rsidRPr="00622CF5">
        <w:rPr>
          <w:i/>
          <w:noProof/>
        </w:rPr>
        <w:t>Deep-Sea Research I 140</w:t>
      </w:r>
      <w:r w:rsidRPr="00622CF5">
        <w:rPr>
          <w:noProof/>
        </w:rPr>
        <w:t xml:space="preserve">, 26-35. </w:t>
      </w:r>
      <w:bookmarkEnd w:id="280"/>
    </w:p>
    <w:p w14:paraId="09E7E2A8" w14:textId="77777777" w:rsidR="006260A9" w:rsidRPr="00622CF5" w:rsidRDefault="006260A9" w:rsidP="006260A9">
      <w:pPr>
        <w:pStyle w:val="EndNoteBibliography"/>
        <w:spacing w:after="240"/>
        <w:ind w:left="1440" w:hanging="1440"/>
        <w:rPr>
          <w:noProof/>
        </w:rPr>
      </w:pPr>
      <w:bookmarkStart w:id="281" w:name="_ENREF_65"/>
      <w:r w:rsidRPr="00622CF5">
        <w:rPr>
          <w:noProof/>
        </w:rPr>
        <w:t xml:space="preserve">O'Reilly, J. E., Maritorena, S., Mitchell, B. G., Siegel, D. A., Carder, K. L., Garver, S. A., et al. (1998). Ocean color chlorophyll algorithms for SeaWiFS. </w:t>
      </w:r>
      <w:r w:rsidRPr="00622CF5">
        <w:rPr>
          <w:i/>
          <w:noProof/>
        </w:rPr>
        <w:t>Journal of Geophysical Research-Oceans, 103</w:t>
      </w:r>
      <w:r w:rsidRPr="00622CF5">
        <w:rPr>
          <w:noProof/>
        </w:rPr>
        <w:t xml:space="preserve">(C11), 24937-24953. </w:t>
      </w:r>
      <w:bookmarkEnd w:id="281"/>
    </w:p>
    <w:p w14:paraId="2F312DB0" w14:textId="77777777" w:rsidR="006260A9" w:rsidRPr="00622CF5" w:rsidRDefault="006260A9" w:rsidP="006260A9">
      <w:pPr>
        <w:pStyle w:val="EndNoteBibliography"/>
        <w:spacing w:after="240"/>
        <w:ind w:left="1440" w:hanging="1440"/>
        <w:rPr>
          <w:noProof/>
        </w:rPr>
      </w:pPr>
      <w:bookmarkStart w:id="282" w:name="_ENREF_66"/>
      <w:r w:rsidRPr="00622CF5">
        <w:rPr>
          <w:noProof/>
        </w:rPr>
        <w:t xml:space="preserve">Ohman, M. D., Powell, J. R., Picheral, M., &amp; Jensen, D. W. (2012). Mesozooplankton and particulate matter responses to a deep-water frontal system in the southern California Current System. </w:t>
      </w:r>
      <w:r w:rsidRPr="00622CF5">
        <w:rPr>
          <w:i/>
          <w:noProof/>
        </w:rPr>
        <w:t>Journal of Plankton Research, 34</w:t>
      </w:r>
      <w:r w:rsidRPr="00622CF5">
        <w:rPr>
          <w:noProof/>
        </w:rPr>
        <w:t xml:space="preserve">(9), 815-827. </w:t>
      </w:r>
      <w:bookmarkEnd w:id="282"/>
    </w:p>
    <w:p w14:paraId="60D6FAD1" w14:textId="77777777" w:rsidR="006260A9" w:rsidRPr="00622CF5" w:rsidRDefault="006260A9" w:rsidP="006260A9">
      <w:pPr>
        <w:pStyle w:val="EndNoteBibliography"/>
        <w:spacing w:after="240"/>
        <w:ind w:left="1440" w:hanging="1440"/>
        <w:rPr>
          <w:noProof/>
        </w:rPr>
      </w:pPr>
      <w:bookmarkStart w:id="283" w:name="_ENREF_67"/>
      <w:r w:rsidRPr="00622CF5">
        <w:rPr>
          <w:noProof/>
        </w:rPr>
        <w:t xml:space="preserve">Omand, M. M., D'Asaro, E. A., Lee, C. M., Perry, M. J., Briggs, N., Cetinic, I., &amp; Mahadevan, A. (2015). Eddy-driven subduction exports particulate organic carbon from the spring bloom. </w:t>
      </w:r>
      <w:r w:rsidRPr="00622CF5">
        <w:rPr>
          <w:i/>
          <w:noProof/>
        </w:rPr>
        <w:t>Science, 348</w:t>
      </w:r>
      <w:r w:rsidRPr="00622CF5">
        <w:rPr>
          <w:noProof/>
        </w:rPr>
        <w:t xml:space="preserve">(6231), 222-225. </w:t>
      </w:r>
      <w:bookmarkEnd w:id="283"/>
    </w:p>
    <w:p w14:paraId="306B4A3C" w14:textId="77777777" w:rsidR="006260A9" w:rsidRPr="00622CF5" w:rsidRDefault="006260A9" w:rsidP="006260A9">
      <w:pPr>
        <w:pStyle w:val="EndNoteBibliography"/>
        <w:spacing w:after="240"/>
        <w:ind w:left="1440" w:hanging="1440"/>
        <w:rPr>
          <w:noProof/>
        </w:rPr>
      </w:pPr>
      <w:bookmarkStart w:id="284" w:name="_ENREF_68"/>
      <w:r w:rsidRPr="00622CF5">
        <w:rPr>
          <w:noProof/>
        </w:rPr>
        <w:t xml:space="preserve">Oxborough, K., Moore, C. M., Suggett, D. J., Lawson, T., Chan, H. G., &amp; Geider, R. J. (2012). Direct estimation of functional PSII reaction center concentration and PSII electron flux on a volume basis: a new approach to the analysis of Fast Repetition </w:t>
      </w:r>
      <w:r w:rsidRPr="00622CF5">
        <w:rPr>
          <w:noProof/>
        </w:rPr>
        <w:lastRenderedPageBreak/>
        <w:t xml:space="preserve">Rate fluorometry (FRRf) data. </w:t>
      </w:r>
      <w:r w:rsidRPr="00622CF5">
        <w:rPr>
          <w:i/>
          <w:noProof/>
        </w:rPr>
        <w:t>Limnology and Oceanography-Methods, 10</w:t>
      </w:r>
      <w:r w:rsidRPr="00622CF5">
        <w:rPr>
          <w:noProof/>
        </w:rPr>
        <w:t xml:space="preserve">, 142-154. </w:t>
      </w:r>
      <w:bookmarkEnd w:id="284"/>
    </w:p>
    <w:p w14:paraId="70527C25" w14:textId="77777777" w:rsidR="006260A9" w:rsidRPr="00622CF5" w:rsidRDefault="006260A9" w:rsidP="006260A9">
      <w:pPr>
        <w:pStyle w:val="EndNoteBibliography"/>
        <w:spacing w:after="240"/>
        <w:ind w:left="1440" w:hanging="1440"/>
        <w:rPr>
          <w:noProof/>
        </w:rPr>
      </w:pPr>
      <w:bookmarkStart w:id="285" w:name="_ENREF_69"/>
      <w:r w:rsidRPr="00622CF5">
        <w:rPr>
          <w:noProof/>
        </w:rPr>
        <w:t xml:space="preserve">Painter, S. C., Sanders, R., Poulton, A. J., Woodward, E. M. S., Lucas, M., &amp; Chamberlain, K. (2007). Nitrate uptake at photic zone depths is not important for export in the subtropical ocean. </w:t>
      </w:r>
      <w:r w:rsidRPr="00622CF5">
        <w:rPr>
          <w:i/>
          <w:noProof/>
        </w:rPr>
        <w:t>Global Biogeochemical Cycles, 21</w:t>
      </w:r>
      <w:r w:rsidRPr="00622CF5">
        <w:rPr>
          <w:noProof/>
        </w:rPr>
        <w:t xml:space="preserve">(4). </w:t>
      </w:r>
      <w:bookmarkEnd w:id="285"/>
    </w:p>
    <w:p w14:paraId="3D632DBB" w14:textId="77777777" w:rsidR="006260A9" w:rsidRPr="00622CF5" w:rsidRDefault="006260A9" w:rsidP="006260A9">
      <w:pPr>
        <w:pStyle w:val="EndNoteBibliography"/>
        <w:spacing w:after="240"/>
        <w:ind w:left="1440" w:hanging="1440"/>
        <w:rPr>
          <w:noProof/>
        </w:rPr>
      </w:pPr>
      <w:bookmarkStart w:id="286" w:name="_ENREF_70"/>
      <w:r w:rsidRPr="00622CF5">
        <w:rPr>
          <w:noProof/>
        </w:rPr>
        <w:t xml:space="preserve">Pan, X. J., Mannino, A., Marshall, H. G., Filippino, K. C., &amp; Mulholland, M. R. (2011). Remote sensing of phytoplankton community composition along the northeast coast of the United States. </w:t>
      </w:r>
      <w:r w:rsidRPr="00622CF5">
        <w:rPr>
          <w:i/>
          <w:noProof/>
        </w:rPr>
        <w:t>Remote Sensing of Environment, 115</w:t>
      </w:r>
      <w:r w:rsidRPr="00622CF5">
        <w:rPr>
          <w:noProof/>
        </w:rPr>
        <w:t xml:space="preserve">(12), 3731-3747. </w:t>
      </w:r>
      <w:bookmarkEnd w:id="286"/>
    </w:p>
    <w:p w14:paraId="07C79A85" w14:textId="77777777" w:rsidR="006260A9" w:rsidRPr="00622CF5" w:rsidRDefault="006260A9" w:rsidP="006260A9">
      <w:pPr>
        <w:pStyle w:val="EndNoteBibliography"/>
        <w:spacing w:after="240"/>
        <w:ind w:left="1440" w:hanging="1440"/>
        <w:rPr>
          <w:noProof/>
        </w:rPr>
      </w:pPr>
      <w:bookmarkStart w:id="287" w:name="_ENREF_71"/>
      <w:r w:rsidRPr="00622CF5">
        <w:rPr>
          <w:noProof/>
        </w:rPr>
        <w:t>Peterson, B. J. (1980). Aquatic Primary Productivity and the C</w:t>
      </w:r>
      <w:r w:rsidRPr="00622CF5">
        <w:rPr>
          <w:noProof/>
          <w:vertAlign w:val="subscript"/>
        </w:rPr>
        <w:t>14</w:t>
      </w:r>
      <w:r w:rsidRPr="00622CF5">
        <w:rPr>
          <w:noProof/>
        </w:rPr>
        <w:t>-CO</w:t>
      </w:r>
      <w:r w:rsidRPr="00622CF5">
        <w:rPr>
          <w:noProof/>
          <w:vertAlign w:val="subscript"/>
        </w:rPr>
        <w:t>2</w:t>
      </w:r>
      <w:r w:rsidRPr="00622CF5">
        <w:rPr>
          <w:noProof/>
        </w:rPr>
        <w:t xml:space="preserve"> Method - a History of the Productivity Problem. </w:t>
      </w:r>
      <w:r w:rsidRPr="00622CF5">
        <w:rPr>
          <w:i/>
          <w:noProof/>
        </w:rPr>
        <w:t>Annual Review of Ecology and Systematics, 11</w:t>
      </w:r>
      <w:r w:rsidRPr="00622CF5">
        <w:rPr>
          <w:noProof/>
        </w:rPr>
        <w:t xml:space="preserve">, 359-385. </w:t>
      </w:r>
      <w:bookmarkEnd w:id="287"/>
    </w:p>
    <w:p w14:paraId="6E785A52" w14:textId="77777777" w:rsidR="006260A9" w:rsidRPr="00622CF5" w:rsidRDefault="006260A9" w:rsidP="006260A9">
      <w:pPr>
        <w:pStyle w:val="EndNoteBibliography"/>
        <w:spacing w:after="240"/>
        <w:ind w:left="1440" w:hanging="1440"/>
        <w:rPr>
          <w:noProof/>
        </w:rPr>
      </w:pPr>
      <w:bookmarkStart w:id="288" w:name="_ENREF_72"/>
      <w:r w:rsidRPr="00622CF5">
        <w:rPr>
          <w:noProof/>
        </w:rPr>
        <w:t xml:space="preserve">Platt, T., Gallegos, C. L., &amp; Harrison, W. G. (1980). Photoinhibition of Photosynthesis in Natural Assemblages of Marine-Phytoplankton. </w:t>
      </w:r>
      <w:r w:rsidRPr="00622CF5">
        <w:rPr>
          <w:i/>
          <w:noProof/>
        </w:rPr>
        <w:t>Journal of Marine Research, 38</w:t>
      </w:r>
      <w:r w:rsidRPr="00622CF5">
        <w:rPr>
          <w:noProof/>
        </w:rPr>
        <w:t xml:space="preserve">(4), 687-701. </w:t>
      </w:r>
      <w:bookmarkEnd w:id="288"/>
    </w:p>
    <w:p w14:paraId="145C4493" w14:textId="77777777" w:rsidR="006260A9" w:rsidRPr="00622CF5" w:rsidRDefault="006260A9" w:rsidP="006260A9">
      <w:pPr>
        <w:pStyle w:val="EndNoteBibliography"/>
        <w:spacing w:after="240"/>
        <w:ind w:left="1440" w:hanging="1440"/>
        <w:rPr>
          <w:noProof/>
        </w:rPr>
      </w:pPr>
      <w:bookmarkStart w:id="289" w:name="_ENREF_73"/>
      <w:r w:rsidRPr="00622CF5">
        <w:rPr>
          <w:noProof/>
        </w:rPr>
        <w:t xml:space="preserve">Plattner, G. K., Gruber, N., Frenzel, H., &amp; McWilliams, J. C. (2005). Decoupling marine export production from new production. </w:t>
      </w:r>
      <w:r w:rsidRPr="00622CF5">
        <w:rPr>
          <w:i/>
          <w:noProof/>
        </w:rPr>
        <w:t>Geophysical Research Letters, 32</w:t>
      </w:r>
      <w:r w:rsidRPr="00622CF5">
        <w:rPr>
          <w:noProof/>
        </w:rPr>
        <w:t xml:space="preserve">(11). </w:t>
      </w:r>
      <w:bookmarkEnd w:id="289"/>
    </w:p>
    <w:p w14:paraId="122A2399" w14:textId="77777777" w:rsidR="006260A9" w:rsidRPr="00622CF5" w:rsidRDefault="006260A9" w:rsidP="006260A9">
      <w:pPr>
        <w:pStyle w:val="EndNoteBibliography"/>
        <w:spacing w:after="240"/>
        <w:ind w:left="1440" w:hanging="1440"/>
        <w:rPr>
          <w:noProof/>
        </w:rPr>
      </w:pPr>
      <w:bookmarkStart w:id="290" w:name="_ENREF_74"/>
      <w:r w:rsidRPr="00622CF5">
        <w:rPr>
          <w:noProof/>
        </w:rPr>
        <w:t xml:space="preserve">Quay, P. D., Peacock, C., Bjorkman, K., &amp; Karl, D. M. (2010). Measuring primary production rates in the ocean: Enigmatic results between incubation and non-incubation methods at Station ALOHA. </w:t>
      </w:r>
      <w:r w:rsidRPr="00622CF5">
        <w:rPr>
          <w:i/>
          <w:noProof/>
        </w:rPr>
        <w:t>Global Biogeochemical Cycles, 24</w:t>
      </w:r>
      <w:r w:rsidRPr="00622CF5">
        <w:rPr>
          <w:noProof/>
        </w:rPr>
        <w:t xml:space="preserve">. </w:t>
      </w:r>
      <w:bookmarkEnd w:id="290"/>
    </w:p>
    <w:p w14:paraId="6F07EFD0" w14:textId="77777777" w:rsidR="006260A9" w:rsidRPr="00622CF5" w:rsidRDefault="006260A9" w:rsidP="006260A9">
      <w:pPr>
        <w:pStyle w:val="EndNoteBibliography"/>
        <w:spacing w:after="240"/>
        <w:ind w:left="1440" w:hanging="1440"/>
        <w:rPr>
          <w:noProof/>
        </w:rPr>
      </w:pPr>
      <w:bookmarkStart w:id="291" w:name="_ENREF_75"/>
      <w:r w:rsidRPr="00622CF5">
        <w:rPr>
          <w:noProof/>
        </w:rPr>
        <w:t xml:space="preserve">Reuer, M. K., Barnett, B. A., Bender, M. L., Falkowski, P. G., &amp; Hendricks, M. B. (2007). New estimates of Southern Ocean biological production rates from O-2/Ar ratios and the triple isotope composition of O-2. </w:t>
      </w:r>
      <w:r w:rsidRPr="00622CF5">
        <w:rPr>
          <w:i/>
          <w:noProof/>
        </w:rPr>
        <w:t>Deep-Sea Research I 54</w:t>
      </w:r>
      <w:r w:rsidRPr="00622CF5">
        <w:rPr>
          <w:noProof/>
        </w:rPr>
        <w:t xml:space="preserve">(6), 951-974. </w:t>
      </w:r>
      <w:bookmarkEnd w:id="291"/>
    </w:p>
    <w:p w14:paraId="4779383D" w14:textId="77777777" w:rsidR="006260A9" w:rsidRPr="00622CF5" w:rsidRDefault="006260A9" w:rsidP="006260A9">
      <w:pPr>
        <w:pStyle w:val="EndNoteBibliography"/>
        <w:spacing w:after="240"/>
        <w:ind w:left="1440" w:hanging="1440"/>
        <w:rPr>
          <w:noProof/>
        </w:rPr>
      </w:pPr>
      <w:bookmarkStart w:id="292" w:name="_ENREF_76"/>
      <w:r w:rsidRPr="00622CF5">
        <w:rPr>
          <w:noProof/>
        </w:rPr>
        <w:t xml:space="preserve">Robinson, C., Tilstone, G. H., Rees, A. P., Smyth, T. J., Fishwick, J. R., Tarran, G. A., et al. (2009). Comparison of in vitro and in situ plankton production determinations. </w:t>
      </w:r>
      <w:r w:rsidRPr="00622CF5">
        <w:rPr>
          <w:i/>
          <w:noProof/>
        </w:rPr>
        <w:t>Aquatic Microbial Ecology, 54</w:t>
      </w:r>
      <w:r w:rsidRPr="00622CF5">
        <w:rPr>
          <w:noProof/>
        </w:rPr>
        <w:t xml:space="preserve">(1), 13-34. </w:t>
      </w:r>
      <w:bookmarkEnd w:id="292"/>
    </w:p>
    <w:p w14:paraId="4F472C86" w14:textId="77777777" w:rsidR="006260A9" w:rsidRPr="00622CF5" w:rsidRDefault="006260A9" w:rsidP="006260A9">
      <w:pPr>
        <w:pStyle w:val="EndNoteBibliography"/>
        <w:spacing w:after="240"/>
        <w:ind w:left="1440" w:hanging="1440"/>
        <w:rPr>
          <w:noProof/>
        </w:rPr>
      </w:pPr>
      <w:bookmarkStart w:id="293" w:name="_ENREF_77"/>
      <w:r w:rsidRPr="00622CF5">
        <w:rPr>
          <w:noProof/>
        </w:rPr>
        <w:t xml:space="preserve">Saba, V. S., Friedrichs, M. A. M., Antoine, D., Armstrong, R. A., Asanuma, I., Behrenfeld, M. J., et al. (2011). An evaluation of ocean color model estimates of marine primary </w:t>
      </w:r>
      <w:r w:rsidRPr="00622CF5">
        <w:rPr>
          <w:noProof/>
        </w:rPr>
        <w:lastRenderedPageBreak/>
        <w:t xml:space="preserve">productivity in coastal and pelagic regions across the globe. </w:t>
      </w:r>
      <w:r w:rsidRPr="00622CF5">
        <w:rPr>
          <w:i/>
          <w:noProof/>
        </w:rPr>
        <w:t>Biogeosciences, 8</w:t>
      </w:r>
      <w:r w:rsidRPr="00622CF5">
        <w:rPr>
          <w:noProof/>
        </w:rPr>
        <w:t xml:space="preserve">(2), 489-503. </w:t>
      </w:r>
      <w:bookmarkEnd w:id="293"/>
    </w:p>
    <w:p w14:paraId="766CF1A2" w14:textId="77777777" w:rsidR="006260A9" w:rsidRPr="00622CF5" w:rsidRDefault="006260A9" w:rsidP="006260A9">
      <w:pPr>
        <w:pStyle w:val="EndNoteBibliography"/>
        <w:spacing w:after="240"/>
        <w:ind w:left="1440" w:hanging="1440"/>
        <w:rPr>
          <w:noProof/>
        </w:rPr>
      </w:pPr>
      <w:bookmarkStart w:id="294" w:name="_ENREF_78"/>
      <w:r w:rsidRPr="00622CF5">
        <w:rPr>
          <w:noProof/>
        </w:rPr>
        <w:t xml:space="preserve">Sambrotto, R. N. (2001). Nitrogen production in the northern Arabian Sea during the Spring Intermonsoon and Southwest Monsoon seasons. </w:t>
      </w:r>
      <w:r w:rsidRPr="00622CF5">
        <w:rPr>
          <w:i/>
          <w:noProof/>
        </w:rPr>
        <w:t>Deep-Sea Research II, 48</w:t>
      </w:r>
      <w:r w:rsidRPr="00622CF5">
        <w:rPr>
          <w:noProof/>
        </w:rPr>
        <w:t xml:space="preserve">(6-7), 1173-1198. </w:t>
      </w:r>
      <w:bookmarkEnd w:id="294"/>
    </w:p>
    <w:p w14:paraId="6EC5C664" w14:textId="77777777" w:rsidR="006260A9" w:rsidRPr="00622CF5" w:rsidRDefault="006260A9" w:rsidP="006260A9">
      <w:pPr>
        <w:pStyle w:val="EndNoteBibliography"/>
        <w:spacing w:after="240"/>
        <w:ind w:left="1440" w:hanging="1440"/>
        <w:rPr>
          <w:noProof/>
        </w:rPr>
      </w:pPr>
      <w:bookmarkStart w:id="295" w:name="_ENREF_79"/>
      <w:r w:rsidRPr="00622CF5">
        <w:rPr>
          <w:noProof/>
        </w:rPr>
        <w:t xml:space="preserve">Santoro, A. E., Sakamoto, C. M., Smith, J. M., Plant, J. N., Gehman, A. L., Worden, A. Z., et al. (2013). Measurements of nitrite production in and around the primary nitrite maximum in the central California Current. </w:t>
      </w:r>
      <w:r w:rsidRPr="00622CF5">
        <w:rPr>
          <w:i/>
          <w:noProof/>
        </w:rPr>
        <w:t>Biogeosciences, 10</w:t>
      </w:r>
      <w:r w:rsidRPr="00622CF5">
        <w:rPr>
          <w:noProof/>
        </w:rPr>
        <w:t xml:space="preserve">(11), 7395-7410. </w:t>
      </w:r>
      <w:bookmarkEnd w:id="295"/>
    </w:p>
    <w:p w14:paraId="5642B3C4" w14:textId="77777777" w:rsidR="006260A9" w:rsidRPr="00622CF5" w:rsidRDefault="006260A9" w:rsidP="006260A9">
      <w:pPr>
        <w:pStyle w:val="EndNoteBibliography"/>
        <w:spacing w:after="240"/>
        <w:ind w:left="1440" w:hanging="1440"/>
        <w:rPr>
          <w:noProof/>
        </w:rPr>
      </w:pPr>
      <w:bookmarkStart w:id="296" w:name="_ENREF_80"/>
      <w:r w:rsidRPr="00622CF5">
        <w:rPr>
          <w:noProof/>
        </w:rPr>
        <w:t xml:space="preserve">Schuback, N., Hoppe, C. J. M., Tremblay, J. E., Maldonado, M. T., &amp; Tortell, P. D. (2018). Primary productivity and the coupling of photosynthetic electron transport and carbon fixation in the Arctic Ocean (vol 62, pg 898, 2017). </w:t>
      </w:r>
      <w:r w:rsidRPr="00622CF5">
        <w:rPr>
          <w:i/>
          <w:noProof/>
        </w:rPr>
        <w:t>Limnology and Oceanography, 63</w:t>
      </w:r>
      <w:r w:rsidRPr="00622CF5">
        <w:rPr>
          <w:noProof/>
        </w:rPr>
        <w:t xml:space="preserve">(3), 1444-1444. </w:t>
      </w:r>
      <w:bookmarkEnd w:id="296"/>
    </w:p>
    <w:p w14:paraId="371B12BC" w14:textId="77777777" w:rsidR="006260A9" w:rsidRPr="00622CF5" w:rsidRDefault="006260A9" w:rsidP="006260A9">
      <w:pPr>
        <w:pStyle w:val="EndNoteBibliography"/>
        <w:spacing w:after="240"/>
        <w:ind w:left="1440" w:hanging="1440"/>
        <w:rPr>
          <w:noProof/>
        </w:rPr>
      </w:pPr>
      <w:bookmarkStart w:id="297" w:name="_ENREF_81"/>
      <w:r w:rsidRPr="00622CF5">
        <w:rPr>
          <w:noProof/>
        </w:rPr>
        <w:t xml:space="preserve">Schuback, N., &amp; Tortell, P. D. (2019). Diurnal regulation of photosynthetic light absorption, electron transport and carbon fixation in two contrasting oceanic environments. </w:t>
      </w:r>
      <w:r w:rsidRPr="00622CF5">
        <w:rPr>
          <w:i/>
          <w:noProof/>
        </w:rPr>
        <w:t>Biogeosciences, 16</w:t>
      </w:r>
      <w:r w:rsidRPr="00622CF5">
        <w:rPr>
          <w:noProof/>
        </w:rPr>
        <w:t xml:space="preserve">(7), 1381-1399. </w:t>
      </w:r>
      <w:bookmarkEnd w:id="297"/>
    </w:p>
    <w:p w14:paraId="55194166" w14:textId="77777777" w:rsidR="006260A9" w:rsidRPr="00622CF5" w:rsidRDefault="006260A9" w:rsidP="006260A9">
      <w:pPr>
        <w:pStyle w:val="EndNoteBibliography"/>
        <w:spacing w:after="240"/>
        <w:ind w:left="1440" w:hanging="1440"/>
        <w:rPr>
          <w:noProof/>
        </w:rPr>
      </w:pPr>
      <w:bookmarkStart w:id="298" w:name="_ENREF_82"/>
      <w:r w:rsidRPr="00622CF5">
        <w:rPr>
          <w:noProof/>
        </w:rPr>
        <w:t xml:space="preserve">Steemann Nielsen, E. (1952). he Use of Radio-active Carbon (C14) for Measuring Organic Production in the Sea. </w:t>
      </w:r>
      <w:r w:rsidRPr="00622CF5">
        <w:rPr>
          <w:i/>
          <w:noProof/>
        </w:rPr>
        <w:t>ICES Journal of Marine Science, 18</w:t>
      </w:r>
      <w:r w:rsidRPr="00622CF5">
        <w:rPr>
          <w:noProof/>
        </w:rPr>
        <w:t xml:space="preserve">(2), 117-140. </w:t>
      </w:r>
      <w:bookmarkEnd w:id="298"/>
    </w:p>
    <w:p w14:paraId="751F6DDE" w14:textId="77777777" w:rsidR="006260A9" w:rsidRPr="00622CF5" w:rsidRDefault="006260A9" w:rsidP="006260A9">
      <w:pPr>
        <w:pStyle w:val="EndNoteBibliography"/>
        <w:spacing w:after="240"/>
        <w:ind w:left="1440" w:hanging="1440"/>
        <w:rPr>
          <w:noProof/>
        </w:rPr>
      </w:pPr>
      <w:bookmarkStart w:id="299" w:name="_ENREF_83"/>
      <w:r w:rsidRPr="00622CF5">
        <w:rPr>
          <w:noProof/>
        </w:rPr>
        <w:t xml:space="preserve">Steinberg, D. K., Carlson, C. A., Bates, N. R., Goldthwait, S. A., Madin, L. P., &amp; Michaels, A. F. (2000). Zooplankton vertical migration and the active transport of dissolved organic and inorganic carbon in the Sargasso Sea. </w:t>
      </w:r>
      <w:r w:rsidRPr="00622CF5">
        <w:rPr>
          <w:i/>
          <w:noProof/>
        </w:rPr>
        <w:t>Deep-Sea Research I 47</w:t>
      </w:r>
      <w:r w:rsidRPr="00622CF5">
        <w:rPr>
          <w:noProof/>
        </w:rPr>
        <w:t xml:space="preserve">(1), 137-158. </w:t>
      </w:r>
      <w:bookmarkEnd w:id="299"/>
    </w:p>
    <w:p w14:paraId="51A4CF1F" w14:textId="77777777" w:rsidR="006260A9" w:rsidRPr="00622CF5" w:rsidRDefault="006260A9" w:rsidP="006260A9">
      <w:pPr>
        <w:pStyle w:val="EndNoteBibliography"/>
        <w:spacing w:after="240"/>
        <w:ind w:left="1440" w:hanging="1440"/>
        <w:rPr>
          <w:noProof/>
        </w:rPr>
      </w:pPr>
      <w:bookmarkStart w:id="300" w:name="_ENREF_84"/>
      <w:r w:rsidRPr="00622CF5">
        <w:rPr>
          <w:noProof/>
        </w:rPr>
        <w:t xml:space="preserve">Stock, C., &amp; Dunne, J. (2010). Controls on the ratio of mesozooplankton production to primary production in marine ecosystems. </w:t>
      </w:r>
      <w:r w:rsidRPr="00622CF5">
        <w:rPr>
          <w:i/>
          <w:noProof/>
        </w:rPr>
        <w:t>Deep-Sea Research I, 57</w:t>
      </w:r>
      <w:r w:rsidRPr="00622CF5">
        <w:rPr>
          <w:noProof/>
        </w:rPr>
        <w:t xml:space="preserve">(1), 95-112. </w:t>
      </w:r>
      <w:bookmarkEnd w:id="300"/>
    </w:p>
    <w:p w14:paraId="3CC5C4F7" w14:textId="77777777" w:rsidR="006260A9" w:rsidRPr="00622CF5" w:rsidRDefault="006260A9" w:rsidP="006260A9">
      <w:pPr>
        <w:pStyle w:val="EndNoteBibliography"/>
        <w:spacing w:after="240"/>
        <w:ind w:left="1440" w:hanging="1440"/>
        <w:rPr>
          <w:noProof/>
        </w:rPr>
      </w:pPr>
      <w:bookmarkStart w:id="301" w:name="_ENREF_85"/>
      <w:r w:rsidRPr="00622CF5">
        <w:rPr>
          <w:noProof/>
        </w:rPr>
        <w:t xml:space="preserve">Strickland, J. D., &amp; Parsons, T. R. (1972). A practical handbook of seawater analysis, second ed. </w:t>
      </w:r>
      <w:r w:rsidRPr="00622CF5">
        <w:rPr>
          <w:i/>
          <w:noProof/>
        </w:rPr>
        <w:t>Bulletin of the Fisheries Research Board of Canada, 167</w:t>
      </w:r>
      <w:r w:rsidRPr="00622CF5">
        <w:rPr>
          <w:noProof/>
        </w:rPr>
        <w:t xml:space="preserve">. </w:t>
      </w:r>
      <w:bookmarkEnd w:id="301"/>
    </w:p>
    <w:p w14:paraId="3C2E2BD2" w14:textId="77777777" w:rsidR="006260A9" w:rsidRPr="00622CF5" w:rsidRDefault="006260A9" w:rsidP="006260A9">
      <w:pPr>
        <w:pStyle w:val="EndNoteBibliography"/>
        <w:spacing w:after="240"/>
        <w:ind w:left="1440" w:hanging="1440"/>
        <w:rPr>
          <w:noProof/>
        </w:rPr>
      </w:pPr>
      <w:bookmarkStart w:id="302" w:name="_ENREF_86"/>
      <w:r w:rsidRPr="00622CF5">
        <w:rPr>
          <w:noProof/>
        </w:rPr>
        <w:lastRenderedPageBreak/>
        <w:t xml:space="preserve">Stukel, M. R., Asher, E., Couto, N., Schofield, O., Strebel, S., Tortell, P., &amp; Ducklow, H. W. (2015a). The imbalance of new and export production in the western Antarctic Peninsula, a potentially "leaky" ecosystem. </w:t>
      </w:r>
      <w:r w:rsidRPr="00622CF5">
        <w:rPr>
          <w:i/>
          <w:noProof/>
        </w:rPr>
        <w:t>Global Biogeochemical Cycles, 29</w:t>
      </w:r>
      <w:r w:rsidRPr="00622CF5">
        <w:rPr>
          <w:noProof/>
        </w:rPr>
        <w:t xml:space="preserve">(9), 1400-1420. </w:t>
      </w:r>
      <w:bookmarkEnd w:id="302"/>
    </w:p>
    <w:p w14:paraId="623E4E4A" w14:textId="77777777" w:rsidR="006260A9" w:rsidRPr="00622CF5" w:rsidRDefault="006260A9" w:rsidP="006260A9">
      <w:pPr>
        <w:pStyle w:val="EndNoteBibliography"/>
        <w:spacing w:after="240"/>
        <w:ind w:left="1440" w:hanging="1440"/>
        <w:rPr>
          <w:noProof/>
        </w:rPr>
      </w:pPr>
      <w:bookmarkStart w:id="303" w:name="_ENREF_87"/>
      <w:r w:rsidRPr="00622CF5">
        <w:rPr>
          <w:noProof/>
        </w:rPr>
        <w:t xml:space="preserve">Stukel, M. R., Benitez-Nelson, C. R., Decima, M., Taylor, A. G., Buchwald, C., &amp; Landry, M. R. (2016). The biological pump in the Costa Rica Dome: an open-ocean upwelling system with high new production and low export. </w:t>
      </w:r>
      <w:r w:rsidRPr="00622CF5">
        <w:rPr>
          <w:i/>
          <w:noProof/>
        </w:rPr>
        <w:t>Journal of Plankton Research, 38</w:t>
      </w:r>
      <w:r w:rsidRPr="00622CF5">
        <w:rPr>
          <w:noProof/>
        </w:rPr>
        <w:t xml:space="preserve">(2), 348-365. </w:t>
      </w:r>
      <w:bookmarkEnd w:id="303"/>
    </w:p>
    <w:p w14:paraId="0E3F0F75" w14:textId="77777777" w:rsidR="006260A9" w:rsidRPr="00622CF5" w:rsidRDefault="006260A9" w:rsidP="006260A9">
      <w:pPr>
        <w:pStyle w:val="EndNoteBibliography"/>
        <w:spacing w:after="240"/>
        <w:ind w:left="1440" w:hanging="1440"/>
        <w:rPr>
          <w:noProof/>
        </w:rPr>
      </w:pPr>
      <w:bookmarkStart w:id="304" w:name="_ENREF_88"/>
      <w:r w:rsidRPr="00622CF5">
        <w:rPr>
          <w:noProof/>
        </w:rPr>
        <w:t xml:space="preserve">Stukel, M. R., Goericke, R., &amp; Landry, M. R. (2019a). Predicting primary production in the southern California Current Ecosystem from chlorophyll, nutrient concentrations, and irradiance. </w:t>
      </w:r>
      <w:r w:rsidRPr="00622CF5">
        <w:rPr>
          <w:i/>
          <w:noProof/>
        </w:rPr>
        <w:t>bioRxiv</w:t>
      </w:r>
      <w:r w:rsidRPr="00622CF5">
        <w:rPr>
          <w:noProof/>
        </w:rPr>
        <w:t xml:space="preserve">, 590240. </w:t>
      </w:r>
      <w:bookmarkEnd w:id="304"/>
    </w:p>
    <w:p w14:paraId="7689C974" w14:textId="77777777" w:rsidR="006260A9" w:rsidRPr="00622CF5" w:rsidRDefault="006260A9" w:rsidP="006260A9">
      <w:pPr>
        <w:pStyle w:val="EndNoteBibliography"/>
        <w:spacing w:after="240"/>
        <w:ind w:left="1440" w:hanging="1440"/>
        <w:rPr>
          <w:noProof/>
        </w:rPr>
      </w:pPr>
      <w:bookmarkStart w:id="305" w:name="_ENREF_89"/>
      <w:r w:rsidRPr="00622CF5">
        <w:rPr>
          <w:noProof/>
        </w:rPr>
        <w:t xml:space="preserve">Stukel, M. R., Kahru, M., Benitez-Nelson, C. R., Decima, M., Goericke, R., Landry, M. R., &amp; Ohman, M. D. (2015b). Using Lagrangian-based process studies to test satellite algorithms of vertical carbon flux in the eastern North Pacific Ocean. </w:t>
      </w:r>
      <w:r w:rsidRPr="00622CF5">
        <w:rPr>
          <w:i/>
          <w:noProof/>
        </w:rPr>
        <w:t>Journal of Geophysical Research-Oceans, 120</w:t>
      </w:r>
      <w:r w:rsidRPr="00622CF5">
        <w:rPr>
          <w:noProof/>
        </w:rPr>
        <w:t xml:space="preserve">(11), 7208-7222. </w:t>
      </w:r>
      <w:bookmarkEnd w:id="305"/>
    </w:p>
    <w:p w14:paraId="6309B05F" w14:textId="77777777" w:rsidR="006260A9" w:rsidRPr="00622CF5" w:rsidRDefault="006260A9" w:rsidP="006260A9">
      <w:pPr>
        <w:pStyle w:val="EndNoteBibliography"/>
        <w:spacing w:after="240"/>
        <w:ind w:left="1440" w:hanging="1440"/>
        <w:rPr>
          <w:noProof/>
        </w:rPr>
      </w:pPr>
      <w:bookmarkStart w:id="306" w:name="_ENREF_90"/>
      <w:r w:rsidRPr="00622CF5">
        <w:rPr>
          <w:noProof/>
        </w:rPr>
        <w:t xml:space="preserve">Stukel, M. R., Kelly, T. B., Aluwihare, L. I., Barbeau, K. A., Goericke, R., Krause, J. W., et al. (2019b). The Carbon:(234)Thorium ratios of sinking particles in the California current ecosystem 1: relationships with plankton ecosystem dynamics. </w:t>
      </w:r>
      <w:r w:rsidRPr="00622CF5">
        <w:rPr>
          <w:i/>
          <w:noProof/>
        </w:rPr>
        <w:t>Marine chemistry, 212</w:t>
      </w:r>
      <w:r w:rsidRPr="00622CF5">
        <w:rPr>
          <w:noProof/>
        </w:rPr>
        <w:t xml:space="preserve">, 1-15. </w:t>
      </w:r>
      <w:bookmarkEnd w:id="306"/>
    </w:p>
    <w:p w14:paraId="3074E42E" w14:textId="77777777" w:rsidR="006260A9" w:rsidRPr="00622CF5" w:rsidRDefault="006260A9" w:rsidP="006260A9">
      <w:pPr>
        <w:pStyle w:val="EndNoteBibliography"/>
        <w:spacing w:after="240"/>
        <w:ind w:left="1440" w:hanging="1440"/>
        <w:rPr>
          <w:noProof/>
        </w:rPr>
      </w:pPr>
      <w:bookmarkStart w:id="307" w:name="_ENREF_91"/>
      <w:r w:rsidRPr="00622CF5">
        <w:rPr>
          <w:noProof/>
        </w:rPr>
        <w:t xml:space="preserve">Stukel, M. R., Landry, M. R., Ohman, M. D., Goericke, R., Samo, T., &amp; Benitez-Nelson, C. R. (2012). Do inverse ecosystem models accurately reconstruct plankton trophic flows? Comparing two solution methods using field data from the California Current. </w:t>
      </w:r>
      <w:r w:rsidRPr="00622CF5">
        <w:rPr>
          <w:i/>
          <w:noProof/>
        </w:rPr>
        <w:t>Journal of Marine Systems, 91</w:t>
      </w:r>
      <w:r w:rsidRPr="00622CF5">
        <w:rPr>
          <w:noProof/>
        </w:rPr>
        <w:t xml:space="preserve">(1), 20-33. </w:t>
      </w:r>
      <w:bookmarkEnd w:id="307"/>
    </w:p>
    <w:p w14:paraId="2FC604A5" w14:textId="77777777" w:rsidR="006260A9" w:rsidRPr="00622CF5" w:rsidRDefault="006260A9" w:rsidP="006260A9">
      <w:pPr>
        <w:pStyle w:val="EndNoteBibliography"/>
        <w:spacing w:after="240"/>
        <w:ind w:left="1440" w:hanging="1440"/>
        <w:rPr>
          <w:noProof/>
        </w:rPr>
      </w:pPr>
      <w:bookmarkStart w:id="308" w:name="_ENREF_92"/>
      <w:r w:rsidRPr="00622CF5">
        <w:rPr>
          <w:noProof/>
        </w:rPr>
        <w:t xml:space="preserve">Stukel, M. R., Ohman, M. D., Benitez-Nelson, C. R., &amp; Landry, M. R. (2013). Contributions of mesozooplankton to vertical carbon export in a coastal upwelling system. </w:t>
      </w:r>
      <w:r w:rsidRPr="00622CF5">
        <w:rPr>
          <w:i/>
          <w:noProof/>
        </w:rPr>
        <w:t>Marine Ecology Progress Series, 491</w:t>
      </w:r>
      <w:r w:rsidRPr="00622CF5">
        <w:rPr>
          <w:noProof/>
        </w:rPr>
        <w:t xml:space="preserve">, 47-+. </w:t>
      </w:r>
      <w:bookmarkEnd w:id="308"/>
    </w:p>
    <w:p w14:paraId="6F17DA3E" w14:textId="77777777" w:rsidR="006260A9" w:rsidRPr="00622CF5" w:rsidRDefault="006260A9" w:rsidP="006260A9">
      <w:pPr>
        <w:pStyle w:val="EndNoteBibliography"/>
        <w:spacing w:after="240"/>
        <w:ind w:left="1440" w:hanging="1440"/>
        <w:rPr>
          <w:noProof/>
        </w:rPr>
      </w:pPr>
      <w:bookmarkStart w:id="309" w:name="_ENREF_93"/>
      <w:r w:rsidRPr="00622CF5">
        <w:rPr>
          <w:noProof/>
        </w:rPr>
        <w:lastRenderedPageBreak/>
        <w:t xml:space="preserve">Stukel, M. R., Song, H., Goericke, R., &amp; Miller, A. J. (2018). The role of subduction and gravitational sinking in particle export, carbon sequestration, and the remineralization length scale in the California Current Ecosystem. </w:t>
      </w:r>
      <w:r w:rsidRPr="00622CF5">
        <w:rPr>
          <w:i/>
          <w:noProof/>
        </w:rPr>
        <w:t>Limnology and Oceanography, 63</w:t>
      </w:r>
      <w:r w:rsidRPr="00622CF5">
        <w:rPr>
          <w:noProof/>
        </w:rPr>
        <w:t xml:space="preserve">(1), 363-383. </w:t>
      </w:r>
      <w:bookmarkEnd w:id="309"/>
    </w:p>
    <w:p w14:paraId="727CE651" w14:textId="77777777" w:rsidR="006260A9" w:rsidRPr="00622CF5" w:rsidRDefault="006260A9" w:rsidP="006260A9">
      <w:pPr>
        <w:pStyle w:val="EndNoteBibliography"/>
        <w:spacing w:after="240"/>
        <w:ind w:left="1440" w:hanging="1440"/>
        <w:rPr>
          <w:noProof/>
        </w:rPr>
      </w:pPr>
      <w:bookmarkStart w:id="310" w:name="_ENREF_94"/>
      <w:r w:rsidRPr="00622CF5">
        <w:rPr>
          <w:noProof/>
        </w:rPr>
        <w:t xml:space="preserve">Suggett, D., Kraay, G., Holligan, P., Davey, M., Aiken, J., &amp; Geider, R. (2001). Assessment of photosynthesis in a spring cyanobacterial bloom by use of a fast repetition rate fluorometer. </w:t>
      </w:r>
      <w:r w:rsidRPr="00622CF5">
        <w:rPr>
          <w:i/>
          <w:noProof/>
        </w:rPr>
        <w:t>Limnology and Oceanography, 46</w:t>
      </w:r>
      <w:r w:rsidRPr="00622CF5">
        <w:rPr>
          <w:noProof/>
        </w:rPr>
        <w:t xml:space="preserve">(4), 802-810. </w:t>
      </w:r>
      <w:bookmarkEnd w:id="310"/>
    </w:p>
    <w:p w14:paraId="390C9D9F" w14:textId="77777777" w:rsidR="006260A9" w:rsidRPr="00622CF5" w:rsidRDefault="006260A9" w:rsidP="006260A9">
      <w:pPr>
        <w:pStyle w:val="EndNoteBibliography"/>
        <w:spacing w:after="240"/>
        <w:ind w:left="1440" w:hanging="1440"/>
        <w:rPr>
          <w:noProof/>
        </w:rPr>
      </w:pPr>
      <w:bookmarkStart w:id="311" w:name="_ENREF_95"/>
      <w:r w:rsidRPr="00622CF5">
        <w:rPr>
          <w:noProof/>
        </w:rPr>
        <w:t xml:space="preserve">Teeter, L., Hamme, R. C., Ianson, D., &amp; Bianucci, L. (2018). Accurate Estimation of Net Community Production From O-2/Ar Measurements. </w:t>
      </w:r>
      <w:r w:rsidRPr="00622CF5">
        <w:rPr>
          <w:i/>
          <w:noProof/>
        </w:rPr>
        <w:t>Global Biogeochemical Cycles, 32</w:t>
      </w:r>
      <w:r w:rsidRPr="00622CF5">
        <w:rPr>
          <w:noProof/>
        </w:rPr>
        <w:t xml:space="preserve">(8), 1163-1181. </w:t>
      </w:r>
      <w:bookmarkEnd w:id="311"/>
    </w:p>
    <w:p w14:paraId="618C0FD1" w14:textId="77777777" w:rsidR="006260A9" w:rsidRPr="00622CF5" w:rsidRDefault="006260A9" w:rsidP="006260A9">
      <w:pPr>
        <w:pStyle w:val="EndNoteBibliography"/>
        <w:spacing w:after="240"/>
        <w:ind w:left="1440" w:hanging="1440"/>
        <w:rPr>
          <w:noProof/>
        </w:rPr>
      </w:pPr>
      <w:bookmarkStart w:id="312" w:name="_ENREF_96"/>
      <w:r w:rsidRPr="00622CF5">
        <w:rPr>
          <w:noProof/>
        </w:rPr>
        <w:t xml:space="preserve">Teira, E., José Pazó, M., Serret, P., &amp; Fernández, E. (2001). Dissolved organic carbon production by microbial populations in the Atlantic Ocean. </w:t>
      </w:r>
      <w:r w:rsidRPr="00622CF5">
        <w:rPr>
          <w:i/>
          <w:noProof/>
        </w:rPr>
        <w:t>Limnology and Oceanography, 46</w:t>
      </w:r>
      <w:r w:rsidRPr="00622CF5">
        <w:rPr>
          <w:noProof/>
        </w:rPr>
        <w:t xml:space="preserve">(6), 1370-1377. </w:t>
      </w:r>
      <w:bookmarkEnd w:id="312"/>
    </w:p>
    <w:p w14:paraId="0075CDE5" w14:textId="77777777" w:rsidR="006260A9" w:rsidRPr="00622CF5" w:rsidRDefault="006260A9" w:rsidP="006260A9">
      <w:pPr>
        <w:pStyle w:val="EndNoteBibliography"/>
        <w:spacing w:after="240"/>
        <w:ind w:left="1440" w:hanging="1440"/>
        <w:rPr>
          <w:noProof/>
        </w:rPr>
      </w:pPr>
      <w:bookmarkStart w:id="313" w:name="_ENREF_97"/>
      <w:r w:rsidRPr="00622CF5">
        <w:rPr>
          <w:noProof/>
        </w:rPr>
        <w:t xml:space="preserve">Thunell, R., Benitez-Nelson, C., Varela, R., Astor, Y., &amp; Muller-Karger, F. (2007). Particulate organic carbon fluxes along upwelling-dominated continental margins: Rates and mechanisms. </w:t>
      </w:r>
      <w:r w:rsidRPr="00622CF5">
        <w:rPr>
          <w:i/>
          <w:noProof/>
        </w:rPr>
        <w:t>Global Biogeochemical Cycles, 21</w:t>
      </w:r>
      <w:r w:rsidRPr="00622CF5">
        <w:rPr>
          <w:noProof/>
        </w:rPr>
        <w:t xml:space="preserve">(1). </w:t>
      </w:r>
      <w:bookmarkEnd w:id="313"/>
    </w:p>
    <w:p w14:paraId="0108BF1B" w14:textId="77777777" w:rsidR="006260A9" w:rsidRPr="00622CF5" w:rsidRDefault="006260A9" w:rsidP="006260A9">
      <w:pPr>
        <w:pStyle w:val="EndNoteBibliography"/>
        <w:spacing w:after="240"/>
        <w:ind w:left="1440" w:hanging="1440"/>
        <w:rPr>
          <w:noProof/>
        </w:rPr>
      </w:pPr>
      <w:bookmarkStart w:id="314" w:name="_ENREF_98"/>
      <w:r w:rsidRPr="00622CF5">
        <w:rPr>
          <w:noProof/>
        </w:rPr>
        <w:t>Tortell, P. D., Asher, E. C., Ducklow, H. W., Goldman, J. A. L., Dacey, J. W. H., Grzymski, J. J., et al. (2014). Metabolic balance of coastal Antarctic waters revealed by autonomous pCO</w:t>
      </w:r>
      <w:r w:rsidRPr="00622CF5">
        <w:rPr>
          <w:noProof/>
          <w:vertAlign w:val="subscript"/>
        </w:rPr>
        <w:t>2</w:t>
      </w:r>
      <w:r w:rsidRPr="00622CF5">
        <w:rPr>
          <w:noProof/>
        </w:rPr>
        <w:t xml:space="preserve"> and Delta O</w:t>
      </w:r>
      <w:r w:rsidRPr="00622CF5">
        <w:rPr>
          <w:noProof/>
          <w:vertAlign w:val="subscript"/>
        </w:rPr>
        <w:t>2</w:t>
      </w:r>
      <w:r w:rsidRPr="00622CF5">
        <w:rPr>
          <w:noProof/>
        </w:rPr>
        <w:t xml:space="preserve">/Ar measurements. </w:t>
      </w:r>
      <w:r w:rsidRPr="00622CF5">
        <w:rPr>
          <w:i/>
          <w:noProof/>
        </w:rPr>
        <w:t>Geophysical Research Letters, 41</w:t>
      </w:r>
      <w:r w:rsidRPr="00622CF5">
        <w:rPr>
          <w:noProof/>
        </w:rPr>
        <w:t xml:space="preserve">(19), 6803-6810. </w:t>
      </w:r>
      <w:bookmarkEnd w:id="314"/>
    </w:p>
    <w:p w14:paraId="6F0037CE" w14:textId="77777777" w:rsidR="006260A9" w:rsidRPr="00622CF5" w:rsidRDefault="006260A9" w:rsidP="006260A9">
      <w:pPr>
        <w:pStyle w:val="EndNoteBibliography"/>
        <w:spacing w:after="240"/>
        <w:ind w:left="1440" w:hanging="1440"/>
        <w:rPr>
          <w:noProof/>
        </w:rPr>
      </w:pPr>
      <w:bookmarkStart w:id="315" w:name="_ENREF_99"/>
      <w:r w:rsidRPr="00622CF5">
        <w:rPr>
          <w:noProof/>
        </w:rPr>
        <w:t xml:space="preserve">Uitz, J., Stramski, D., Reynolds, R. A., &amp; Dubranna, J. (2015). Assessing phytoplankton community composition from hyperspectral measurements of phytoplankton absorption coefficient and remote-sensing reflectance in open-ocean environments. </w:t>
      </w:r>
      <w:r w:rsidRPr="00622CF5">
        <w:rPr>
          <w:i/>
          <w:noProof/>
        </w:rPr>
        <w:t>Remote Sensing of Environment, 171</w:t>
      </w:r>
      <w:r w:rsidRPr="00622CF5">
        <w:rPr>
          <w:noProof/>
        </w:rPr>
        <w:t xml:space="preserve">, 58-74. </w:t>
      </w:r>
      <w:bookmarkEnd w:id="315"/>
    </w:p>
    <w:p w14:paraId="54DF7519" w14:textId="77777777" w:rsidR="006260A9" w:rsidRPr="00622CF5" w:rsidRDefault="006260A9" w:rsidP="006260A9">
      <w:pPr>
        <w:pStyle w:val="EndNoteBibliography"/>
        <w:spacing w:after="240"/>
        <w:ind w:left="1440" w:hanging="1440"/>
        <w:rPr>
          <w:noProof/>
        </w:rPr>
      </w:pPr>
      <w:bookmarkStart w:id="316" w:name="_ENREF_100"/>
      <w:r w:rsidRPr="00622CF5">
        <w:rPr>
          <w:noProof/>
        </w:rPr>
        <w:t xml:space="preserve">Wang, S., Kranz, S. A., Kelly, T. B., Song, H., R., S. M., &amp; N., C. (submitted). Lagrangian studies of net community production: The effect of diel and multi-day non-steady </w:t>
      </w:r>
      <w:r w:rsidRPr="00622CF5">
        <w:rPr>
          <w:noProof/>
        </w:rPr>
        <w:lastRenderedPageBreak/>
        <w:t xml:space="preserve">state factors and vertical fluxes on O2/Ar in a dynamic upwelling region. </w:t>
      </w:r>
      <w:r w:rsidRPr="00622CF5">
        <w:rPr>
          <w:i/>
          <w:noProof/>
        </w:rPr>
        <w:t>JGR-Oceans</w:t>
      </w:r>
      <w:r w:rsidRPr="00622CF5">
        <w:rPr>
          <w:noProof/>
        </w:rPr>
        <w:t xml:space="preserve">. </w:t>
      </w:r>
      <w:bookmarkEnd w:id="316"/>
    </w:p>
    <w:p w14:paraId="4FF15504" w14:textId="77777777" w:rsidR="006260A9" w:rsidRPr="00622CF5" w:rsidRDefault="006260A9" w:rsidP="006260A9">
      <w:pPr>
        <w:pStyle w:val="EndNoteBibliography"/>
        <w:ind w:left="1440" w:hanging="1440"/>
        <w:rPr>
          <w:noProof/>
        </w:rPr>
      </w:pPr>
      <w:bookmarkStart w:id="317" w:name="_ENREF_101"/>
      <w:r w:rsidRPr="00622CF5">
        <w:rPr>
          <w:noProof/>
        </w:rPr>
        <w:t xml:space="preserve">Yool, A., Martin, A. P., Fernandez, C., &amp; Clark, D. R. (2007). The significance of nitrification for oceanic new production. </w:t>
      </w:r>
      <w:r w:rsidRPr="00622CF5">
        <w:rPr>
          <w:i/>
          <w:noProof/>
        </w:rPr>
        <w:t>Nature, 447</w:t>
      </w:r>
      <w:r w:rsidRPr="00622CF5">
        <w:rPr>
          <w:noProof/>
        </w:rPr>
        <w:t xml:space="preserve">(7147), 999-1002. </w:t>
      </w:r>
      <w:bookmarkEnd w:id="317"/>
    </w:p>
    <w:p w14:paraId="1DB7EE65" w14:textId="1B9C22D7" w:rsidR="00F530E3" w:rsidRPr="00622CF5" w:rsidRDefault="00D41DFB" w:rsidP="007A653A">
      <w:pPr>
        <w:spacing w:line="360" w:lineRule="auto"/>
        <w:ind w:left="450" w:hanging="450"/>
      </w:pPr>
      <w:r w:rsidRPr="00622CF5">
        <w:fldChar w:fldCharType="end"/>
      </w:r>
    </w:p>
    <w:p w14:paraId="34414905" w14:textId="77777777" w:rsidR="00617DAB" w:rsidRPr="00622CF5" w:rsidRDefault="00617DAB" w:rsidP="007A653A">
      <w:pPr>
        <w:spacing w:line="360" w:lineRule="auto"/>
        <w:ind w:left="450" w:hanging="450"/>
      </w:pPr>
    </w:p>
    <w:p w14:paraId="18AE6BA2" w14:textId="77777777" w:rsidR="00283E1E" w:rsidRPr="005B05F7" w:rsidRDefault="00283E1E" w:rsidP="00283E1E">
      <w:pPr>
        <w:spacing w:before="120" w:line="360" w:lineRule="auto"/>
        <w:ind w:firstLine="360"/>
        <w:outlineLvl w:val="0"/>
        <w:rPr>
          <w:b/>
          <w:u w:val="single"/>
        </w:rPr>
      </w:pPr>
      <w:r w:rsidRPr="005B05F7">
        <w:rPr>
          <w:b/>
          <w:u w:val="single"/>
        </w:rPr>
        <w:fldChar w:fldCharType="begin"/>
      </w:r>
      <w:r w:rsidRPr="005B05F7">
        <w:rPr>
          <w:b/>
          <w:u w:val="single"/>
        </w:rPr>
        <w:instrText xml:space="preserve"> INCLUDEPICTURE "D:\\var\\folders\\gz\\rh8gvsy97w5bpm0mv1dd41s40000gn\\T\\com.microsoft.Word\\WebArchiveCopyPasteTempFiles\\page12image2356489824" \* MERGEFORMAT </w:instrText>
      </w:r>
      <w:r w:rsidRPr="005B05F7">
        <w:rPr>
          <w:b/>
          <w:u w:val="single"/>
        </w:rPr>
        <w:fldChar w:fldCharType="end"/>
      </w:r>
      <w:r w:rsidRPr="005B05F7">
        <w:rPr>
          <w:b/>
          <w:u w:val="single"/>
        </w:rPr>
        <w:br w:type="page"/>
      </w:r>
    </w:p>
    <w:p w14:paraId="1FE127ED" w14:textId="7008C838" w:rsidR="00FF29E3" w:rsidRPr="00622CF5" w:rsidRDefault="00FF29E3" w:rsidP="00FF29E3">
      <w:pPr>
        <w:spacing w:line="360" w:lineRule="auto"/>
        <w:jc w:val="both"/>
        <w:rPr>
          <w:rFonts w:eastAsiaTheme="minorEastAsia"/>
          <w:i/>
          <w:sz w:val="22"/>
        </w:rPr>
      </w:pPr>
      <w:r w:rsidRPr="00622CF5">
        <w:rPr>
          <w:rFonts w:eastAsiaTheme="minorEastAsia"/>
          <w:i/>
          <w:sz w:val="22"/>
        </w:rPr>
        <w:lastRenderedPageBreak/>
        <w:t xml:space="preserve">Table 1: </w:t>
      </w:r>
      <w:r w:rsidR="00D15AE6" w:rsidRPr="00622CF5">
        <w:rPr>
          <w:rFonts w:eastAsiaTheme="minorEastAsia"/>
          <w:i/>
          <w:sz w:val="22"/>
        </w:rPr>
        <w:t>Production</w:t>
      </w:r>
      <w:r w:rsidR="00C60FB4" w:rsidRPr="00622CF5">
        <w:rPr>
          <w:rFonts w:eastAsiaTheme="minorEastAsia"/>
          <w:i/>
          <w:sz w:val="22"/>
        </w:rPr>
        <w:t xml:space="preserve"> metrics </w:t>
      </w:r>
      <w:r w:rsidR="0087237C" w:rsidRPr="00622CF5">
        <w:rPr>
          <w:rFonts w:eastAsiaTheme="minorEastAsia"/>
          <w:i/>
          <w:sz w:val="22"/>
        </w:rPr>
        <w:t>for</w:t>
      </w:r>
      <w:r w:rsidR="00EF5D42" w:rsidRPr="00622CF5">
        <w:rPr>
          <w:rFonts w:eastAsiaTheme="minorEastAsia"/>
          <w:i/>
          <w:sz w:val="22"/>
        </w:rPr>
        <w:t xml:space="preserve"> CCL-LTER Process cruises</w:t>
      </w:r>
      <w:r w:rsidR="0087237C" w:rsidRPr="00622CF5">
        <w:rPr>
          <w:rFonts w:eastAsiaTheme="minorEastAsia"/>
          <w:i/>
          <w:sz w:val="22"/>
        </w:rPr>
        <w:t xml:space="preserve"> </w:t>
      </w:r>
      <w:r w:rsidR="00C60FB4" w:rsidRPr="00622CF5">
        <w:rPr>
          <w:rFonts w:eastAsiaTheme="minorEastAsia"/>
          <w:i/>
          <w:sz w:val="22"/>
        </w:rPr>
        <w:t xml:space="preserve">P1604 and P1706. Values represent average </w:t>
      </w:r>
      <w:r w:rsidR="00BA1B49" w:rsidRPr="00622CF5">
        <w:rPr>
          <w:rFonts w:eastAsiaTheme="minorEastAsia"/>
          <w:i/>
          <w:sz w:val="22"/>
        </w:rPr>
        <w:t>rates in mmol C m</w:t>
      </w:r>
      <w:r w:rsidR="00BA1B49" w:rsidRPr="00622CF5">
        <w:rPr>
          <w:rFonts w:eastAsiaTheme="minorEastAsia"/>
          <w:i/>
          <w:sz w:val="22"/>
          <w:vertAlign w:val="superscript"/>
        </w:rPr>
        <w:t>-2</w:t>
      </w:r>
      <w:r w:rsidR="00BA1B49" w:rsidRPr="00622CF5">
        <w:rPr>
          <w:rFonts w:eastAsiaTheme="minorEastAsia"/>
          <w:i/>
          <w:sz w:val="22"/>
        </w:rPr>
        <w:t xml:space="preserve"> d</w:t>
      </w:r>
      <w:r w:rsidR="00BA1B49" w:rsidRPr="00622CF5">
        <w:rPr>
          <w:rFonts w:eastAsiaTheme="minorEastAsia"/>
          <w:i/>
          <w:sz w:val="22"/>
          <w:vertAlign w:val="superscript"/>
        </w:rPr>
        <w:t xml:space="preserve">-1 </w:t>
      </w:r>
      <w:r w:rsidR="00BA1B49" w:rsidRPr="00622CF5">
        <w:rPr>
          <w:rFonts w:eastAsiaTheme="minorEastAsia"/>
          <w:i/>
          <w:sz w:val="22"/>
        </w:rPr>
        <w:t xml:space="preserve">integrated over the mixed layer depth. </w:t>
      </w:r>
      <w:r w:rsidRPr="00622CF5">
        <w:rPr>
          <w:rFonts w:eastAsiaTheme="minorEastAsia"/>
          <w:i/>
          <w:sz w:val="22"/>
        </w:rPr>
        <w:t xml:space="preserve"> </w:t>
      </w:r>
      <w:r w:rsidR="00EF5D42" w:rsidRPr="00622CF5">
        <w:rPr>
          <w:rFonts w:eastAsiaTheme="minorEastAsia"/>
          <w:i/>
          <w:sz w:val="22"/>
        </w:rPr>
        <w:t>E</w:t>
      </w:r>
      <w:r w:rsidRPr="00622CF5">
        <w:rPr>
          <w:rFonts w:eastAsiaTheme="minorEastAsia"/>
          <w:i/>
          <w:sz w:val="22"/>
        </w:rPr>
        <w:t>rror</w:t>
      </w:r>
      <w:r w:rsidR="00EF5D42" w:rsidRPr="00622CF5">
        <w:rPr>
          <w:rFonts w:eastAsiaTheme="minorEastAsia"/>
          <w:i/>
          <w:sz w:val="22"/>
        </w:rPr>
        <w:t>s are</w:t>
      </w:r>
      <w:r w:rsidRPr="00622CF5">
        <w:rPr>
          <w:rFonts w:eastAsiaTheme="minorEastAsia"/>
          <w:i/>
          <w:sz w:val="22"/>
        </w:rPr>
        <w:t xml:space="preserve"> </w:t>
      </w:r>
      <w:r w:rsidR="00F369AF" w:rsidRPr="00622CF5">
        <w:rPr>
          <w:rFonts w:eastAsiaTheme="minorEastAsia"/>
          <w:i/>
          <w:sz w:val="22"/>
        </w:rPr>
        <w:t>standard error</w:t>
      </w:r>
      <w:r w:rsidR="00EF5D42" w:rsidRPr="00622CF5">
        <w:rPr>
          <w:rFonts w:eastAsiaTheme="minorEastAsia"/>
          <w:i/>
          <w:sz w:val="22"/>
        </w:rPr>
        <w:t>s</w:t>
      </w:r>
      <w:r w:rsidR="00F369AF" w:rsidRPr="00622CF5">
        <w:rPr>
          <w:rFonts w:eastAsiaTheme="minorEastAsia"/>
          <w:i/>
          <w:sz w:val="22"/>
        </w:rPr>
        <w:t xml:space="preserve"> of the mean (SOM)</w:t>
      </w:r>
      <w:r w:rsidRPr="00622CF5">
        <w:rPr>
          <w:rFonts w:eastAsiaTheme="minorEastAsia"/>
          <w:i/>
          <w:sz w:val="22"/>
        </w:rPr>
        <w:t>.</w:t>
      </w:r>
      <w:r w:rsidR="0076112B" w:rsidRPr="00622CF5">
        <w:rPr>
          <w:rFonts w:eastAsiaTheme="minorEastAsia"/>
          <w:i/>
          <w:sz w:val="22"/>
        </w:rPr>
        <w:t xml:space="preserve"> </w:t>
      </w:r>
      <w:r w:rsidR="007262FA" w:rsidRPr="00622CF5">
        <w:rPr>
          <w:rFonts w:eastAsiaTheme="minorEastAsia"/>
          <w:i/>
          <w:sz w:val="22"/>
        </w:rPr>
        <w:t>ND indicates that no measurements were made. X indicates that data were not reliable as indicated in the text.</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
        <w:gridCol w:w="782"/>
        <w:gridCol w:w="967"/>
        <w:gridCol w:w="810"/>
        <w:gridCol w:w="990"/>
        <w:gridCol w:w="810"/>
        <w:gridCol w:w="810"/>
        <w:gridCol w:w="810"/>
        <w:gridCol w:w="810"/>
        <w:gridCol w:w="810"/>
        <w:gridCol w:w="810"/>
      </w:tblGrid>
      <w:tr w:rsidR="0076112B" w:rsidRPr="00622CF5" w14:paraId="6091AAA8" w14:textId="77777777" w:rsidTr="00EF5D42">
        <w:trPr>
          <w:trHeight w:val="320"/>
        </w:trPr>
        <w:tc>
          <w:tcPr>
            <w:tcW w:w="928" w:type="dxa"/>
            <w:shd w:val="clear" w:color="auto" w:fill="auto"/>
            <w:noWrap/>
            <w:vAlign w:val="bottom"/>
            <w:hideMark/>
          </w:tcPr>
          <w:p w14:paraId="1BC5754F" w14:textId="77777777" w:rsidR="0076112B" w:rsidRPr="00622CF5" w:rsidRDefault="0076112B" w:rsidP="0076112B">
            <w:pPr>
              <w:rPr>
                <w:sz w:val="16"/>
                <w:szCs w:val="16"/>
              </w:rPr>
            </w:pPr>
          </w:p>
        </w:tc>
        <w:tc>
          <w:tcPr>
            <w:tcW w:w="782" w:type="dxa"/>
            <w:shd w:val="clear" w:color="auto" w:fill="auto"/>
            <w:noWrap/>
            <w:vAlign w:val="bottom"/>
            <w:hideMark/>
          </w:tcPr>
          <w:p w14:paraId="013212BF" w14:textId="77777777" w:rsidR="0076112B" w:rsidRPr="00622CF5" w:rsidRDefault="0076112B" w:rsidP="0076112B">
            <w:pPr>
              <w:rPr>
                <w:color w:val="000000"/>
                <w:sz w:val="16"/>
                <w:szCs w:val="16"/>
              </w:rPr>
            </w:pPr>
            <w:r w:rsidRPr="00622CF5">
              <w:rPr>
                <w:color w:val="000000"/>
                <w:sz w:val="16"/>
                <w:szCs w:val="16"/>
              </w:rPr>
              <w:t xml:space="preserve">NCP </w:t>
            </w:r>
          </w:p>
          <w:p w14:paraId="7905E1F4" w14:textId="77777777" w:rsidR="0076112B" w:rsidRPr="00622CF5" w:rsidRDefault="0076112B" w:rsidP="0076112B">
            <w:pPr>
              <w:rPr>
                <w:color w:val="000000"/>
                <w:sz w:val="16"/>
                <w:szCs w:val="16"/>
              </w:rPr>
            </w:pPr>
            <w:r w:rsidRPr="00622CF5">
              <w:rPr>
                <w:color w:val="000000"/>
                <w:sz w:val="16"/>
                <w:szCs w:val="16"/>
              </w:rPr>
              <w:t>Prior</w:t>
            </w:r>
          </w:p>
        </w:tc>
        <w:tc>
          <w:tcPr>
            <w:tcW w:w="967" w:type="dxa"/>
            <w:shd w:val="clear" w:color="auto" w:fill="auto"/>
            <w:noWrap/>
            <w:vAlign w:val="bottom"/>
            <w:hideMark/>
          </w:tcPr>
          <w:p w14:paraId="71BA5329" w14:textId="77777777" w:rsidR="0076112B" w:rsidRPr="00622CF5" w:rsidRDefault="0076112B" w:rsidP="0076112B">
            <w:pPr>
              <w:rPr>
                <w:color w:val="000000"/>
                <w:sz w:val="16"/>
                <w:szCs w:val="16"/>
              </w:rPr>
            </w:pPr>
            <w:r w:rsidRPr="00622CF5">
              <w:rPr>
                <w:color w:val="000000"/>
                <w:sz w:val="16"/>
                <w:szCs w:val="16"/>
              </w:rPr>
              <w:t xml:space="preserve">NCP </w:t>
            </w:r>
          </w:p>
          <w:p w14:paraId="14154B80" w14:textId="60C7C3D5" w:rsidR="0076112B" w:rsidRPr="00622CF5" w:rsidRDefault="00F369AF" w:rsidP="0076112B">
            <w:pPr>
              <w:rPr>
                <w:color w:val="000000"/>
                <w:sz w:val="16"/>
                <w:szCs w:val="16"/>
              </w:rPr>
            </w:pPr>
            <w:r w:rsidRPr="00622CF5">
              <w:rPr>
                <w:color w:val="000000"/>
                <w:sz w:val="16"/>
                <w:szCs w:val="16"/>
              </w:rPr>
              <w:t>inst</w:t>
            </w:r>
            <w:r w:rsidR="0076112B" w:rsidRPr="00622CF5">
              <w:rPr>
                <w:color w:val="000000"/>
                <w:sz w:val="16"/>
                <w:szCs w:val="16"/>
              </w:rPr>
              <w:t xml:space="preserve"> </w:t>
            </w:r>
          </w:p>
        </w:tc>
        <w:tc>
          <w:tcPr>
            <w:tcW w:w="810" w:type="dxa"/>
            <w:shd w:val="clear" w:color="auto" w:fill="auto"/>
            <w:noWrap/>
            <w:vAlign w:val="bottom"/>
            <w:hideMark/>
          </w:tcPr>
          <w:p w14:paraId="0FFE2DDE" w14:textId="77777777" w:rsidR="0076112B" w:rsidRPr="00622CF5" w:rsidRDefault="0076112B" w:rsidP="0076112B">
            <w:pPr>
              <w:rPr>
                <w:color w:val="000000"/>
                <w:sz w:val="16"/>
                <w:szCs w:val="16"/>
              </w:rPr>
            </w:pPr>
            <w:r w:rsidRPr="00622CF5">
              <w:rPr>
                <w:rFonts w:eastAsiaTheme="minorEastAsia"/>
                <w:sz w:val="16"/>
                <w:szCs w:val="16"/>
              </w:rPr>
              <w:t>NPP</w:t>
            </w:r>
            <w:r w:rsidRPr="00622CF5">
              <w:rPr>
                <w:rFonts w:eastAsiaTheme="minorEastAsia"/>
                <w:sz w:val="16"/>
                <w:szCs w:val="16"/>
                <w:vertAlign w:val="subscript"/>
              </w:rPr>
              <w:t>14C</w:t>
            </w:r>
          </w:p>
        </w:tc>
        <w:tc>
          <w:tcPr>
            <w:tcW w:w="990" w:type="dxa"/>
            <w:shd w:val="clear" w:color="auto" w:fill="auto"/>
            <w:noWrap/>
            <w:vAlign w:val="bottom"/>
          </w:tcPr>
          <w:p w14:paraId="25325240" w14:textId="77777777" w:rsidR="0076112B" w:rsidRPr="00622CF5" w:rsidRDefault="0076112B" w:rsidP="0076112B">
            <w:pPr>
              <w:rPr>
                <w:color w:val="000000"/>
                <w:sz w:val="16"/>
                <w:szCs w:val="16"/>
                <w:vertAlign w:val="subscript"/>
              </w:rPr>
            </w:pPr>
            <w:r w:rsidRPr="00622CF5">
              <w:rPr>
                <w:color w:val="000000"/>
                <w:sz w:val="16"/>
                <w:szCs w:val="16"/>
              </w:rPr>
              <w:t xml:space="preserve">NPP </w:t>
            </w:r>
            <w:r w:rsidRPr="00622CF5">
              <w:rPr>
                <w:color w:val="000000"/>
                <w:sz w:val="16"/>
                <w:szCs w:val="16"/>
                <w:vertAlign w:val="subscript"/>
              </w:rPr>
              <w:t>G/G</w:t>
            </w:r>
          </w:p>
        </w:tc>
        <w:tc>
          <w:tcPr>
            <w:tcW w:w="810" w:type="dxa"/>
            <w:shd w:val="clear" w:color="auto" w:fill="auto"/>
            <w:noWrap/>
            <w:vAlign w:val="bottom"/>
            <w:hideMark/>
          </w:tcPr>
          <w:p w14:paraId="168A285C" w14:textId="77777777" w:rsidR="0076112B" w:rsidRPr="00622CF5" w:rsidRDefault="0076112B" w:rsidP="0076112B">
            <w:pPr>
              <w:rPr>
                <w:color w:val="000000"/>
                <w:sz w:val="16"/>
                <w:szCs w:val="16"/>
              </w:rPr>
            </w:pPr>
            <w:r w:rsidRPr="00622CF5">
              <w:rPr>
                <w:color w:val="000000"/>
                <w:sz w:val="16"/>
                <w:szCs w:val="16"/>
              </w:rPr>
              <w:t>NP</w:t>
            </w:r>
          </w:p>
        </w:tc>
        <w:tc>
          <w:tcPr>
            <w:tcW w:w="810" w:type="dxa"/>
            <w:vAlign w:val="bottom"/>
          </w:tcPr>
          <w:p w14:paraId="4D3B135C" w14:textId="77777777" w:rsidR="0076112B" w:rsidRPr="00622CF5" w:rsidRDefault="0076112B" w:rsidP="0076112B">
            <w:pPr>
              <w:rPr>
                <w:color w:val="000000"/>
                <w:sz w:val="16"/>
                <w:szCs w:val="16"/>
              </w:rPr>
            </w:pPr>
            <w:r w:rsidRPr="00622CF5">
              <w:rPr>
                <w:color w:val="000000"/>
                <w:sz w:val="16"/>
                <w:szCs w:val="16"/>
              </w:rPr>
              <w:t xml:space="preserve">Export </w:t>
            </w:r>
            <w:r w:rsidR="00C95FB9" w:rsidRPr="00622CF5">
              <w:rPr>
                <w:color w:val="000000"/>
                <w:sz w:val="16"/>
                <w:szCs w:val="16"/>
              </w:rPr>
              <w:t>flux</w:t>
            </w:r>
          </w:p>
        </w:tc>
        <w:tc>
          <w:tcPr>
            <w:tcW w:w="810" w:type="dxa"/>
            <w:vAlign w:val="bottom"/>
          </w:tcPr>
          <w:p w14:paraId="6E628444" w14:textId="77777777" w:rsidR="0076112B" w:rsidRPr="00622CF5" w:rsidRDefault="0076112B" w:rsidP="0076112B">
            <w:pPr>
              <w:rPr>
                <w:sz w:val="16"/>
                <w:szCs w:val="16"/>
              </w:rPr>
            </w:pPr>
            <w:r w:rsidRPr="00622CF5">
              <w:rPr>
                <w:color w:val="000000"/>
                <w:sz w:val="16"/>
                <w:szCs w:val="16"/>
              </w:rPr>
              <w:t>f-ratio</w:t>
            </w:r>
          </w:p>
        </w:tc>
        <w:tc>
          <w:tcPr>
            <w:tcW w:w="810" w:type="dxa"/>
            <w:vAlign w:val="bottom"/>
          </w:tcPr>
          <w:p w14:paraId="5479085B" w14:textId="77777777" w:rsidR="0076112B" w:rsidRPr="00622CF5" w:rsidRDefault="0076112B" w:rsidP="0076112B">
            <w:pPr>
              <w:rPr>
                <w:color w:val="000000"/>
                <w:sz w:val="16"/>
                <w:szCs w:val="16"/>
              </w:rPr>
            </w:pPr>
            <w:r w:rsidRPr="00622CF5">
              <w:rPr>
                <w:color w:val="000000"/>
                <w:sz w:val="16"/>
                <w:szCs w:val="16"/>
              </w:rPr>
              <w:t xml:space="preserve">GPP (FRRF) </w:t>
            </w:r>
          </w:p>
        </w:tc>
        <w:tc>
          <w:tcPr>
            <w:tcW w:w="810" w:type="dxa"/>
            <w:vAlign w:val="bottom"/>
          </w:tcPr>
          <w:p w14:paraId="42427B60" w14:textId="77777777" w:rsidR="0076112B" w:rsidRPr="00622CF5" w:rsidRDefault="0076112B" w:rsidP="0076112B">
            <w:pPr>
              <w:rPr>
                <w:color w:val="000000"/>
                <w:sz w:val="16"/>
                <w:szCs w:val="16"/>
              </w:rPr>
            </w:pPr>
            <w:r w:rsidRPr="00622CF5">
              <w:rPr>
                <w:color w:val="000000"/>
                <w:sz w:val="16"/>
                <w:szCs w:val="16"/>
              </w:rPr>
              <w:t xml:space="preserve">GPP-EIMS </w:t>
            </w:r>
          </w:p>
        </w:tc>
        <w:tc>
          <w:tcPr>
            <w:tcW w:w="810" w:type="dxa"/>
            <w:vAlign w:val="bottom"/>
          </w:tcPr>
          <w:p w14:paraId="0B83F66F" w14:textId="77777777" w:rsidR="0076112B" w:rsidRPr="00622CF5" w:rsidRDefault="0076112B" w:rsidP="0076112B">
            <w:pPr>
              <w:rPr>
                <w:color w:val="000000"/>
                <w:sz w:val="16"/>
                <w:szCs w:val="16"/>
              </w:rPr>
            </w:pPr>
            <w:r w:rsidRPr="00622CF5">
              <w:rPr>
                <w:color w:val="000000"/>
                <w:sz w:val="16"/>
                <w:szCs w:val="16"/>
              </w:rPr>
              <w:t xml:space="preserve">Respiration (EIMS) </w:t>
            </w:r>
          </w:p>
        </w:tc>
      </w:tr>
      <w:tr w:rsidR="0076112B" w:rsidRPr="00622CF5" w14:paraId="535D9B2B" w14:textId="77777777" w:rsidTr="0076112B">
        <w:trPr>
          <w:trHeight w:val="320"/>
        </w:trPr>
        <w:tc>
          <w:tcPr>
            <w:tcW w:w="9337" w:type="dxa"/>
            <w:gridSpan w:val="11"/>
            <w:shd w:val="pct15" w:color="auto" w:fill="auto"/>
            <w:noWrap/>
            <w:vAlign w:val="bottom"/>
            <w:hideMark/>
          </w:tcPr>
          <w:p w14:paraId="4F4CE0EC" w14:textId="77777777" w:rsidR="0076112B" w:rsidRPr="00622CF5" w:rsidRDefault="0076112B" w:rsidP="0076112B">
            <w:pPr>
              <w:jc w:val="center"/>
              <w:rPr>
                <w:color w:val="000000"/>
                <w:sz w:val="16"/>
                <w:szCs w:val="16"/>
              </w:rPr>
            </w:pPr>
            <w:r w:rsidRPr="00622CF5">
              <w:rPr>
                <w:color w:val="000000"/>
                <w:sz w:val="16"/>
                <w:szCs w:val="16"/>
              </w:rPr>
              <w:t>P1604</w:t>
            </w:r>
          </w:p>
        </w:tc>
      </w:tr>
      <w:tr w:rsidR="0076112B" w:rsidRPr="00622CF5" w14:paraId="3510DDC8" w14:textId="77777777" w:rsidTr="00EF5D42">
        <w:trPr>
          <w:trHeight w:val="320"/>
        </w:trPr>
        <w:tc>
          <w:tcPr>
            <w:tcW w:w="928" w:type="dxa"/>
            <w:shd w:val="clear" w:color="auto" w:fill="auto"/>
            <w:noWrap/>
            <w:vAlign w:val="bottom"/>
            <w:hideMark/>
          </w:tcPr>
          <w:p w14:paraId="4916ADDE" w14:textId="77777777" w:rsidR="0076112B" w:rsidRPr="00622CF5" w:rsidRDefault="0076112B" w:rsidP="0076112B">
            <w:pPr>
              <w:rPr>
                <w:color w:val="000000"/>
                <w:sz w:val="16"/>
                <w:szCs w:val="16"/>
              </w:rPr>
            </w:pPr>
            <w:r w:rsidRPr="00622CF5">
              <w:rPr>
                <w:color w:val="000000"/>
                <w:sz w:val="16"/>
                <w:szCs w:val="16"/>
              </w:rPr>
              <w:t>Cycle 2</w:t>
            </w:r>
          </w:p>
        </w:tc>
        <w:tc>
          <w:tcPr>
            <w:tcW w:w="782" w:type="dxa"/>
            <w:shd w:val="clear" w:color="auto" w:fill="auto"/>
            <w:noWrap/>
            <w:vAlign w:val="bottom"/>
            <w:hideMark/>
          </w:tcPr>
          <w:p w14:paraId="0618F10C" w14:textId="77777777" w:rsidR="0076112B" w:rsidRPr="00622CF5" w:rsidRDefault="0076112B" w:rsidP="0076112B">
            <w:pPr>
              <w:jc w:val="right"/>
              <w:rPr>
                <w:color w:val="000000"/>
                <w:sz w:val="16"/>
                <w:szCs w:val="16"/>
              </w:rPr>
            </w:pPr>
            <w:r w:rsidRPr="00622CF5">
              <w:rPr>
                <w:color w:val="000000"/>
                <w:sz w:val="16"/>
                <w:szCs w:val="16"/>
              </w:rPr>
              <w:t xml:space="preserve">5.51 </w:t>
            </w:r>
            <w:r w:rsidRPr="00622CF5">
              <w:rPr>
                <w:color w:val="000000"/>
                <w:sz w:val="16"/>
                <w:szCs w:val="16"/>
              </w:rPr>
              <w:sym w:font="Symbol" w:char="F0B1"/>
            </w:r>
            <w:r w:rsidRPr="00622CF5">
              <w:rPr>
                <w:color w:val="000000"/>
                <w:sz w:val="16"/>
                <w:szCs w:val="16"/>
              </w:rPr>
              <w:t xml:space="preserve"> 0.25</w:t>
            </w:r>
          </w:p>
        </w:tc>
        <w:tc>
          <w:tcPr>
            <w:tcW w:w="967" w:type="dxa"/>
            <w:shd w:val="clear" w:color="auto" w:fill="auto"/>
            <w:noWrap/>
            <w:vAlign w:val="bottom"/>
            <w:hideMark/>
          </w:tcPr>
          <w:p w14:paraId="05E41335" w14:textId="77777777" w:rsidR="0076112B" w:rsidRPr="00622CF5" w:rsidRDefault="0076112B" w:rsidP="0076112B">
            <w:pPr>
              <w:jc w:val="right"/>
              <w:rPr>
                <w:color w:val="000000"/>
                <w:sz w:val="16"/>
                <w:szCs w:val="16"/>
              </w:rPr>
            </w:pPr>
            <w:r w:rsidRPr="00622CF5">
              <w:rPr>
                <w:color w:val="000000"/>
                <w:sz w:val="16"/>
                <w:szCs w:val="16"/>
              </w:rPr>
              <w:t xml:space="preserve">6.02 </w:t>
            </w:r>
            <w:r w:rsidRPr="00622CF5">
              <w:rPr>
                <w:color w:val="000000"/>
                <w:sz w:val="16"/>
                <w:szCs w:val="16"/>
              </w:rPr>
              <w:sym w:font="Symbol" w:char="F0B1"/>
            </w:r>
            <w:r w:rsidRPr="00622CF5">
              <w:rPr>
                <w:color w:val="000000"/>
                <w:sz w:val="16"/>
                <w:szCs w:val="16"/>
              </w:rPr>
              <w:t xml:space="preserve"> -0.13</w:t>
            </w:r>
          </w:p>
        </w:tc>
        <w:tc>
          <w:tcPr>
            <w:tcW w:w="810" w:type="dxa"/>
            <w:shd w:val="clear" w:color="auto" w:fill="auto"/>
            <w:noWrap/>
            <w:vAlign w:val="bottom"/>
            <w:hideMark/>
          </w:tcPr>
          <w:p w14:paraId="19C1946D" w14:textId="2AEE38EF" w:rsidR="0076112B" w:rsidRPr="00622CF5" w:rsidRDefault="0076112B" w:rsidP="0076112B">
            <w:pPr>
              <w:jc w:val="right"/>
              <w:rPr>
                <w:color w:val="000000"/>
                <w:sz w:val="16"/>
                <w:szCs w:val="16"/>
              </w:rPr>
            </w:pPr>
            <w:r w:rsidRPr="00622CF5">
              <w:rPr>
                <w:color w:val="000000"/>
                <w:sz w:val="16"/>
                <w:szCs w:val="16"/>
              </w:rPr>
              <w:t>17.</w:t>
            </w:r>
            <w:r w:rsidR="00EF5D42" w:rsidRPr="00622CF5">
              <w:rPr>
                <w:color w:val="000000"/>
                <w:sz w:val="16"/>
                <w:szCs w:val="16"/>
              </w:rPr>
              <w:t>7</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4.</w:t>
            </w:r>
            <w:r w:rsidR="00EF5D42" w:rsidRPr="00622CF5">
              <w:rPr>
                <w:color w:val="000000"/>
                <w:sz w:val="16"/>
                <w:szCs w:val="16"/>
              </w:rPr>
              <w:t>5</w:t>
            </w:r>
          </w:p>
        </w:tc>
        <w:tc>
          <w:tcPr>
            <w:tcW w:w="990" w:type="dxa"/>
            <w:shd w:val="clear" w:color="auto" w:fill="auto"/>
            <w:noWrap/>
            <w:vAlign w:val="bottom"/>
            <w:hideMark/>
          </w:tcPr>
          <w:p w14:paraId="3267C79B" w14:textId="77777777" w:rsidR="0076112B" w:rsidRPr="00622CF5" w:rsidRDefault="0076112B" w:rsidP="0076112B">
            <w:pPr>
              <w:jc w:val="right"/>
              <w:rPr>
                <w:color w:val="000000"/>
                <w:sz w:val="16"/>
                <w:szCs w:val="16"/>
              </w:rPr>
            </w:pPr>
            <w:r w:rsidRPr="00622CF5">
              <w:rPr>
                <w:color w:val="000000"/>
                <w:sz w:val="16"/>
                <w:szCs w:val="16"/>
              </w:rPr>
              <w:t xml:space="preserve">35.0 </w:t>
            </w:r>
            <w:r w:rsidRPr="00622CF5">
              <w:rPr>
                <w:color w:val="000000"/>
                <w:sz w:val="16"/>
                <w:szCs w:val="16"/>
              </w:rPr>
              <w:sym w:font="Symbol" w:char="F0B1"/>
            </w:r>
            <w:r w:rsidRPr="00622CF5">
              <w:rPr>
                <w:color w:val="000000"/>
                <w:sz w:val="16"/>
                <w:szCs w:val="16"/>
              </w:rPr>
              <w:t xml:space="preserve"> 5.8 </w:t>
            </w:r>
          </w:p>
        </w:tc>
        <w:tc>
          <w:tcPr>
            <w:tcW w:w="810" w:type="dxa"/>
            <w:shd w:val="clear" w:color="auto" w:fill="auto"/>
            <w:noWrap/>
            <w:vAlign w:val="bottom"/>
          </w:tcPr>
          <w:p w14:paraId="52614D04" w14:textId="11160992" w:rsidR="0076112B" w:rsidRPr="00622CF5" w:rsidRDefault="0076112B" w:rsidP="0076112B">
            <w:pPr>
              <w:jc w:val="right"/>
              <w:rPr>
                <w:color w:val="000000"/>
                <w:sz w:val="16"/>
                <w:szCs w:val="16"/>
              </w:rPr>
            </w:pPr>
            <w:r w:rsidRPr="00622CF5">
              <w:rPr>
                <w:color w:val="000000"/>
                <w:sz w:val="16"/>
                <w:szCs w:val="16"/>
              </w:rPr>
              <w:t xml:space="preserve">10.6 </w:t>
            </w:r>
            <w:r w:rsidRPr="00622CF5">
              <w:rPr>
                <w:color w:val="000000"/>
                <w:sz w:val="16"/>
                <w:szCs w:val="16"/>
              </w:rPr>
              <w:sym w:font="Symbol" w:char="F0B1"/>
            </w:r>
            <w:r w:rsidRPr="00622CF5">
              <w:rPr>
                <w:color w:val="000000"/>
                <w:sz w:val="16"/>
                <w:szCs w:val="16"/>
              </w:rPr>
              <w:t xml:space="preserve"> 2.</w:t>
            </w:r>
            <w:r w:rsidR="00EF5D42" w:rsidRPr="00622CF5">
              <w:rPr>
                <w:color w:val="000000"/>
                <w:sz w:val="16"/>
                <w:szCs w:val="16"/>
              </w:rPr>
              <w:t>7</w:t>
            </w:r>
          </w:p>
        </w:tc>
        <w:tc>
          <w:tcPr>
            <w:tcW w:w="810" w:type="dxa"/>
            <w:vAlign w:val="bottom"/>
          </w:tcPr>
          <w:p w14:paraId="79D465C5" w14:textId="77777777" w:rsidR="0076112B" w:rsidRPr="00622CF5" w:rsidRDefault="00C95FB9" w:rsidP="0076112B">
            <w:pPr>
              <w:rPr>
                <w:color w:val="000000"/>
                <w:sz w:val="16"/>
                <w:szCs w:val="16"/>
              </w:rPr>
            </w:pPr>
            <w:r w:rsidRPr="00622CF5">
              <w:rPr>
                <w:color w:val="000000"/>
                <w:sz w:val="16"/>
                <w:szCs w:val="16"/>
              </w:rPr>
              <w:t>3.4</w:t>
            </w:r>
          </w:p>
        </w:tc>
        <w:tc>
          <w:tcPr>
            <w:tcW w:w="810" w:type="dxa"/>
            <w:vAlign w:val="bottom"/>
          </w:tcPr>
          <w:p w14:paraId="6451362B" w14:textId="77777777" w:rsidR="0076112B" w:rsidRPr="00622CF5" w:rsidRDefault="0076112B" w:rsidP="0076112B">
            <w:pPr>
              <w:rPr>
                <w:sz w:val="16"/>
                <w:szCs w:val="16"/>
              </w:rPr>
            </w:pPr>
            <w:r w:rsidRPr="00622CF5">
              <w:rPr>
                <w:color w:val="000000"/>
                <w:sz w:val="16"/>
                <w:szCs w:val="16"/>
              </w:rPr>
              <w:t xml:space="preserve">0.55 </w:t>
            </w:r>
            <w:r w:rsidRPr="00622CF5">
              <w:rPr>
                <w:color w:val="000000"/>
                <w:sz w:val="16"/>
                <w:szCs w:val="16"/>
              </w:rPr>
              <w:sym w:font="Symbol" w:char="F0B1"/>
            </w:r>
            <w:r w:rsidRPr="00622CF5">
              <w:rPr>
                <w:color w:val="000000"/>
                <w:sz w:val="16"/>
                <w:szCs w:val="16"/>
              </w:rPr>
              <w:t xml:space="preserve"> 0.06</w:t>
            </w:r>
          </w:p>
        </w:tc>
        <w:tc>
          <w:tcPr>
            <w:tcW w:w="810" w:type="dxa"/>
            <w:vAlign w:val="bottom"/>
          </w:tcPr>
          <w:p w14:paraId="1A97F65A" w14:textId="4EFD2F2D"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52D28F4B" w14:textId="77777777" w:rsidR="0076112B" w:rsidRPr="00622CF5" w:rsidRDefault="0076112B" w:rsidP="0076112B">
            <w:pPr>
              <w:rPr>
                <w:color w:val="000000"/>
                <w:sz w:val="16"/>
                <w:szCs w:val="16"/>
              </w:rPr>
            </w:pPr>
            <w:r w:rsidRPr="00622CF5">
              <w:rPr>
                <w:color w:val="000000"/>
                <w:sz w:val="16"/>
                <w:szCs w:val="16"/>
              </w:rPr>
              <w:t xml:space="preserve">42.25 </w:t>
            </w:r>
            <w:r w:rsidRPr="00622CF5">
              <w:rPr>
                <w:color w:val="000000"/>
                <w:sz w:val="16"/>
                <w:szCs w:val="16"/>
              </w:rPr>
              <w:sym w:font="Symbol" w:char="F0B1"/>
            </w:r>
            <w:r w:rsidRPr="00622CF5">
              <w:rPr>
                <w:color w:val="000000"/>
                <w:sz w:val="16"/>
                <w:szCs w:val="16"/>
              </w:rPr>
              <w:t xml:space="preserve"> 9.3</w:t>
            </w:r>
          </w:p>
        </w:tc>
        <w:tc>
          <w:tcPr>
            <w:tcW w:w="810" w:type="dxa"/>
            <w:vAlign w:val="bottom"/>
          </w:tcPr>
          <w:p w14:paraId="72D01DB7" w14:textId="318CDF7C" w:rsidR="0076112B" w:rsidRPr="00622CF5" w:rsidRDefault="0076112B" w:rsidP="0076112B">
            <w:pPr>
              <w:rPr>
                <w:color w:val="000000"/>
                <w:sz w:val="16"/>
                <w:szCs w:val="16"/>
              </w:rPr>
            </w:pPr>
            <w:r w:rsidRPr="00622CF5">
              <w:rPr>
                <w:color w:val="000000"/>
                <w:sz w:val="16"/>
                <w:szCs w:val="16"/>
              </w:rPr>
              <w:t xml:space="preserve">57.25 </w:t>
            </w:r>
            <w:r w:rsidRPr="00622CF5">
              <w:rPr>
                <w:color w:val="000000"/>
                <w:sz w:val="16"/>
                <w:szCs w:val="16"/>
              </w:rPr>
              <w:sym w:font="Symbol" w:char="F0B1"/>
            </w:r>
            <w:r w:rsidRPr="00622CF5">
              <w:rPr>
                <w:color w:val="000000"/>
                <w:sz w:val="16"/>
                <w:szCs w:val="16"/>
              </w:rPr>
              <w:t xml:space="preserve"> </w:t>
            </w:r>
            <w:r w:rsidR="006D08AE" w:rsidRPr="00622CF5">
              <w:rPr>
                <w:color w:val="000000"/>
                <w:sz w:val="16"/>
                <w:szCs w:val="16"/>
              </w:rPr>
              <w:t>3</w:t>
            </w:r>
          </w:p>
        </w:tc>
      </w:tr>
      <w:tr w:rsidR="0076112B" w:rsidRPr="00622CF5" w14:paraId="4B93A07B" w14:textId="77777777" w:rsidTr="00EF5D42">
        <w:trPr>
          <w:trHeight w:val="320"/>
        </w:trPr>
        <w:tc>
          <w:tcPr>
            <w:tcW w:w="928" w:type="dxa"/>
            <w:shd w:val="clear" w:color="auto" w:fill="auto"/>
            <w:noWrap/>
            <w:vAlign w:val="bottom"/>
            <w:hideMark/>
          </w:tcPr>
          <w:p w14:paraId="63191580" w14:textId="77777777" w:rsidR="0076112B" w:rsidRPr="00622CF5" w:rsidRDefault="0076112B" w:rsidP="0076112B">
            <w:pPr>
              <w:rPr>
                <w:color w:val="000000"/>
                <w:sz w:val="16"/>
                <w:szCs w:val="16"/>
              </w:rPr>
            </w:pPr>
            <w:r w:rsidRPr="00622CF5">
              <w:rPr>
                <w:color w:val="000000"/>
                <w:sz w:val="16"/>
                <w:szCs w:val="16"/>
              </w:rPr>
              <w:t>Cycle_3</w:t>
            </w:r>
          </w:p>
        </w:tc>
        <w:tc>
          <w:tcPr>
            <w:tcW w:w="782" w:type="dxa"/>
            <w:shd w:val="clear" w:color="auto" w:fill="auto"/>
            <w:noWrap/>
            <w:vAlign w:val="bottom"/>
            <w:hideMark/>
          </w:tcPr>
          <w:p w14:paraId="545AB327" w14:textId="77777777" w:rsidR="0076112B" w:rsidRPr="00622CF5" w:rsidRDefault="0076112B" w:rsidP="0076112B">
            <w:pPr>
              <w:jc w:val="right"/>
              <w:rPr>
                <w:color w:val="000000"/>
                <w:sz w:val="16"/>
                <w:szCs w:val="16"/>
              </w:rPr>
            </w:pPr>
            <w:r w:rsidRPr="00622CF5">
              <w:rPr>
                <w:color w:val="000000"/>
                <w:sz w:val="16"/>
                <w:szCs w:val="16"/>
              </w:rPr>
              <w:t xml:space="preserve">-0.59 </w:t>
            </w:r>
            <w:r w:rsidRPr="00622CF5">
              <w:rPr>
                <w:color w:val="000000"/>
                <w:sz w:val="16"/>
                <w:szCs w:val="16"/>
              </w:rPr>
              <w:sym w:font="Symbol" w:char="F0B1"/>
            </w:r>
            <w:r w:rsidRPr="00622CF5">
              <w:rPr>
                <w:color w:val="000000"/>
                <w:sz w:val="16"/>
                <w:szCs w:val="16"/>
              </w:rPr>
              <w:t xml:space="preserve"> 5.61</w:t>
            </w:r>
          </w:p>
        </w:tc>
        <w:tc>
          <w:tcPr>
            <w:tcW w:w="967" w:type="dxa"/>
            <w:shd w:val="clear" w:color="auto" w:fill="auto"/>
            <w:noWrap/>
            <w:vAlign w:val="bottom"/>
            <w:hideMark/>
          </w:tcPr>
          <w:p w14:paraId="3697CF56" w14:textId="77777777" w:rsidR="0076112B" w:rsidRPr="00622CF5" w:rsidRDefault="0076112B" w:rsidP="0076112B">
            <w:pPr>
              <w:jc w:val="center"/>
              <w:rPr>
                <w:color w:val="000000"/>
                <w:sz w:val="16"/>
                <w:szCs w:val="16"/>
              </w:rPr>
            </w:pPr>
            <w:r w:rsidRPr="00622CF5">
              <w:rPr>
                <w:color w:val="000000"/>
                <w:sz w:val="16"/>
                <w:szCs w:val="16"/>
              </w:rPr>
              <w:t xml:space="preserve">-0.13 </w:t>
            </w:r>
            <w:r w:rsidRPr="00622CF5">
              <w:rPr>
                <w:color w:val="000000"/>
                <w:sz w:val="16"/>
                <w:szCs w:val="16"/>
              </w:rPr>
              <w:sym w:font="Symbol" w:char="F0B1"/>
            </w:r>
            <w:r w:rsidRPr="00622CF5">
              <w:rPr>
                <w:color w:val="000000"/>
                <w:sz w:val="16"/>
                <w:szCs w:val="16"/>
              </w:rPr>
              <w:t xml:space="preserve"> 1.18</w:t>
            </w:r>
          </w:p>
        </w:tc>
        <w:tc>
          <w:tcPr>
            <w:tcW w:w="810" w:type="dxa"/>
            <w:shd w:val="clear" w:color="auto" w:fill="auto"/>
            <w:noWrap/>
            <w:vAlign w:val="bottom"/>
            <w:hideMark/>
          </w:tcPr>
          <w:p w14:paraId="78F9ECDB" w14:textId="010D1270" w:rsidR="0076112B" w:rsidRPr="00622CF5" w:rsidRDefault="0076112B" w:rsidP="0076112B">
            <w:pPr>
              <w:jc w:val="right"/>
              <w:rPr>
                <w:color w:val="000000"/>
                <w:sz w:val="16"/>
                <w:szCs w:val="16"/>
              </w:rPr>
            </w:pPr>
            <w:r w:rsidRPr="00622CF5">
              <w:rPr>
                <w:color w:val="000000"/>
                <w:sz w:val="16"/>
                <w:szCs w:val="16"/>
              </w:rPr>
              <w:t>48.</w:t>
            </w:r>
            <w:r w:rsidR="00EF5D42" w:rsidRPr="00622CF5">
              <w:rPr>
                <w:color w:val="000000"/>
                <w:sz w:val="16"/>
                <w:szCs w:val="16"/>
              </w:rPr>
              <w:t>4</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8.</w:t>
            </w:r>
            <w:r w:rsidR="00EF5D42" w:rsidRPr="00622CF5">
              <w:rPr>
                <w:color w:val="000000"/>
                <w:sz w:val="16"/>
                <w:szCs w:val="16"/>
              </w:rPr>
              <w:t>4</w:t>
            </w:r>
          </w:p>
        </w:tc>
        <w:tc>
          <w:tcPr>
            <w:tcW w:w="990" w:type="dxa"/>
            <w:shd w:val="clear" w:color="auto" w:fill="auto"/>
            <w:noWrap/>
            <w:vAlign w:val="bottom"/>
            <w:hideMark/>
          </w:tcPr>
          <w:p w14:paraId="27008CDD" w14:textId="77777777" w:rsidR="0076112B" w:rsidRPr="00622CF5" w:rsidRDefault="0076112B" w:rsidP="0076112B">
            <w:pPr>
              <w:jc w:val="right"/>
              <w:rPr>
                <w:color w:val="000000"/>
                <w:sz w:val="16"/>
                <w:szCs w:val="16"/>
              </w:rPr>
            </w:pPr>
            <w:r w:rsidRPr="00622CF5">
              <w:rPr>
                <w:color w:val="000000"/>
                <w:sz w:val="16"/>
                <w:szCs w:val="16"/>
              </w:rPr>
              <w:t xml:space="preserve">61.9 </w:t>
            </w:r>
            <w:r w:rsidRPr="00622CF5">
              <w:rPr>
                <w:color w:val="000000"/>
                <w:sz w:val="16"/>
                <w:szCs w:val="16"/>
              </w:rPr>
              <w:sym w:font="Symbol" w:char="F0B1"/>
            </w:r>
            <w:r w:rsidRPr="00622CF5">
              <w:rPr>
                <w:color w:val="000000"/>
                <w:sz w:val="16"/>
                <w:szCs w:val="16"/>
              </w:rPr>
              <w:t xml:space="preserve"> 7.8</w:t>
            </w:r>
          </w:p>
        </w:tc>
        <w:tc>
          <w:tcPr>
            <w:tcW w:w="810" w:type="dxa"/>
            <w:shd w:val="clear" w:color="auto" w:fill="auto"/>
            <w:noWrap/>
            <w:vAlign w:val="bottom"/>
          </w:tcPr>
          <w:p w14:paraId="5B28C523" w14:textId="3A45E762" w:rsidR="0076112B" w:rsidRPr="00622CF5" w:rsidRDefault="0076112B" w:rsidP="0076112B">
            <w:pPr>
              <w:jc w:val="right"/>
              <w:rPr>
                <w:color w:val="000000"/>
                <w:sz w:val="16"/>
                <w:szCs w:val="16"/>
              </w:rPr>
            </w:pPr>
            <w:r w:rsidRPr="00622CF5">
              <w:rPr>
                <w:color w:val="000000"/>
                <w:sz w:val="16"/>
                <w:szCs w:val="16"/>
              </w:rPr>
              <w:t>23.</w:t>
            </w:r>
            <w:r w:rsidR="00EF5D42" w:rsidRPr="00622CF5">
              <w:rPr>
                <w:color w:val="000000"/>
                <w:sz w:val="16"/>
                <w:szCs w:val="16"/>
              </w:rPr>
              <w:t>9</w:t>
            </w:r>
            <w:r w:rsidRPr="00622CF5">
              <w:rPr>
                <w:color w:val="000000"/>
                <w:sz w:val="16"/>
                <w:szCs w:val="16"/>
              </w:rPr>
              <w:sym w:font="Symbol" w:char="F0B1"/>
            </w:r>
            <w:r w:rsidR="00EF5D42" w:rsidRPr="00622CF5">
              <w:rPr>
                <w:color w:val="000000"/>
                <w:sz w:val="16"/>
                <w:szCs w:val="16"/>
              </w:rPr>
              <w:t>8.0</w:t>
            </w:r>
          </w:p>
        </w:tc>
        <w:tc>
          <w:tcPr>
            <w:tcW w:w="810" w:type="dxa"/>
            <w:vAlign w:val="bottom"/>
          </w:tcPr>
          <w:p w14:paraId="461FBB29" w14:textId="12B0A1C0" w:rsidR="0076112B" w:rsidRPr="00622CF5" w:rsidRDefault="00C95FB9" w:rsidP="0076112B">
            <w:pPr>
              <w:rPr>
                <w:color w:val="000000"/>
                <w:sz w:val="16"/>
                <w:szCs w:val="16"/>
              </w:rPr>
            </w:pPr>
            <w:r w:rsidRPr="00622CF5">
              <w:rPr>
                <w:color w:val="000000"/>
                <w:sz w:val="16"/>
                <w:szCs w:val="16"/>
              </w:rPr>
              <w:t>10</w:t>
            </w:r>
            <w:r w:rsidR="006D08AE" w:rsidRPr="00622CF5">
              <w:rPr>
                <w:color w:val="000000"/>
                <w:sz w:val="16"/>
                <w:szCs w:val="16"/>
              </w:rPr>
              <w:t>.0</w:t>
            </w:r>
          </w:p>
        </w:tc>
        <w:tc>
          <w:tcPr>
            <w:tcW w:w="810" w:type="dxa"/>
            <w:vAlign w:val="bottom"/>
          </w:tcPr>
          <w:p w14:paraId="4A5BFFDE" w14:textId="77777777" w:rsidR="0076112B" w:rsidRPr="00622CF5" w:rsidRDefault="0076112B" w:rsidP="0076112B">
            <w:pPr>
              <w:rPr>
                <w:sz w:val="16"/>
                <w:szCs w:val="16"/>
              </w:rPr>
            </w:pPr>
            <w:r w:rsidRPr="00622CF5">
              <w:rPr>
                <w:color w:val="000000"/>
                <w:sz w:val="16"/>
                <w:szCs w:val="16"/>
              </w:rPr>
              <w:t xml:space="preserve">0.44  </w:t>
            </w:r>
            <w:r w:rsidRPr="00622CF5">
              <w:rPr>
                <w:color w:val="000000"/>
                <w:sz w:val="16"/>
                <w:szCs w:val="16"/>
              </w:rPr>
              <w:sym w:font="Symbol" w:char="F0B1"/>
            </w:r>
            <w:r w:rsidRPr="00622CF5">
              <w:rPr>
                <w:color w:val="000000"/>
                <w:sz w:val="16"/>
                <w:szCs w:val="16"/>
              </w:rPr>
              <w:t xml:space="preserve"> 0.07</w:t>
            </w:r>
          </w:p>
        </w:tc>
        <w:tc>
          <w:tcPr>
            <w:tcW w:w="810" w:type="dxa"/>
            <w:vAlign w:val="bottom"/>
          </w:tcPr>
          <w:p w14:paraId="4673B7AC" w14:textId="7C7A1C3B"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605A1B06" w14:textId="26CA7172" w:rsidR="0076112B" w:rsidRPr="00622CF5" w:rsidRDefault="0076112B" w:rsidP="0076112B">
            <w:pPr>
              <w:rPr>
                <w:color w:val="000000"/>
                <w:sz w:val="16"/>
                <w:szCs w:val="16"/>
              </w:rPr>
            </w:pPr>
            <w:r w:rsidRPr="00622CF5">
              <w:rPr>
                <w:color w:val="000000"/>
                <w:sz w:val="16"/>
                <w:szCs w:val="16"/>
              </w:rPr>
              <w:t>124</w:t>
            </w:r>
            <w:r w:rsidRPr="00622CF5">
              <w:rPr>
                <w:color w:val="000000"/>
                <w:sz w:val="16"/>
                <w:szCs w:val="16"/>
              </w:rPr>
              <w:sym w:font="Symbol" w:char="F0B1"/>
            </w:r>
            <w:r w:rsidRPr="00622CF5">
              <w:rPr>
                <w:color w:val="000000"/>
                <w:sz w:val="16"/>
                <w:szCs w:val="16"/>
              </w:rPr>
              <w:t xml:space="preserve"> X</w:t>
            </w:r>
          </w:p>
        </w:tc>
        <w:tc>
          <w:tcPr>
            <w:tcW w:w="810" w:type="dxa"/>
            <w:vAlign w:val="bottom"/>
          </w:tcPr>
          <w:p w14:paraId="7BCB9157" w14:textId="1D0FDAF9" w:rsidR="0076112B" w:rsidRPr="00622CF5" w:rsidRDefault="0076112B" w:rsidP="0076112B">
            <w:pPr>
              <w:rPr>
                <w:color w:val="000000"/>
                <w:sz w:val="16"/>
                <w:szCs w:val="16"/>
              </w:rPr>
            </w:pPr>
            <w:r w:rsidRPr="00622CF5">
              <w:rPr>
                <w:color w:val="000000"/>
                <w:sz w:val="16"/>
                <w:szCs w:val="16"/>
              </w:rPr>
              <w:t xml:space="preserve"> 131 </w:t>
            </w:r>
            <w:r w:rsidRPr="00622CF5">
              <w:rPr>
                <w:color w:val="000000"/>
                <w:sz w:val="16"/>
                <w:szCs w:val="16"/>
              </w:rPr>
              <w:sym w:font="Symbol" w:char="F0B1"/>
            </w:r>
            <w:r w:rsidRPr="00622CF5">
              <w:rPr>
                <w:color w:val="000000"/>
                <w:sz w:val="16"/>
                <w:szCs w:val="16"/>
              </w:rPr>
              <w:t xml:space="preserve"> X</w:t>
            </w:r>
          </w:p>
        </w:tc>
      </w:tr>
      <w:tr w:rsidR="0076112B" w:rsidRPr="00622CF5" w14:paraId="7B72AA88" w14:textId="77777777" w:rsidTr="00EF5D42">
        <w:trPr>
          <w:trHeight w:val="320"/>
        </w:trPr>
        <w:tc>
          <w:tcPr>
            <w:tcW w:w="928" w:type="dxa"/>
            <w:shd w:val="clear" w:color="auto" w:fill="auto"/>
            <w:noWrap/>
            <w:vAlign w:val="bottom"/>
            <w:hideMark/>
          </w:tcPr>
          <w:p w14:paraId="79805B7B" w14:textId="77777777" w:rsidR="0076112B" w:rsidRPr="00622CF5" w:rsidRDefault="0076112B" w:rsidP="0076112B">
            <w:pPr>
              <w:rPr>
                <w:color w:val="000000"/>
                <w:sz w:val="16"/>
                <w:szCs w:val="16"/>
              </w:rPr>
            </w:pPr>
            <w:r w:rsidRPr="00622CF5">
              <w:rPr>
                <w:color w:val="000000"/>
                <w:sz w:val="16"/>
                <w:szCs w:val="16"/>
              </w:rPr>
              <w:t>Cycle_4</w:t>
            </w:r>
          </w:p>
        </w:tc>
        <w:tc>
          <w:tcPr>
            <w:tcW w:w="782" w:type="dxa"/>
            <w:shd w:val="clear" w:color="auto" w:fill="auto"/>
            <w:noWrap/>
            <w:vAlign w:val="bottom"/>
            <w:hideMark/>
          </w:tcPr>
          <w:p w14:paraId="4C4284DB" w14:textId="77777777" w:rsidR="0076112B" w:rsidRPr="00622CF5" w:rsidRDefault="0076112B" w:rsidP="0076112B">
            <w:pPr>
              <w:jc w:val="right"/>
              <w:rPr>
                <w:color w:val="000000"/>
                <w:sz w:val="16"/>
                <w:szCs w:val="16"/>
              </w:rPr>
            </w:pPr>
            <w:r w:rsidRPr="00622CF5">
              <w:rPr>
                <w:color w:val="000000"/>
                <w:sz w:val="16"/>
                <w:szCs w:val="16"/>
              </w:rPr>
              <w:t xml:space="preserve">39.47 </w:t>
            </w:r>
            <w:r w:rsidRPr="00622CF5">
              <w:rPr>
                <w:color w:val="000000"/>
                <w:sz w:val="16"/>
                <w:szCs w:val="16"/>
              </w:rPr>
              <w:sym w:font="Symbol" w:char="F0B1"/>
            </w:r>
            <w:r w:rsidRPr="00622CF5">
              <w:rPr>
                <w:color w:val="000000"/>
                <w:sz w:val="16"/>
                <w:szCs w:val="16"/>
              </w:rPr>
              <w:t xml:space="preserve"> 3.99</w:t>
            </w:r>
          </w:p>
        </w:tc>
        <w:tc>
          <w:tcPr>
            <w:tcW w:w="967" w:type="dxa"/>
            <w:shd w:val="clear" w:color="auto" w:fill="auto"/>
            <w:noWrap/>
            <w:vAlign w:val="bottom"/>
            <w:hideMark/>
          </w:tcPr>
          <w:p w14:paraId="2EEF931C" w14:textId="77777777" w:rsidR="0076112B" w:rsidRPr="00622CF5" w:rsidRDefault="0076112B" w:rsidP="0076112B">
            <w:pPr>
              <w:jc w:val="right"/>
              <w:rPr>
                <w:color w:val="000000"/>
                <w:sz w:val="16"/>
                <w:szCs w:val="16"/>
              </w:rPr>
            </w:pPr>
            <w:r w:rsidRPr="00622CF5">
              <w:rPr>
                <w:color w:val="000000"/>
                <w:sz w:val="16"/>
                <w:szCs w:val="16"/>
              </w:rPr>
              <w:t xml:space="preserve">16.37 </w:t>
            </w:r>
            <w:r w:rsidRPr="00622CF5">
              <w:rPr>
                <w:color w:val="000000"/>
                <w:sz w:val="16"/>
                <w:szCs w:val="16"/>
              </w:rPr>
              <w:sym w:font="Symbol" w:char="F0B1"/>
            </w:r>
            <w:r w:rsidRPr="00622CF5">
              <w:rPr>
                <w:color w:val="000000"/>
                <w:sz w:val="16"/>
                <w:szCs w:val="16"/>
              </w:rPr>
              <w:t xml:space="preserve"> 4.04</w:t>
            </w:r>
          </w:p>
        </w:tc>
        <w:tc>
          <w:tcPr>
            <w:tcW w:w="810" w:type="dxa"/>
            <w:shd w:val="clear" w:color="auto" w:fill="auto"/>
            <w:noWrap/>
            <w:vAlign w:val="bottom"/>
            <w:hideMark/>
          </w:tcPr>
          <w:p w14:paraId="37EB72F0" w14:textId="15F52F32" w:rsidR="0076112B" w:rsidRPr="00622CF5" w:rsidRDefault="0076112B" w:rsidP="0076112B">
            <w:pPr>
              <w:jc w:val="right"/>
              <w:rPr>
                <w:color w:val="000000"/>
                <w:sz w:val="16"/>
                <w:szCs w:val="16"/>
              </w:rPr>
            </w:pPr>
            <w:r w:rsidRPr="00622CF5">
              <w:rPr>
                <w:color w:val="000000"/>
                <w:sz w:val="16"/>
                <w:szCs w:val="16"/>
              </w:rPr>
              <w:t>126.4</w:t>
            </w:r>
            <w:r w:rsidRPr="00622CF5">
              <w:rPr>
                <w:color w:val="000000"/>
                <w:sz w:val="16"/>
                <w:szCs w:val="16"/>
              </w:rPr>
              <w:sym w:font="Symbol" w:char="F0B1"/>
            </w:r>
            <w:r w:rsidRPr="00622CF5">
              <w:rPr>
                <w:color w:val="000000"/>
                <w:sz w:val="16"/>
                <w:szCs w:val="16"/>
              </w:rPr>
              <w:t xml:space="preserve"> 23.</w:t>
            </w:r>
            <w:r w:rsidR="00EF5D42" w:rsidRPr="00622CF5">
              <w:rPr>
                <w:color w:val="000000"/>
                <w:sz w:val="16"/>
                <w:szCs w:val="16"/>
              </w:rPr>
              <w:t>4</w:t>
            </w:r>
          </w:p>
        </w:tc>
        <w:tc>
          <w:tcPr>
            <w:tcW w:w="990" w:type="dxa"/>
            <w:shd w:val="clear" w:color="auto" w:fill="auto"/>
            <w:noWrap/>
            <w:vAlign w:val="bottom"/>
            <w:hideMark/>
          </w:tcPr>
          <w:p w14:paraId="5EA52BE4" w14:textId="5A53375D" w:rsidR="0076112B" w:rsidRPr="00622CF5" w:rsidRDefault="007262FA" w:rsidP="0076112B">
            <w:pPr>
              <w:rPr>
                <w:color w:val="000000"/>
                <w:sz w:val="16"/>
                <w:szCs w:val="16"/>
              </w:rPr>
            </w:pPr>
            <w:r w:rsidRPr="00622CF5">
              <w:rPr>
                <w:color w:val="000000"/>
                <w:sz w:val="16"/>
                <w:szCs w:val="16"/>
              </w:rPr>
              <w:t>ND</w:t>
            </w:r>
          </w:p>
        </w:tc>
        <w:tc>
          <w:tcPr>
            <w:tcW w:w="810" w:type="dxa"/>
            <w:shd w:val="clear" w:color="auto" w:fill="auto"/>
            <w:noWrap/>
            <w:vAlign w:val="bottom"/>
            <w:hideMark/>
          </w:tcPr>
          <w:p w14:paraId="0191A758" w14:textId="43AB311A" w:rsidR="0076112B" w:rsidRPr="00622CF5" w:rsidRDefault="0076112B" w:rsidP="0076112B">
            <w:pPr>
              <w:jc w:val="right"/>
              <w:rPr>
                <w:color w:val="000000"/>
                <w:sz w:val="16"/>
                <w:szCs w:val="16"/>
              </w:rPr>
            </w:pPr>
            <w:r w:rsidRPr="00622CF5">
              <w:rPr>
                <w:color w:val="000000"/>
                <w:sz w:val="16"/>
                <w:szCs w:val="16"/>
              </w:rPr>
              <w:t>22.</w:t>
            </w:r>
            <w:r w:rsidR="00EF5D42" w:rsidRPr="00622CF5">
              <w:rPr>
                <w:color w:val="000000"/>
                <w:sz w:val="16"/>
                <w:szCs w:val="16"/>
              </w:rPr>
              <w:t>9</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5.</w:t>
            </w:r>
            <w:r w:rsidR="00EF5D42" w:rsidRPr="00622CF5">
              <w:rPr>
                <w:color w:val="000000"/>
                <w:sz w:val="16"/>
                <w:szCs w:val="16"/>
              </w:rPr>
              <w:t>9</w:t>
            </w:r>
            <w:r w:rsidRPr="00622CF5">
              <w:rPr>
                <w:color w:val="000000"/>
                <w:sz w:val="16"/>
                <w:szCs w:val="16"/>
              </w:rPr>
              <w:t xml:space="preserve"> </w:t>
            </w:r>
          </w:p>
        </w:tc>
        <w:tc>
          <w:tcPr>
            <w:tcW w:w="810" w:type="dxa"/>
            <w:vAlign w:val="bottom"/>
          </w:tcPr>
          <w:p w14:paraId="4BCD8275" w14:textId="77777777" w:rsidR="0076112B" w:rsidRPr="00622CF5" w:rsidRDefault="00C95FB9" w:rsidP="0076112B">
            <w:pPr>
              <w:rPr>
                <w:color w:val="000000"/>
                <w:sz w:val="16"/>
                <w:szCs w:val="16"/>
              </w:rPr>
            </w:pPr>
            <w:r w:rsidRPr="00622CF5">
              <w:rPr>
                <w:color w:val="000000"/>
                <w:sz w:val="16"/>
                <w:szCs w:val="16"/>
              </w:rPr>
              <w:t>20.9</w:t>
            </w:r>
            <w:r w:rsidR="0076112B" w:rsidRPr="00622CF5">
              <w:rPr>
                <w:color w:val="000000"/>
                <w:sz w:val="16"/>
                <w:szCs w:val="16"/>
              </w:rPr>
              <w:t xml:space="preserve"> </w:t>
            </w:r>
          </w:p>
        </w:tc>
        <w:tc>
          <w:tcPr>
            <w:tcW w:w="810" w:type="dxa"/>
            <w:vAlign w:val="bottom"/>
          </w:tcPr>
          <w:p w14:paraId="261291C8" w14:textId="77777777" w:rsidR="0076112B" w:rsidRPr="00622CF5" w:rsidRDefault="0076112B" w:rsidP="0076112B">
            <w:pPr>
              <w:rPr>
                <w:sz w:val="16"/>
                <w:szCs w:val="16"/>
              </w:rPr>
            </w:pPr>
            <w:r w:rsidRPr="00622CF5">
              <w:rPr>
                <w:color w:val="000000"/>
                <w:sz w:val="16"/>
                <w:szCs w:val="16"/>
              </w:rPr>
              <w:t xml:space="preserve">0.16 </w:t>
            </w:r>
            <w:r w:rsidRPr="00622CF5">
              <w:rPr>
                <w:color w:val="000000"/>
                <w:sz w:val="16"/>
                <w:szCs w:val="16"/>
              </w:rPr>
              <w:sym w:font="Symbol" w:char="F0B1"/>
            </w:r>
            <w:r w:rsidRPr="00622CF5">
              <w:rPr>
                <w:color w:val="000000"/>
                <w:sz w:val="16"/>
                <w:szCs w:val="16"/>
              </w:rPr>
              <w:t xml:space="preserve"> 0.01 </w:t>
            </w:r>
          </w:p>
        </w:tc>
        <w:tc>
          <w:tcPr>
            <w:tcW w:w="810" w:type="dxa"/>
            <w:vAlign w:val="bottom"/>
          </w:tcPr>
          <w:p w14:paraId="316F6B57" w14:textId="2114E428"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1A75BF9A" w14:textId="77777777" w:rsidR="0076112B" w:rsidRPr="00622CF5" w:rsidRDefault="0076112B" w:rsidP="0076112B">
            <w:pPr>
              <w:rPr>
                <w:color w:val="000000"/>
                <w:sz w:val="16"/>
                <w:szCs w:val="16"/>
              </w:rPr>
            </w:pPr>
            <w:r w:rsidRPr="00622CF5">
              <w:rPr>
                <w:color w:val="000000"/>
                <w:sz w:val="16"/>
                <w:szCs w:val="16"/>
              </w:rPr>
              <w:t>348</w:t>
            </w:r>
            <w:r w:rsidRPr="00622CF5">
              <w:rPr>
                <w:color w:val="000000"/>
                <w:sz w:val="16"/>
                <w:szCs w:val="16"/>
              </w:rPr>
              <w:sym w:font="Symbol" w:char="F0B1"/>
            </w:r>
            <w:r w:rsidRPr="00622CF5">
              <w:rPr>
                <w:color w:val="000000"/>
                <w:sz w:val="16"/>
                <w:szCs w:val="16"/>
              </w:rPr>
              <w:t xml:space="preserve"> 158</w:t>
            </w:r>
          </w:p>
        </w:tc>
        <w:tc>
          <w:tcPr>
            <w:tcW w:w="810" w:type="dxa"/>
            <w:vAlign w:val="bottom"/>
          </w:tcPr>
          <w:p w14:paraId="32442600" w14:textId="77777777" w:rsidR="0076112B" w:rsidRPr="00622CF5" w:rsidRDefault="0076112B" w:rsidP="0076112B">
            <w:pPr>
              <w:rPr>
                <w:color w:val="000000"/>
                <w:sz w:val="16"/>
                <w:szCs w:val="16"/>
              </w:rPr>
            </w:pPr>
            <w:r w:rsidRPr="00622CF5">
              <w:rPr>
                <w:color w:val="000000"/>
                <w:sz w:val="16"/>
                <w:szCs w:val="16"/>
              </w:rPr>
              <w:t xml:space="preserve">418.35 </w:t>
            </w:r>
            <w:r w:rsidRPr="00622CF5">
              <w:rPr>
                <w:color w:val="000000"/>
                <w:sz w:val="16"/>
                <w:szCs w:val="16"/>
              </w:rPr>
              <w:sym w:font="Symbol" w:char="F0B1"/>
            </w:r>
            <w:r w:rsidRPr="00622CF5">
              <w:rPr>
                <w:color w:val="000000"/>
                <w:sz w:val="16"/>
                <w:szCs w:val="16"/>
              </w:rPr>
              <w:t xml:space="preserve"> 190.16</w:t>
            </w:r>
          </w:p>
        </w:tc>
      </w:tr>
      <w:tr w:rsidR="0076112B" w:rsidRPr="00622CF5" w14:paraId="5713F3E5" w14:textId="77777777" w:rsidTr="0076112B">
        <w:trPr>
          <w:trHeight w:val="320"/>
        </w:trPr>
        <w:tc>
          <w:tcPr>
            <w:tcW w:w="9337" w:type="dxa"/>
            <w:gridSpan w:val="11"/>
            <w:shd w:val="pct15" w:color="auto" w:fill="auto"/>
            <w:noWrap/>
            <w:vAlign w:val="bottom"/>
            <w:hideMark/>
          </w:tcPr>
          <w:p w14:paraId="7905301E" w14:textId="77777777" w:rsidR="0076112B" w:rsidRPr="00622CF5" w:rsidRDefault="0076112B" w:rsidP="0076112B">
            <w:pPr>
              <w:jc w:val="center"/>
              <w:rPr>
                <w:color w:val="000000"/>
                <w:sz w:val="16"/>
                <w:szCs w:val="16"/>
              </w:rPr>
            </w:pPr>
            <w:r w:rsidRPr="00622CF5">
              <w:rPr>
                <w:color w:val="000000"/>
                <w:sz w:val="16"/>
                <w:szCs w:val="16"/>
              </w:rPr>
              <w:t>P1706</w:t>
            </w:r>
          </w:p>
        </w:tc>
      </w:tr>
      <w:tr w:rsidR="0076112B" w:rsidRPr="00622CF5" w14:paraId="53737D95" w14:textId="77777777" w:rsidTr="00EF5D42">
        <w:trPr>
          <w:trHeight w:val="215"/>
        </w:trPr>
        <w:tc>
          <w:tcPr>
            <w:tcW w:w="928" w:type="dxa"/>
            <w:shd w:val="clear" w:color="auto" w:fill="auto"/>
            <w:noWrap/>
            <w:vAlign w:val="bottom"/>
            <w:hideMark/>
          </w:tcPr>
          <w:p w14:paraId="338081EB" w14:textId="77777777" w:rsidR="0076112B" w:rsidRPr="00622CF5" w:rsidRDefault="0076112B" w:rsidP="0076112B">
            <w:pPr>
              <w:rPr>
                <w:color w:val="000000"/>
                <w:sz w:val="16"/>
                <w:szCs w:val="16"/>
              </w:rPr>
            </w:pPr>
            <w:r w:rsidRPr="00622CF5">
              <w:rPr>
                <w:color w:val="000000"/>
                <w:sz w:val="16"/>
                <w:szCs w:val="16"/>
              </w:rPr>
              <w:t>Cycle 1</w:t>
            </w:r>
          </w:p>
        </w:tc>
        <w:tc>
          <w:tcPr>
            <w:tcW w:w="782" w:type="dxa"/>
            <w:shd w:val="clear" w:color="auto" w:fill="auto"/>
            <w:noWrap/>
            <w:vAlign w:val="bottom"/>
            <w:hideMark/>
          </w:tcPr>
          <w:p w14:paraId="6404D329" w14:textId="77777777" w:rsidR="0076112B" w:rsidRPr="00622CF5" w:rsidRDefault="0076112B" w:rsidP="0076112B">
            <w:pPr>
              <w:jc w:val="right"/>
              <w:rPr>
                <w:sz w:val="16"/>
                <w:szCs w:val="16"/>
              </w:rPr>
            </w:pPr>
            <w:r w:rsidRPr="00622CF5">
              <w:rPr>
                <w:sz w:val="16"/>
                <w:szCs w:val="16"/>
              </w:rPr>
              <w:t xml:space="preserve">58.89 </w:t>
            </w:r>
            <w:r w:rsidRPr="00622CF5">
              <w:rPr>
                <w:color w:val="000000"/>
                <w:sz w:val="16"/>
                <w:szCs w:val="16"/>
              </w:rPr>
              <w:sym w:font="Symbol" w:char="F0B1"/>
            </w:r>
            <w:r w:rsidRPr="00622CF5">
              <w:rPr>
                <w:sz w:val="16"/>
                <w:szCs w:val="16"/>
              </w:rPr>
              <w:t xml:space="preserve"> 1.24</w:t>
            </w:r>
          </w:p>
        </w:tc>
        <w:tc>
          <w:tcPr>
            <w:tcW w:w="967" w:type="dxa"/>
            <w:shd w:val="clear" w:color="auto" w:fill="auto"/>
            <w:noWrap/>
            <w:vAlign w:val="bottom"/>
            <w:hideMark/>
          </w:tcPr>
          <w:p w14:paraId="2825ADFA" w14:textId="77777777" w:rsidR="0076112B" w:rsidRPr="00622CF5" w:rsidRDefault="0076112B" w:rsidP="0076112B">
            <w:pPr>
              <w:jc w:val="right"/>
              <w:rPr>
                <w:sz w:val="16"/>
                <w:szCs w:val="16"/>
              </w:rPr>
            </w:pPr>
            <w:r w:rsidRPr="00622CF5">
              <w:rPr>
                <w:sz w:val="16"/>
                <w:szCs w:val="16"/>
              </w:rPr>
              <w:t xml:space="preserve">77.84 </w:t>
            </w:r>
            <w:r w:rsidRPr="00622CF5">
              <w:rPr>
                <w:sz w:val="16"/>
                <w:szCs w:val="16"/>
              </w:rPr>
              <w:sym w:font="Symbol" w:char="F0B1"/>
            </w:r>
            <w:r w:rsidRPr="00622CF5">
              <w:rPr>
                <w:sz w:val="16"/>
                <w:szCs w:val="16"/>
              </w:rPr>
              <w:t xml:space="preserve"> 0.5</w:t>
            </w:r>
          </w:p>
        </w:tc>
        <w:tc>
          <w:tcPr>
            <w:tcW w:w="810" w:type="dxa"/>
            <w:shd w:val="clear" w:color="auto" w:fill="auto"/>
            <w:noWrap/>
            <w:vAlign w:val="bottom"/>
            <w:hideMark/>
          </w:tcPr>
          <w:p w14:paraId="489020BE" w14:textId="26A5BEBA" w:rsidR="0076112B" w:rsidRPr="00622CF5" w:rsidRDefault="0076112B" w:rsidP="0076112B">
            <w:pPr>
              <w:jc w:val="right"/>
              <w:rPr>
                <w:color w:val="000000"/>
                <w:sz w:val="16"/>
                <w:szCs w:val="16"/>
              </w:rPr>
            </w:pPr>
            <w:r w:rsidRPr="00622CF5">
              <w:rPr>
                <w:color w:val="000000"/>
                <w:sz w:val="16"/>
                <w:szCs w:val="16"/>
              </w:rPr>
              <w:t>511.5</w:t>
            </w:r>
            <w:r w:rsidRPr="00622CF5">
              <w:rPr>
                <w:color w:val="000000"/>
                <w:sz w:val="16"/>
                <w:szCs w:val="16"/>
              </w:rPr>
              <w:sym w:font="Symbol" w:char="F0B1"/>
            </w:r>
            <w:r w:rsidRPr="00622CF5">
              <w:rPr>
                <w:color w:val="000000"/>
                <w:sz w:val="16"/>
                <w:szCs w:val="16"/>
              </w:rPr>
              <w:t xml:space="preserve"> 150.</w:t>
            </w:r>
            <w:r w:rsidR="00EF5D42" w:rsidRPr="00622CF5">
              <w:rPr>
                <w:color w:val="000000"/>
                <w:sz w:val="16"/>
                <w:szCs w:val="16"/>
              </w:rPr>
              <w:t>1</w:t>
            </w:r>
          </w:p>
        </w:tc>
        <w:tc>
          <w:tcPr>
            <w:tcW w:w="990" w:type="dxa"/>
            <w:shd w:val="clear" w:color="auto" w:fill="auto"/>
            <w:noWrap/>
            <w:vAlign w:val="bottom"/>
            <w:hideMark/>
          </w:tcPr>
          <w:p w14:paraId="5C44F974" w14:textId="77777777" w:rsidR="0076112B" w:rsidRPr="00622CF5" w:rsidRDefault="0076112B" w:rsidP="0076112B">
            <w:pPr>
              <w:jc w:val="right"/>
              <w:rPr>
                <w:color w:val="000000"/>
                <w:sz w:val="16"/>
                <w:szCs w:val="16"/>
              </w:rPr>
            </w:pPr>
            <w:r w:rsidRPr="00622CF5">
              <w:rPr>
                <w:color w:val="000000"/>
                <w:sz w:val="16"/>
                <w:szCs w:val="16"/>
              </w:rPr>
              <w:t xml:space="preserve">524.1 </w:t>
            </w:r>
            <w:r w:rsidRPr="00622CF5">
              <w:rPr>
                <w:color w:val="000000"/>
                <w:sz w:val="16"/>
                <w:szCs w:val="16"/>
              </w:rPr>
              <w:sym w:font="Symbol" w:char="F0B1"/>
            </w:r>
            <w:r w:rsidRPr="00622CF5">
              <w:rPr>
                <w:color w:val="000000"/>
                <w:sz w:val="16"/>
                <w:szCs w:val="16"/>
              </w:rPr>
              <w:t xml:space="preserve"> 142.1</w:t>
            </w:r>
          </w:p>
        </w:tc>
        <w:tc>
          <w:tcPr>
            <w:tcW w:w="810" w:type="dxa"/>
            <w:shd w:val="clear" w:color="auto" w:fill="auto"/>
            <w:noWrap/>
            <w:vAlign w:val="bottom"/>
            <w:hideMark/>
          </w:tcPr>
          <w:p w14:paraId="5D22CE93" w14:textId="7AAF28DC" w:rsidR="0076112B" w:rsidRPr="00622CF5" w:rsidRDefault="0076112B" w:rsidP="0076112B">
            <w:pPr>
              <w:jc w:val="right"/>
              <w:rPr>
                <w:color w:val="000000"/>
                <w:sz w:val="16"/>
                <w:szCs w:val="16"/>
              </w:rPr>
            </w:pPr>
            <w:r w:rsidRPr="00622CF5">
              <w:rPr>
                <w:color w:val="000000"/>
                <w:sz w:val="16"/>
                <w:szCs w:val="16"/>
              </w:rPr>
              <w:t xml:space="preserve">156.8 </w:t>
            </w:r>
            <w:r w:rsidRPr="00622CF5">
              <w:rPr>
                <w:color w:val="000000"/>
                <w:sz w:val="16"/>
                <w:szCs w:val="16"/>
              </w:rPr>
              <w:sym w:font="Symbol" w:char="F0B1"/>
            </w:r>
            <w:r w:rsidRPr="00622CF5">
              <w:rPr>
                <w:color w:val="000000"/>
                <w:sz w:val="16"/>
                <w:szCs w:val="16"/>
              </w:rPr>
              <w:t xml:space="preserve"> 19.2</w:t>
            </w:r>
          </w:p>
        </w:tc>
        <w:tc>
          <w:tcPr>
            <w:tcW w:w="810" w:type="dxa"/>
            <w:vAlign w:val="bottom"/>
          </w:tcPr>
          <w:p w14:paraId="1B5BCBC6" w14:textId="77777777" w:rsidR="0076112B" w:rsidRPr="00622CF5" w:rsidRDefault="00C95FB9" w:rsidP="0076112B">
            <w:pPr>
              <w:rPr>
                <w:color w:val="000000"/>
                <w:sz w:val="16"/>
                <w:szCs w:val="16"/>
              </w:rPr>
            </w:pPr>
            <w:r w:rsidRPr="00622CF5">
              <w:rPr>
                <w:color w:val="000000"/>
                <w:sz w:val="16"/>
                <w:szCs w:val="16"/>
              </w:rPr>
              <w:t>29.3</w:t>
            </w:r>
          </w:p>
        </w:tc>
        <w:tc>
          <w:tcPr>
            <w:tcW w:w="810" w:type="dxa"/>
            <w:vAlign w:val="bottom"/>
          </w:tcPr>
          <w:p w14:paraId="2BA533C3" w14:textId="77777777" w:rsidR="0076112B" w:rsidRPr="00622CF5" w:rsidRDefault="0076112B" w:rsidP="0076112B">
            <w:pPr>
              <w:rPr>
                <w:sz w:val="16"/>
                <w:szCs w:val="16"/>
              </w:rPr>
            </w:pPr>
            <w:r w:rsidRPr="00622CF5">
              <w:rPr>
                <w:color w:val="000000"/>
                <w:sz w:val="16"/>
                <w:szCs w:val="16"/>
              </w:rPr>
              <w:t xml:space="preserve">0.34 </w:t>
            </w:r>
            <w:r w:rsidRPr="00622CF5">
              <w:rPr>
                <w:color w:val="000000"/>
                <w:sz w:val="16"/>
                <w:szCs w:val="16"/>
              </w:rPr>
              <w:sym w:font="Symbol" w:char="F0B1"/>
            </w:r>
            <w:r w:rsidRPr="00622CF5">
              <w:rPr>
                <w:color w:val="000000"/>
                <w:sz w:val="16"/>
                <w:szCs w:val="16"/>
              </w:rPr>
              <w:t xml:space="preserve"> 0.09</w:t>
            </w:r>
          </w:p>
        </w:tc>
        <w:tc>
          <w:tcPr>
            <w:tcW w:w="810" w:type="dxa"/>
            <w:vAlign w:val="bottom"/>
          </w:tcPr>
          <w:p w14:paraId="7BBF8898" w14:textId="77777777" w:rsidR="0076112B" w:rsidRPr="00622CF5" w:rsidRDefault="0076112B" w:rsidP="0076112B">
            <w:pPr>
              <w:rPr>
                <w:color w:val="000000"/>
                <w:sz w:val="16"/>
                <w:szCs w:val="16"/>
              </w:rPr>
            </w:pPr>
            <w:r w:rsidRPr="00622CF5">
              <w:rPr>
                <w:color w:val="000000"/>
                <w:sz w:val="16"/>
                <w:szCs w:val="16"/>
              </w:rPr>
              <w:t xml:space="preserve">799.34 </w:t>
            </w:r>
            <w:r w:rsidRPr="00622CF5">
              <w:rPr>
                <w:color w:val="000000"/>
                <w:sz w:val="16"/>
                <w:szCs w:val="16"/>
              </w:rPr>
              <w:sym w:font="Symbol" w:char="F0B1"/>
            </w:r>
            <w:r w:rsidRPr="00622CF5">
              <w:rPr>
                <w:color w:val="000000"/>
                <w:sz w:val="16"/>
                <w:szCs w:val="16"/>
              </w:rPr>
              <w:t xml:space="preserve"> 158</w:t>
            </w:r>
          </w:p>
        </w:tc>
        <w:tc>
          <w:tcPr>
            <w:tcW w:w="810" w:type="dxa"/>
            <w:vAlign w:val="bottom"/>
          </w:tcPr>
          <w:p w14:paraId="7DE8175E" w14:textId="77777777" w:rsidR="0076112B" w:rsidRPr="00622CF5" w:rsidRDefault="0076112B" w:rsidP="0076112B">
            <w:pPr>
              <w:rPr>
                <w:color w:val="000000"/>
                <w:sz w:val="16"/>
                <w:szCs w:val="16"/>
              </w:rPr>
            </w:pPr>
            <w:r w:rsidRPr="00622CF5">
              <w:rPr>
                <w:color w:val="000000"/>
                <w:sz w:val="16"/>
                <w:szCs w:val="16"/>
              </w:rPr>
              <w:t xml:space="preserve">1082 </w:t>
            </w:r>
            <w:r w:rsidRPr="00622CF5">
              <w:rPr>
                <w:color w:val="000000"/>
                <w:sz w:val="16"/>
                <w:szCs w:val="16"/>
              </w:rPr>
              <w:sym w:font="Symbol" w:char="F0B1"/>
            </w:r>
            <w:r w:rsidRPr="00622CF5">
              <w:rPr>
                <w:color w:val="000000"/>
                <w:sz w:val="16"/>
                <w:szCs w:val="16"/>
              </w:rPr>
              <w:t>134</w:t>
            </w:r>
          </w:p>
        </w:tc>
        <w:tc>
          <w:tcPr>
            <w:tcW w:w="810" w:type="dxa"/>
            <w:vAlign w:val="bottom"/>
          </w:tcPr>
          <w:p w14:paraId="4BD55D92" w14:textId="77777777" w:rsidR="0076112B" w:rsidRPr="00622CF5" w:rsidRDefault="0076112B" w:rsidP="0076112B">
            <w:pPr>
              <w:rPr>
                <w:color w:val="000000"/>
                <w:sz w:val="16"/>
                <w:szCs w:val="16"/>
              </w:rPr>
            </w:pPr>
            <w:r w:rsidRPr="00622CF5">
              <w:rPr>
                <w:color w:val="000000"/>
                <w:sz w:val="16"/>
                <w:szCs w:val="16"/>
              </w:rPr>
              <w:t xml:space="preserve">1278.67 </w:t>
            </w:r>
            <w:r w:rsidRPr="00622CF5">
              <w:rPr>
                <w:color w:val="000000"/>
                <w:sz w:val="16"/>
                <w:szCs w:val="16"/>
              </w:rPr>
              <w:sym w:font="Symbol" w:char="F0B1"/>
            </w:r>
            <w:r w:rsidRPr="00622CF5">
              <w:rPr>
                <w:color w:val="000000"/>
                <w:sz w:val="16"/>
                <w:szCs w:val="16"/>
              </w:rPr>
              <w:t xml:space="preserve"> 76.93</w:t>
            </w:r>
          </w:p>
        </w:tc>
      </w:tr>
      <w:tr w:rsidR="0076112B" w:rsidRPr="00622CF5" w14:paraId="25D80EF9" w14:textId="77777777" w:rsidTr="00EF5D42">
        <w:trPr>
          <w:trHeight w:val="320"/>
        </w:trPr>
        <w:tc>
          <w:tcPr>
            <w:tcW w:w="928" w:type="dxa"/>
            <w:shd w:val="clear" w:color="auto" w:fill="auto"/>
            <w:noWrap/>
            <w:vAlign w:val="bottom"/>
            <w:hideMark/>
          </w:tcPr>
          <w:p w14:paraId="10A5AB47" w14:textId="77777777" w:rsidR="0076112B" w:rsidRPr="00622CF5" w:rsidRDefault="0076112B" w:rsidP="0076112B">
            <w:pPr>
              <w:rPr>
                <w:color w:val="000000"/>
                <w:sz w:val="16"/>
                <w:szCs w:val="16"/>
              </w:rPr>
            </w:pPr>
            <w:r w:rsidRPr="00622CF5">
              <w:rPr>
                <w:color w:val="000000"/>
                <w:sz w:val="16"/>
                <w:szCs w:val="16"/>
              </w:rPr>
              <w:t>Cycle_2</w:t>
            </w:r>
          </w:p>
        </w:tc>
        <w:tc>
          <w:tcPr>
            <w:tcW w:w="782" w:type="dxa"/>
            <w:shd w:val="clear" w:color="auto" w:fill="auto"/>
            <w:noWrap/>
            <w:vAlign w:val="bottom"/>
            <w:hideMark/>
          </w:tcPr>
          <w:p w14:paraId="3EA876B8" w14:textId="77777777" w:rsidR="0076112B" w:rsidRPr="00622CF5" w:rsidRDefault="0076112B" w:rsidP="0076112B">
            <w:pPr>
              <w:jc w:val="right"/>
              <w:rPr>
                <w:color w:val="000000"/>
                <w:sz w:val="16"/>
                <w:szCs w:val="16"/>
              </w:rPr>
            </w:pPr>
            <w:r w:rsidRPr="00622CF5">
              <w:rPr>
                <w:color w:val="000000"/>
                <w:sz w:val="16"/>
                <w:szCs w:val="16"/>
              </w:rPr>
              <w:t xml:space="preserve">-12.23 </w:t>
            </w:r>
            <w:r w:rsidRPr="00622CF5">
              <w:rPr>
                <w:color w:val="000000"/>
                <w:sz w:val="16"/>
                <w:szCs w:val="16"/>
              </w:rPr>
              <w:sym w:font="Symbol" w:char="F0B1"/>
            </w:r>
            <w:r w:rsidRPr="00622CF5">
              <w:rPr>
                <w:color w:val="000000"/>
                <w:sz w:val="16"/>
                <w:szCs w:val="16"/>
              </w:rPr>
              <w:t xml:space="preserve"> 8.57</w:t>
            </w:r>
          </w:p>
        </w:tc>
        <w:tc>
          <w:tcPr>
            <w:tcW w:w="967" w:type="dxa"/>
            <w:shd w:val="clear" w:color="auto" w:fill="auto"/>
            <w:noWrap/>
            <w:vAlign w:val="bottom"/>
            <w:hideMark/>
          </w:tcPr>
          <w:p w14:paraId="5FDF45F6" w14:textId="77777777" w:rsidR="0076112B" w:rsidRPr="00622CF5" w:rsidRDefault="0076112B" w:rsidP="0076112B">
            <w:pPr>
              <w:jc w:val="right"/>
              <w:rPr>
                <w:color w:val="000000"/>
                <w:sz w:val="16"/>
                <w:szCs w:val="16"/>
              </w:rPr>
            </w:pPr>
            <w:r w:rsidRPr="00622CF5">
              <w:rPr>
                <w:color w:val="000000"/>
                <w:sz w:val="16"/>
                <w:szCs w:val="16"/>
              </w:rPr>
              <w:t xml:space="preserve">-14.26 </w:t>
            </w:r>
            <w:r w:rsidRPr="00622CF5">
              <w:rPr>
                <w:color w:val="000000"/>
                <w:sz w:val="16"/>
                <w:szCs w:val="16"/>
              </w:rPr>
              <w:sym w:font="Symbol" w:char="F0B1"/>
            </w:r>
            <w:r w:rsidRPr="00622CF5">
              <w:rPr>
                <w:color w:val="000000"/>
                <w:sz w:val="16"/>
                <w:szCs w:val="16"/>
              </w:rPr>
              <w:t xml:space="preserve"> 11.32</w:t>
            </w:r>
          </w:p>
        </w:tc>
        <w:tc>
          <w:tcPr>
            <w:tcW w:w="810" w:type="dxa"/>
            <w:shd w:val="clear" w:color="auto" w:fill="auto"/>
            <w:noWrap/>
            <w:vAlign w:val="bottom"/>
            <w:hideMark/>
          </w:tcPr>
          <w:p w14:paraId="138BD566" w14:textId="486F8B22" w:rsidR="0076112B" w:rsidRPr="00622CF5" w:rsidRDefault="0076112B" w:rsidP="0076112B">
            <w:pPr>
              <w:jc w:val="right"/>
              <w:rPr>
                <w:color w:val="000000"/>
                <w:sz w:val="16"/>
                <w:szCs w:val="16"/>
              </w:rPr>
            </w:pPr>
            <w:r w:rsidRPr="00622CF5">
              <w:rPr>
                <w:color w:val="000000"/>
                <w:sz w:val="16"/>
                <w:szCs w:val="16"/>
              </w:rPr>
              <w:t>256.</w:t>
            </w:r>
            <w:r w:rsidR="00EF5D42" w:rsidRPr="00622CF5">
              <w:rPr>
                <w:color w:val="000000"/>
                <w:sz w:val="16"/>
                <w:szCs w:val="16"/>
              </w:rPr>
              <w:t>3</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27.</w:t>
            </w:r>
            <w:r w:rsidR="00EF5D42" w:rsidRPr="00622CF5">
              <w:rPr>
                <w:color w:val="000000"/>
                <w:sz w:val="16"/>
                <w:szCs w:val="16"/>
              </w:rPr>
              <w:t>9</w:t>
            </w:r>
          </w:p>
        </w:tc>
        <w:tc>
          <w:tcPr>
            <w:tcW w:w="990" w:type="dxa"/>
            <w:shd w:val="clear" w:color="auto" w:fill="auto"/>
            <w:noWrap/>
            <w:vAlign w:val="bottom"/>
            <w:hideMark/>
          </w:tcPr>
          <w:p w14:paraId="76865429" w14:textId="77777777" w:rsidR="0076112B" w:rsidRPr="00622CF5" w:rsidRDefault="0076112B" w:rsidP="0076112B">
            <w:pPr>
              <w:jc w:val="right"/>
              <w:rPr>
                <w:color w:val="000000"/>
                <w:sz w:val="16"/>
                <w:szCs w:val="16"/>
              </w:rPr>
            </w:pPr>
            <w:r w:rsidRPr="00622CF5">
              <w:rPr>
                <w:color w:val="000000"/>
                <w:sz w:val="16"/>
                <w:szCs w:val="16"/>
              </w:rPr>
              <w:t xml:space="preserve">269.2 </w:t>
            </w:r>
            <w:r w:rsidRPr="00622CF5">
              <w:rPr>
                <w:color w:val="000000"/>
                <w:sz w:val="16"/>
                <w:szCs w:val="16"/>
              </w:rPr>
              <w:sym w:font="Symbol" w:char="F0B1"/>
            </w:r>
            <w:r w:rsidRPr="00622CF5">
              <w:rPr>
                <w:color w:val="000000"/>
                <w:sz w:val="16"/>
                <w:szCs w:val="16"/>
              </w:rPr>
              <w:t xml:space="preserve"> 44.1</w:t>
            </w:r>
          </w:p>
        </w:tc>
        <w:tc>
          <w:tcPr>
            <w:tcW w:w="810" w:type="dxa"/>
            <w:shd w:val="clear" w:color="auto" w:fill="auto"/>
            <w:noWrap/>
            <w:vAlign w:val="bottom"/>
            <w:hideMark/>
          </w:tcPr>
          <w:p w14:paraId="1A57AC3F" w14:textId="03FEC46B" w:rsidR="0076112B" w:rsidRPr="00622CF5" w:rsidRDefault="0076112B" w:rsidP="0076112B">
            <w:pPr>
              <w:jc w:val="right"/>
              <w:rPr>
                <w:color w:val="000000"/>
                <w:sz w:val="16"/>
                <w:szCs w:val="16"/>
              </w:rPr>
            </w:pPr>
            <w:r w:rsidRPr="00622CF5">
              <w:rPr>
                <w:color w:val="000000"/>
                <w:sz w:val="16"/>
                <w:szCs w:val="16"/>
              </w:rPr>
              <w:t xml:space="preserve">101.6 </w:t>
            </w:r>
            <w:r w:rsidRPr="00622CF5">
              <w:rPr>
                <w:color w:val="000000"/>
                <w:sz w:val="16"/>
                <w:szCs w:val="16"/>
              </w:rPr>
              <w:sym w:font="Symbol" w:char="F0B1"/>
            </w:r>
            <w:r w:rsidRPr="00622CF5">
              <w:rPr>
                <w:color w:val="000000"/>
                <w:sz w:val="16"/>
                <w:szCs w:val="16"/>
              </w:rPr>
              <w:t xml:space="preserve"> 44.</w:t>
            </w:r>
            <w:r w:rsidR="00EF5D42" w:rsidRPr="00622CF5">
              <w:rPr>
                <w:color w:val="000000"/>
                <w:sz w:val="16"/>
                <w:szCs w:val="16"/>
              </w:rPr>
              <w:t>0</w:t>
            </w:r>
          </w:p>
        </w:tc>
        <w:tc>
          <w:tcPr>
            <w:tcW w:w="810" w:type="dxa"/>
            <w:vAlign w:val="bottom"/>
          </w:tcPr>
          <w:p w14:paraId="3077B066" w14:textId="77777777" w:rsidR="0076112B" w:rsidRPr="00622CF5" w:rsidRDefault="00C95FB9" w:rsidP="0076112B">
            <w:pPr>
              <w:rPr>
                <w:color w:val="000000"/>
                <w:sz w:val="16"/>
                <w:szCs w:val="16"/>
              </w:rPr>
            </w:pPr>
            <w:r w:rsidRPr="00622CF5">
              <w:rPr>
                <w:color w:val="000000"/>
                <w:sz w:val="16"/>
                <w:szCs w:val="16"/>
              </w:rPr>
              <w:t>44.5</w:t>
            </w:r>
          </w:p>
        </w:tc>
        <w:tc>
          <w:tcPr>
            <w:tcW w:w="810" w:type="dxa"/>
            <w:vAlign w:val="bottom"/>
          </w:tcPr>
          <w:p w14:paraId="7AB705C7" w14:textId="57658130" w:rsidR="0076112B" w:rsidRPr="00622CF5" w:rsidRDefault="0076112B" w:rsidP="0076112B">
            <w:pPr>
              <w:rPr>
                <w:sz w:val="16"/>
                <w:szCs w:val="16"/>
              </w:rPr>
            </w:pPr>
            <w:r w:rsidRPr="00622CF5">
              <w:rPr>
                <w:color w:val="000000"/>
                <w:sz w:val="16"/>
                <w:szCs w:val="16"/>
              </w:rPr>
              <w:t>0.4</w:t>
            </w:r>
            <w:r w:rsidR="006D08AE" w:rsidRPr="00622CF5">
              <w:rPr>
                <w:color w:val="000000"/>
                <w:sz w:val="16"/>
                <w:szCs w:val="16"/>
              </w:rPr>
              <w:t>0</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0.14</w:t>
            </w:r>
          </w:p>
        </w:tc>
        <w:tc>
          <w:tcPr>
            <w:tcW w:w="810" w:type="dxa"/>
            <w:vAlign w:val="bottom"/>
          </w:tcPr>
          <w:p w14:paraId="5A65A37E" w14:textId="77777777" w:rsidR="0076112B" w:rsidRPr="00622CF5" w:rsidRDefault="0076112B" w:rsidP="0076112B">
            <w:pPr>
              <w:rPr>
                <w:color w:val="000000"/>
                <w:sz w:val="16"/>
                <w:szCs w:val="16"/>
              </w:rPr>
            </w:pPr>
            <w:r w:rsidRPr="00622CF5">
              <w:rPr>
                <w:color w:val="000000"/>
                <w:sz w:val="16"/>
                <w:szCs w:val="16"/>
              </w:rPr>
              <w:t xml:space="preserve">529.50 </w:t>
            </w:r>
            <w:r w:rsidRPr="00622CF5">
              <w:rPr>
                <w:color w:val="000000"/>
                <w:sz w:val="16"/>
                <w:szCs w:val="16"/>
              </w:rPr>
              <w:sym w:font="Symbol" w:char="F0B1"/>
            </w:r>
            <w:r w:rsidRPr="00622CF5">
              <w:rPr>
                <w:color w:val="000000"/>
                <w:sz w:val="16"/>
                <w:szCs w:val="16"/>
              </w:rPr>
              <w:t xml:space="preserve"> 97</w:t>
            </w:r>
          </w:p>
        </w:tc>
        <w:tc>
          <w:tcPr>
            <w:tcW w:w="810" w:type="dxa"/>
            <w:vAlign w:val="bottom"/>
          </w:tcPr>
          <w:p w14:paraId="083E10E3" w14:textId="77777777" w:rsidR="0076112B" w:rsidRPr="00622CF5" w:rsidRDefault="0076112B" w:rsidP="0076112B">
            <w:pPr>
              <w:rPr>
                <w:color w:val="000000"/>
                <w:sz w:val="16"/>
                <w:szCs w:val="16"/>
              </w:rPr>
            </w:pPr>
            <w:r w:rsidRPr="00622CF5">
              <w:rPr>
                <w:color w:val="000000"/>
                <w:sz w:val="16"/>
                <w:szCs w:val="16"/>
              </w:rPr>
              <w:t xml:space="preserve">401.1 </w:t>
            </w:r>
            <w:r w:rsidRPr="00622CF5">
              <w:rPr>
                <w:color w:val="000000"/>
                <w:sz w:val="16"/>
                <w:szCs w:val="16"/>
              </w:rPr>
              <w:sym w:font="Symbol" w:char="F0B1"/>
            </w:r>
            <w:r w:rsidRPr="00622CF5">
              <w:rPr>
                <w:color w:val="000000"/>
                <w:sz w:val="16"/>
                <w:szCs w:val="16"/>
              </w:rPr>
              <w:t>52.3</w:t>
            </w:r>
          </w:p>
        </w:tc>
        <w:tc>
          <w:tcPr>
            <w:tcW w:w="810" w:type="dxa"/>
            <w:vAlign w:val="bottom"/>
          </w:tcPr>
          <w:p w14:paraId="501A8E75" w14:textId="77777777" w:rsidR="0076112B" w:rsidRPr="00622CF5" w:rsidRDefault="0076112B" w:rsidP="0076112B">
            <w:pPr>
              <w:rPr>
                <w:color w:val="000000"/>
                <w:sz w:val="16"/>
                <w:szCs w:val="16"/>
              </w:rPr>
            </w:pPr>
            <w:r w:rsidRPr="00622CF5">
              <w:rPr>
                <w:color w:val="000000"/>
                <w:sz w:val="16"/>
                <w:szCs w:val="16"/>
              </w:rPr>
              <w:t>554.25</w:t>
            </w:r>
            <w:r w:rsidRPr="00622CF5">
              <w:rPr>
                <w:color w:val="000000"/>
                <w:sz w:val="16"/>
                <w:szCs w:val="16"/>
              </w:rPr>
              <w:sym w:font="Symbol" w:char="F0B1"/>
            </w:r>
            <w:r w:rsidRPr="00622CF5">
              <w:rPr>
                <w:color w:val="000000"/>
                <w:sz w:val="16"/>
                <w:szCs w:val="16"/>
              </w:rPr>
              <w:t xml:space="preserve"> 101.32</w:t>
            </w:r>
          </w:p>
        </w:tc>
      </w:tr>
      <w:tr w:rsidR="0076112B" w:rsidRPr="00622CF5" w14:paraId="28A6407B" w14:textId="77777777" w:rsidTr="00EF5D42">
        <w:trPr>
          <w:trHeight w:val="320"/>
        </w:trPr>
        <w:tc>
          <w:tcPr>
            <w:tcW w:w="928" w:type="dxa"/>
            <w:shd w:val="clear" w:color="auto" w:fill="auto"/>
            <w:noWrap/>
            <w:vAlign w:val="bottom"/>
            <w:hideMark/>
          </w:tcPr>
          <w:p w14:paraId="6CC33295" w14:textId="77777777" w:rsidR="0076112B" w:rsidRPr="00622CF5" w:rsidRDefault="0076112B" w:rsidP="0076112B">
            <w:pPr>
              <w:rPr>
                <w:color w:val="000000"/>
                <w:sz w:val="16"/>
                <w:szCs w:val="16"/>
              </w:rPr>
            </w:pPr>
            <w:r w:rsidRPr="00622CF5">
              <w:rPr>
                <w:color w:val="000000"/>
                <w:sz w:val="16"/>
                <w:szCs w:val="16"/>
              </w:rPr>
              <w:t>Cycle 3</w:t>
            </w:r>
          </w:p>
        </w:tc>
        <w:tc>
          <w:tcPr>
            <w:tcW w:w="782" w:type="dxa"/>
            <w:shd w:val="clear" w:color="auto" w:fill="auto"/>
            <w:noWrap/>
            <w:vAlign w:val="bottom"/>
            <w:hideMark/>
          </w:tcPr>
          <w:p w14:paraId="17786CF3"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-11.8 </w:t>
            </w:r>
            <w:r w:rsidRPr="00622CF5">
              <w:rPr>
                <w:color w:val="000000" w:themeColor="text1"/>
                <w:sz w:val="16"/>
                <w:szCs w:val="16"/>
              </w:rPr>
              <w:sym w:font="Symbol" w:char="F0B1"/>
            </w:r>
            <w:r w:rsidRPr="00622CF5">
              <w:rPr>
                <w:color w:val="000000" w:themeColor="text1"/>
                <w:sz w:val="16"/>
                <w:szCs w:val="16"/>
              </w:rPr>
              <w:t xml:space="preserve"> 33.05</w:t>
            </w:r>
          </w:p>
        </w:tc>
        <w:tc>
          <w:tcPr>
            <w:tcW w:w="967" w:type="dxa"/>
            <w:shd w:val="clear" w:color="auto" w:fill="auto"/>
            <w:noWrap/>
            <w:vAlign w:val="bottom"/>
            <w:hideMark/>
          </w:tcPr>
          <w:p w14:paraId="01F872A2"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-10.47 </w:t>
            </w:r>
            <w:r w:rsidRPr="00622CF5">
              <w:rPr>
                <w:color w:val="000000" w:themeColor="text1"/>
                <w:sz w:val="16"/>
                <w:szCs w:val="16"/>
              </w:rPr>
              <w:sym w:font="Symbol" w:char="F0B1"/>
            </w:r>
            <w:r w:rsidRPr="00622CF5">
              <w:rPr>
                <w:color w:val="000000" w:themeColor="text1"/>
                <w:sz w:val="16"/>
                <w:szCs w:val="16"/>
              </w:rPr>
              <w:t xml:space="preserve"> 4.29</w:t>
            </w:r>
          </w:p>
        </w:tc>
        <w:tc>
          <w:tcPr>
            <w:tcW w:w="810" w:type="dxa"/>
            <w:shd w:val="clear" w:color="auto" w:fill="auto"/>
            <w:noWrap/>
            <w:vAlign w:val="bottom"/>
            <w:hideMark/>
          </w:tcPr>
          <w:p w14:paraId="335267DA" w14:textId="71EE9975" w:rsidR="0076112B" w:rsidRPr="00622CF5" w:rsidRDefault="0076112B" w:rsidP="0076112B">
            <w:pPr>
              <w:jc w:val="right"/>
              <w:rPr>
                <w:color w:val="000000"/>
                <w:sz w:val="16"/>
                <w:szCs w:val="16"/>
              </w:rPr>
            </w:pPr>
            <w:r w:rsidRPr="00622CF5">
              <w:rPr>
                <w:color w:val="000000"/>
                <w:sz w:val="16"/>
                <w:szCs w:val="16"/>
              </w:rPr>
              <w:t>70.</w:t>
            </w:r>
            <w:r w:rsidR="00EF5D42" w:rsidRPr="00622CF5">
              <w:rPr>
                <w:color w:val="000000"/>
                <w:sz w:val="16"/>
                <w:szCs w:val="16"/>
              </w:rPr>
              <w:t>4</w:t>
            </w:r>
            <w:r w:rsidRPr="00622CF5">
              <w:rPr>
                <w:color w:val="000000"/>
                <w:sz w:val="16"/>
                <w:szCs w:val="16"/>
              </w:rPr>
              <w:sym w:font="Symbol" w:char="F0B1"/>
            </w:r>
            <w:r w:rsidRPr="00622CF5">
              <w:rPr>
                <w:color w:val="000000"/>
                <w:sz w:val="16"/>
                <w:szCs w:val="16"/>
              </w:rPr>
              <w:t xml:space="preserve"> 21.9</w:t>
            </w:r>
          </w:p>
        </w:tc>
        <w:tc>
          <w:tcPr>
            <w:tcW w:w="990" w:type="dxa"/>
            <w:shd w:val="clear" w:color="auto" w:fill="auto"/>
            <w:noWrap/>
            <w:vAlign w:val="bottom"/>
            <w:hideMark/>
          </w:tcPr>
          <w:p w14:paraId="7B66D61C" w14:textId="77777777" w:rsidR="0076112B" w:rsidRPr="00622CF5" w:rsidRDefault="0076112B" w:rsidP="0076112B">
            <w:pPr>
              <w:jc w:val="right"/>
              <w:rPr>
                <w:color w:val="000000"/>
                <w:sz w:val="16"/>
                <w:szCs w:val="16"/>
              </w:rPr>
            </w:pPr>
            <w:r w:rsidRPr="00622CF5">
              <w:rPr>
                <w:color w:val="000000"/>
                <w:sz w:val="16"/>
                <w:szCs w:val="16"/>
              </w:rPr>
              <w:t xml:space="preserve">76.7 </w:t>
            </w:r>
            <w:r w:rsidRPr="00622CF5">
              <w:rPr>
                <w:color w:val="000000"/>
                <w:sz w:val="16"/>
                <w:szCs w:val="16"/>
              </w:rPr>
              <w:sym w:font="Symbol" w:char="F0B1"/>
            </w:r>
            <w:r w:rsidRPr="00622CF5">
              <w:rPr>
                <w:color w:val="000000"/>
                <w:sz w:val="16"/>
                <w:szCs w:val="16"/>
              </w:rPr>
              <w:t xml:space="preserve">  39.1</w:t>
            </w:r>
          </w:p>
        </w:tc>
        <w:tc>
          <w:tcPr>
            <w:tcW w:w="810" w:type="dxa"/>
            <w:shd w:val="clear" w:color="auto" w:fill="auto"/>
            <w:noWrap/>
            <w:vAlign w:val="bottom"/>
            <w:hideMark/>
          </w:tcPr>
          <w:p w14:paraId="3330DEB1" w14:textId="409AB06A" w:rsidR="0076112B" w:rsidRPr="00622CF5" w:rsidRDefault="0076112B" w:rsidP="0076112B">
            <w:pPr>
              <w:jc w:val="right"/>
              <w:rPr>
                <w:color w:val="000000"/>
                <w:sz w:val="16"/>
                <w:szCs w:val="16"/>
              </w:rPr>
            </w:pPr>
            <w:r w:rsidRPr="00622CF5">
              <w:rPr>
                <w:color w:val="000000"/>
                <w:sz w:val="16"/>
                <w:szCs w:val="16"/>
              </w:rPr>
              <w:t>29.3</w:t>
            </w:r>
            <w:r w:rsidRPr="00622CF5">
              <w:rPr>
                <w:color w:val="000000"/>
                <w:sz w:val="16"/>
                <w:szCs w:val="16"/>
              </w:rPr>
              <w:sym w:font="Symbol" w:char="F0B1"/>
            </w:r>
            <w:r w:rsidRPr="00622CF5">
              <w:rPr>
                <w:color w:val="000000"/>
                <w:sz w:val="16"/>
                <w:szCs w:val="16"/>
              </w:rPr>
              <w:t xml:space="preserve"> 18.</w:t>
            </w:r>
            <w:r w:rsidR="00EF5D42" w:rsidRPr="00622CF5">
              <w:rPr>
                <w:color w:val="000000"/>
                <w:sz w:val="16"/>
                <w:szCs w:val="16"/>
              </w:rPr>
              <w:t>5</w:t>
            </w:r>
          </w:p>
        </w:tc>
        <w:tc>
          <w:tcPr>
            <w:tcW w:w="810" w:type="dxa"/>
            <w:vAlign w:val="bottom"/>
          </w:tcPr>
          <w:p w14:paraId="74DC0324" w14:textId="77777777" w:rsidR="0076112B" w:rsidRPr="00622CF5" w:rsidRDefault="00C95FB9" w:rsidP="0076112B">
            <w:pPr>
              <w:rPr>
                <w:color w:val="000000"/>
                <w:sz w:val="16"/>
                <w:szCs w:val="16"/>
              </w:rPr>
            </w:pPr>
            <w:r w:rsidRPr="00622CF5">
              <w:rPr>
                <w:color w:val="000000"/>
                <w:sz w:val="16"/>
                <w:szCs w:val="16"/>
              </w:rPr>
              <w:t>46.7</w:t>
            </w:r>
          </w:p>
        </w:tc>
        <w:tc>
          <w:tcPr>
            <w:tcW w:w="810" w:type="dxa"/>
            <w:vAlign w:val="bottom"/>
          </w:tcPr>
          <w:p w14:paraId="377169ED" w14:textId="77777777" w:rsidR="0076112B" w:rsidRPr="00622CF5" w:rsidRDefault="0076112B" w:rsidP="0076112B">
            <w:pPr>
              <w:rPr>
                <w:sz w:val="16"/>
                <w:szCs w:val="16"/>
              </w:rPr>
            </w:pPr>
            <w:r w:rsidRPr="00622CF5">
              <w:rPr>
                <w:color w:val="000000"/>
                <w:sz w:val="16"/>
                <w:szCs w:val="16"/>
              </w:rPr>
              <w:t xml:space="preserve">0.49 </w:t>
            </w:r>
            <w:r w:rsidRPr="00622CF5">
              <w:rPr>
                <w:color w:val="000000"/>
                <w:sz w:val="16"/>
                <w:szCs w:val="16"/>
              </w:rPr>
              <w:sym w:font="Symbol" w:char="F0B1"/>
            </w:r>
            <w:r w:rsidRPr="00622CF5">
              <w:rPr>
                <w:color w:val="000000"/>
                <w:sz w:val="16"/>
                <w:szCs w:val="16"/>
              </w:rPr>
              <w:t xml:space="preserve"> 0.26</w:t>
            </w:r>
          </w:p>
        </w:tc>
        <w:tc>
          <w:tcPr>
            <w:tcW w:w="810" w:type="dxa"/>
            <w:vAlign w:val="bottom"/>
          </w:tcPr>
          <w:p w14:paraId="14F967AA" w14:textId="77777777" w:rsidR="0076112B" w:rsidRPr="00622CF5" w:rsidRDefault="0076112B" w:rsidP="0076112B">
            <w:pPr>
              <w:rPr>
                <w:color w:val="000000"/>
                <w:sz w:val="16"/>
                <w:szCs w:val="16"/>
              </w:rPr>
            </w:pPr>
            <w:r w:rsidRPr="00622CF5">
              <w:rPr>
                <w:color w:val="000000"/>
                <w:sz w:val="16"/>
                <w:szCs w:val="16"/>
              </w:rPr>
              <w:t xml:space="preserve">96.13 </w:t>
            </w:r>
            <w:r w:rsidRPr="00622CF5">
              <w:rPr>
                <w:color w:val="000000"/>
                <w:sz w:val="16"/>
                <w:szCs w:val="16"/>
              </w:rPr>
              <w:sym w:font="Symbol" w:char="F0B1"/>
            </w:r>
            <w:r w:rsidRPr="00622CF5">
              <w:rPr>
                <w:color w:val="000000"/>
                <w:sz w:val="16"/>
                <w:szCs w:val="16"/>
              </w:rPr>
              <w:t xml:space="preserve"> 20</w:t>
            </w:r>
          </w:p>
        </w:tc>
        <w:tc>
          <w:tcPr>
            <w:tcW w:w="810" w:type="dxa"/>
            <w:vAlign w:val="bottom"/>
          </w:tcPr>
          <w:p w14:paraId="3F0AB1EF" w14:textId="77777777" w:rsidR="0076112B" w:rsidRPr="00622CF5" w:rsidRDefault="0076112B" w:rsidP="0076112B">
            <w:pPr>
              <w:rPr>
                <w:color w:val="000000" w:themeColor="text1"/>
                <w:sz w:val="16"/>
                <w:szCs w:val="16"/>
              </w:rPr>
            </w:pPr>
            <w:r w:rsidRPr="00622CF5">
              <w:rPr>
                <w:color w:val="000000" w:themeColor="text1"/>
                <w:sz w:val="16"/>
                <w:szCs w:val="16"/>
              </w:rPr>
              <w:t>X</w:t>
            </w:r>
          </w:p>
        </w:tc>
        <w:tc>
          <w:tcPr>
            <w:tcW w:w="810" w:type="dxa"/>
            <w:vAlign w:val="bottom"/>
          </w:tcPr>
          <w:p w14:paraId="1858FB1D" w14:textId="77777777" w:rsidR="0076112B" w:rsidRPr="00622CF5" w:rsidRDefault="0076112B" w:rsidP="0076112B">
            <w:pPr>
              <w:rPr>
                <w:color w:val="000000" w:themeColor="text1"/>
                <w:sz w:val="16"/>
                <w:szCs w:val="16"/>
              </w:rPr>
            </w:pPr>
            <w:r w:rsidRPr="00622CF5">
              <w:rPr>
                <w:color w:val="000000" w:themeColor="text1"/>
                <w:sz w:val="16"/>
                <w:szCs w:val="16"/>
              </w:rPr>
              <w:t>X</w:t>
            </w:r>
          </w:p>
        </w:tc>
      </w:tr>
      <w:tr w:rsidR="0076112B" w:rsidRPr="00622CF5" w14:paraId="787A1FB9" w14:textId="77777777" w:rsidTr="00EF5D42">
        <w:trPr>
          <w:trHeight w:val="320"/>
        </w:trPr>
        <w:tc>
          <w:tcPr>
            <w:tcW w:w="928" w:type="dxa"/>
            <w:shd w:val="clear" w:color="auto" w:fill="auto"/>
            <w:noWrap/>
            <w:vAlign w:val="bottom"/>
            <w:hideMark/>
          </w:tcPr>
          <w:p w14:paraId="0D048A53" w14:textId="77777777" w:rsidR="0076112B" w:rsidRPr="00622CF5" w:rsidRDefault="0076112B" w:rsidP="0076112B">
            <w:pPr>
              <w:rPr>
                <w:color w:val="000000"/>
                <w:sz w:val="16"/>
                <w:szCs w:val="16"/>
              </w:rPr>
            </w:pPr>
            <w:r w:rsidRPr="00622CF5">
              <w:rPr>
                <w:color w:val="000000"/>
                <w:sz w:val="16"/>
                <w:szCs w:val="16"/>
              </w:rPr>
              <w:t>Cycle_4</w:t>
            </w:r>
          </w:p>
        </w:tc>
        <w:tc>
          <w:tcPr>
            <w:tcW w:w="782" w:type="dxa"/>
            <w:shd w:val="clear" w:color="auto" w:fill="auto"/>
            <w:noWrap/>
            <w:vAlign w:val="bottom"/>
            <w:hideMark/>
          </w:tcPr>
          <w:p w14:paraId="023B4B40"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-0.19 </w:t>
            </w:r>
            <w:r w:rsidRPr="00622CF5">
              <w:rPr>
                <w:color w:val="000000" w:themeColor="text1"/>
                <w:sz w:val="16"/>
                <w:szCs w:val="16"/>
              </w:rPr>
              <w:sym w:font="Symbol" w:char="F0B1"/>
            </w:r>
            <w:r w:rsidRPr="00622CF5">
              <w:rPr>
                <w:color w:val="000000" w:themeColor="text1"/>
                <w:sz w:val="16"/>
                <w:szCs w:val="16"/>
              </w:rPr>
              <w:t xml:space="preserve"> 1.16</w:t>
            </w:r>
          </w:p>
        </w:tc>
        <w:tc>
          <w:tcPr>
            <w:tcW w:w="967" w:type="dxa"/>
            <w:shd w:val="clear" w:color="auto" w:fill="auto"/>
            <w:noWrap/>
            <w:vAlign w:val="bottom"/>
            <w:hideMark/>
          </w:tcPr>
          <w:p w14:paraId="37C29976"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-0.07 </w:t>
            </w:r>
            <w:r w:rsidRPr="00622CF5">
              <w:rPr>
                <w:color w:val="000000" w:themeColor="text1"/>
                <w:sz w:val="16"/>
                <w:szCs w:val="16"/>
              </w:rPr>
              <w:sym w:font="Symbol" w:char="F0B1"/>
            </w:r>
            <w:r w:rsidRPr="00622CF5">
              <w:rPr>
                <w:color w:val="000000" w:themeColor="text1"/>
                <w:sz w:val="16"/>
                <w:szCs w:val="16"/>
              </w:rPr>
              <w:t xml:space="preserve"> 0.28</w:t>
            </w:r>
          </w:p>
        </w:tc>
        <w:tc>
          <w:tcPr>
            <w:tcW w:w="810" w:type="dxa"/>
            <w:shd w:val="clear" w:color="auto" w:fill="auto"/>
            <w:noWrap/>
            <w:vAlign w:val="bottom"/>
            <w:hideMark/>
          </w:tcPr>
          <w:p w14:paraId="3F861B16" w14:textId="77777777" w:rsidR="0076112B" w:rsidRPr="00622CF5" w:rsidRDefault="0076112B" w:rsidP="0076112B">
            <w:pPr>
              <w:jc w:val="right"/>
              <w:rPr>
                <w:color w:val="000000"/>
                <w:sz w:val="16"/>
                <w:szCs w:val="16"/>
              </w:rPr>
            </w:pPr>
            <w:r w:rsidRPr="00622CF5">
              <w:rPr>
                <w:color w:val="000000"/>
                <w:sz w:val="16"/>
                <w:szCs w:val="16"/>
              </w:rPr>
              <w:t>18.5</w:t>
            </w:r>
            <w:r w:rsidRPr="00622CF5">
              <w:rPr>
                <w:color w:val="000000"/>
                <w:sz w:val="16"/>
                <w:szCs w:val="16"/>
              </w:rPr>
              <w:sym w:font="Symbol" w:char="F0B1"/>
            </w:r>
            <w:r w:rsidRPr="00622CF5">
              <w:rPr>
                <w:color w:val="000000"/>
                <w:sz w:val="16"/>
                <w:szCs w:val="16"/>
              </w:rPr>
              <w:t>X</w:t>
            </w:r>
          </w:p>
        </w:tc>
        <w:tc>
          <w:tcPr>
            <w:tcW w:w="990" w:type="dxa"/>
            <w:shd w:val="clear" w:color="auto" w:fill="auto"/>
            <w:noWrap/>
            <w:vAlign w:val="bottom"/>
            <w:hideMark/>
          </w:tcPr>
          <w:p w14:paraId="16C9F5F5" w14:textId="77777777" w:rsidR="0076112B" w:rsidRPr="00622CF5" w:rsidRDefault="0076112B" w:rsidP="0076112B">
            <w:pPr>
              <w:jc w:val="right"/>
              <w:rPr>
                <w:color w:val="000000"/>
                <w:sz w:val="16"/>
                <w:szCs w:val="16"/>
              </w:rPr>
            </w:pPr>
            <w:r w:rsidRPr="00622CF5">
              <w:rPr>
                <w:color w:val="000000"/>
                <w:sz w:val="16"/>
                <w:szCs w:val="16"/>
              </w:rPr>
              <w:t xml:space="preserve">22.00 </w:t>
            </w:r>
            <w:r w:rsidRPr="00622CF5">
              <w:rPr>
                <w:color w:val="000000"/>
                <w:sz w:val="16"/>
                <w:szCs w:val="16"/>
              </w:rPr>
              <w:sym w:font="Symbol" w:char="F0B1"/>
            </w:r>
            <w:r w:rsidRPr="00622CF5">
              <w:rPr>
                <w:color w:val="000000"/>
                <w:sz w:val="16"/>
                <w:szCs w:val="16"/>
              </w:rPr>
              <w:t xml:space="preserve"> 6.4</w:t>
            </w:r>
          </w:p>
        </w:tc>
        <w:tc>
          <w:tcPr>
            <w:tcW w:w="810" w:type="dxa"/>
            <w:shd w:val="clear" w:color="auto" w:fill="auto"/>
            <w:noWrap/>
            <w:vAlign w:val="bottom"/>
            <w:hideMark/>
          </w:tcPr>
          <w:p w14:paraId="5CED7F1C" w14:textId="2EF05174" w:rsidR="0076112B" w:rsidRPr="00622CF5" w:rsidRDefault="0076112B" w:rsidP="0076112B">
            <w:pPr>
              <w:jc w:val="right"/>
              <w:rPr>
                <w:color w:val="000000"/>
                <w:sz w:val="16"/>
                <w:szCs w:val="16"/>
              </w:rPr>
            </w:pPr>
            <w:r w:rsidRPr="00622CF5">
              <w:rPr>
                <w:color w:val="000000"/>
                <w:sz w:val="16"/>
                <w:szCs w:val="16"/>
              </w:rPr>
              <w:t>5.</w:t>
            </w:r>
            <w:r w:rsidR="00EF5D42" w:rsidRPr="00622CF5">
              <w:rPr>
                <w:color w:val="000000"/>
                <w:sz w:val="16"/>
                <w:szCs w:val="16"/>
              </w:rPr>
              <w:t>4</w:t>
            </w:r>
            <w:r w:rsidRPr="00622CF5">
              <w:rPr>
                <w:color w:val="000000"/>
                <w:sz w:val="16"/>
                <w:szCs w:val="16"/>
              </w:rPr>
              <w:sym w:font="Symbol" w:char="F0B1"/>
            </w:r>
            <w:r w:rsidRPr="00622CF5">
              <w:rPr>
                <w:color w:val="000000"/>
                <w:sz w:val="16"/>
                <w:szCs w:val="16"/>
              </w:rPr>
              <w:t xml:space="preserve"> 0.1</w:t>
            </w:r>
          </w:p>
        </w:tc>
        <w:tc>
          <w:tcPr>
            <w:tcW w:w="810" w:type="dxa"/>
            <w:vAlign w:val="bottom"/>
          </w:tcPr>
          <w:p w14:paraId="1E323D79" w14:textId="77777777" w:rsidR="0076112B" w:rsidRPr="00622CF5" w:rsidRDefault="00C95FB9" w:rsidP="0076112B">
            <w:pPr>
              <w:rPr>
                <w:color w:val="000000"/>
                <w:sz w:val="16"/>
                <w:szCs w:val="16"/>
              </w:rPr>
            </w:pPr>
            <w:r w:rsidRPr="00622CF5">
              <w:rPr>
                <w:color w:val="000000"/>
                <w:sz w:val="16"/>
                <w:szCs w:val="16"/>
              </w:rPr>
              <w:t>35.7</w:t>
            </w:r>
          </w:p>
        </w:tc>
        <w:tc>
          <w:tcPr>
            <w:tcW w:w="810" w:type="dxa"/>
            <w:vAlign w:val="bottom"/>
          </w:tcPr>
          <w:p w14:paraId="086D1ECE" w14:textId="77777777" w:rsidR="0076112B" w:rsidRPr="00622CF5" w:rsidRDefault="0076112B" w:rsidP="0076112B">
            <w:pPr>
              <w:rPr>
                <w:sz w:val="16"/>
                <w:szCs w:val="16"/>
              </w:rPr>
            </w:pPr>
            <w:r w:rsidRPr="00622CF5">
              <w:rPr>
                <w:color w:val="000000"/>
                <w:sz w:val="16"/>
                <w:szCs w:val="16"/>
              </w:rPr>
              <w:t xml:space="preserve">0.27 </w:t>
            </w:r>
            <w:r w:rsidRPr="00622CF5">
              <w:rPr>
                <w:color w:val="000000"/>
                <w:sz w:val="16"/>
                <w:szCs w:val="16"/>
              </w:rPr>
              <w:sym w:font="Symbol" w:char="F0B1"/>
            </w:r>
            <w:r w:rsidRPr="00622CF5">
              <w:rPr>
                <w:color w:val="000000"/>
                <w:sz w:val="16"/>
                <w:szCs w:val="16"/>
              </w:rPr>
              <w:t xml:space="preserve"> X</w:t>
            </w:r>
          </w:p>
        </w:tc>
        <w:tc>
          <w:tcPr>
            <w:tcW w:w="810" w:type="dxa"/>
            <w:vAlign w:val="bottom"/>
          </w:tcPr>
          <w:p w14:paraId="5D438220" w14:textId="77777777" w:rsidR="0076112B" w:rsidRPr="00622CF5" w:rsidRDefault="0076112B" w:rsidP="0076112B">
            <w:pPr>
              <w:rPr>
                <w:color w:val="000000"/>
                <w:sz w:val="16"/>
                <w:szCs w:val="16"/>
              </w:rPr>
            </w:pPr>
            <w:r w:rsidRPr="00622CF5">
              <w:rPr>
                <w:color w:val="000000"/>
                <w:sz w:val="16"/>
                <w:szCs w:val="16"/>
              </w:rPr>
              <w:t xml:space="preserve">30.64 </w:t>
            </w:r>
            <w:r w:rsidRPr="00622CF5">
              <w:rPr>
                <w:color w:val="000000"/>
                <w:sz w:val="16"/>
                <w:szCs w:val="16"/>
              </w:rPr>
              <w:sym w:font="Symbol" w:char="F0B1"/>
            </w:r>
            <w:r w:rsidRPr="00622CF5">
              <w:rPr>
                <w:color w:val="000000"/>
                <w:sz w:val="16"/>
                <w:szCs w:val="16"/>
              </w:rPr>
              <w:t xml:space="preserve"> 1</w:t>
            </w:r>
          </w:p>
        </w:tc>
        <w:tc>
          <w:tcPr>
            <w:tcW w:w="810" w:type="dxa"/>
            <w:vAlign w:val="bottom"/>
          </w:tcPr>
          <w:p w14:paraId="01E3F5CC" w14:textId="77777777" w:rsidR="0076112B" w:rsidRPr="00622CF5" w:rsidRDefault="0076112B" w:rsidP="0076112B">
            <w:pPr>
              <w:rPr>
                <w:color w:val="000000" w:themeColor="text1"/>
                <w:sz w:val="16"/>
                <w:szCs w:val="16"/>
              </w:rPr>
            </w:pPr>
            <w:r w:rsidRPr="00622CF5">
              <w:rPr>
                <w:color w:val="000000" w:themeColor="text1"/>
                <w:sz w:val="16"/>
                <w:szCs w:val="16"/>
              </w:rPr>
              <w:t>X</w:t>
            </w:r>
          </w:p>
        </w:tc>
        <w:tc>
          <w:tcPr>
            <w:tcW w:w="810" w:type="dxa"/>
            <w:vAlign w:val="bottom"/>
          </w:tcPr>
          <w:p w14:paraId="2159435E" w14:textId="77777777" w:rsidR="0076112B" w:rsidRPr="00622CF5" w:rsidRDefault="0076112B" w:rsidP="0076112B">
            <w:pPr>
              <w:rPr>
                <w:color w:val="000000" w:themeColor="text1"/>
                <w:sz w:val="16"/>
                <w:szCs w:val="16"/>
              </w:rPr>
            </w:pPr>
            <w:r w:rsidRPr="00622CF5">
              <w:rPr>
                <w:color w:val="000000" w:themeColor="text1"/>
                <w:sz w:val="16"/>
                <w:szCs w:val="16"/>
              </w:rPr>
              <w:t>X</w:t>
            </w:r>
          </w:p>
        </w:tc>
      </w:tr>
    </w:tbl>
    <w:p w14:paraId="586DF5F3" w14:textId="77777777" w:rsidR="00C60FB4" w:rsidRPr="00622CF5" w:rsidRDefault="00C60FB4">
      <w:r w:rsidRPr="00622CF5">
        <w:br w:type="page"/>
      </w:r>
    </w:p>
    <w:p w14:paraId="0D8145CB" w14:textId="77777777" w:rsidR="00C60FB4" w:rsidRPr="00622CF5" w:rsidRDefault="00C60FB4" w:rsidP="00AA1436">
      <w:pPr>
        <w:spacing w:line="360" w:lineRule="auto"/>
        <w:outlineLvl w:val="0"/>
      </w:pPr>
    </w:p>
    <w:p w14:paraId="335F4068" w14:textId="30A16297" w:rsidR="009C205F" w:rsidRPr="00622CF5" w:rsidRDefault="000C76B5" w:rsidP="009C205F">
      <w:pPr>
        <w:spacing w:line="360" w:lineRule="auto"/>
        <w:jc w:val="center"/>
        <w:rPr>
          <w:b/>
        </w:rPr>
      </w:pPr>
      <w:r w:rsidRPr="00622CF5">
        <w:rPr>
          <w:noProof/>
        </w:rPr>
        <w:drawing>
          <wp:inline distT="0" distB="0" distL="0" distR="0" wp14:anchorId="29EBE991" wp14:editId="76ADE7B2">
            <wp:extent cx="2743200" cy="22200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762468" cy="2235652"/>
                    </a:xfrm>
                    <a:prstGeom prst="rect">
                      <a:avLst/>
                    </a:prstGeom>
                    <a:noFill/>
                    <a:ln>
                      <a:noFill/>
                    </a:ln>
                  </pic:spPr>
                </pic:pic>
              </a:graphicData>
            </a:graphic>
          </wp:inline>
        </w:drawing>
      </w:r>
    </w:p>
    <w:p w14:paraId="32CEF8C9" w14:textId="70B48F57" w:rsidR="00552F80" w:rsidRPr="00622CF5" w:rsidRDefault="009C205F" w:rsidP="00283E1E">
      <w:pPr>
        <w:spacing w:line="360" w:lineRule="auto"/>
      </w:pPr>
      <w:r w:rsidRPr="00622CF5">
        <w:rPr>
          <w:b/>
        </w:rPr>
        <w:t>Figure 1.</w:t>
      </w:r>
      <w:r w:rsidRPr="00622CF5">
        <w:t xml:space="preserve"> Map of Lagrangian study sites for </w:t>
      </w:r>
      <w:r w:rsidR="00EF5D42" w:rsidRPr="00622CF5">
        <w:t xml:space="preserve">cruises </w:t>
      </w:r>
      <w:r w:rsidRPr="00622CF5">
        <w:t>P1604 (purple) and P1706 (red). P</w:t>
      </w:r>
      <w:r w:rsidR="00552F80" w:rsidRPr="00622CF5">
        <w:t>1604 started in the west</w:t>
      </w:r>
      <w:r w:rsidR="00EF5D42" w:rsidRPr="00622CF5">
        <w:t xml:space="preserve"> </w:t>
      </w:r>
      <w:r w:rsidR="00552F80" w:rsidRPr="00622CF5">
        <w:t>offshore and continues inshore, P1706 started in the east and continues further offshore.</w:t>
      </w:r>
      <w:r w:rsidR="00762669" w:rsidRPr="00622CF5">
        <w:t xml:space="preserve">  Colors indicate bathymetry. </w:t>
      </w:r>
      <w:r w:rsidR="00552F80" w:rsidRPr="00622CF5">
        <w:br w:type="page"/>
      </w:r>
    </w:p>
    <w:p w14:paraId="492B09BD" w14:textId="77777777" w:rsidR="009C205F" w:rsidRPr="00622CF5" w:rsidRDefault="009C205F" w:rsidP="009C205F">
      <w:pPr>
        <w:spacing w:line="360" w:lineRule="auto"/>
        <w:ind w:firstLine="720"/>
        <w:rPr>
          <w:rFonts w:eastAsiaTheme="minorEastAsia"/>
        </w:rPr>
      </w:pPr>
    </w:p>
    <w:p w14:paraId="132185E2" w14:textId="41A8CFDD" w:rsidR="009C205F" w:rsidRPr="00622CF5" w:rsidRDefault="00975122" w:rsidP="006C4321">
      <w:pPr>
        <w:spacing w:line="360" w:lineRule="auto"/>
        <w:rPr>
          <w:rFonts w:eastAsiaTheme="minorEastAsia"/>
        </w:rPr>
      </w:pPr>
      <w:r w:rsidRPr="00622CF5">
        <w:rPr>
          <w:rFonts w:eastAsiaTheme="minorEastAsia"/>
          <w:noProof/>
        </w:rPr>
        <w:drawing>
          <wp:inline distT="0" distB="0" distL="0" distR="0" wp14:anchorId="2E681B53" wp14:editId="006C4B69">
            <wp:extent cx="5505530" cy="370275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579640" cy="3752599"/>
                    </a:xfrm>
                    <a:prstGeom prst="rect">
                      <a:avLst/>
                    </a:prstGeom>
                    <a:noFill/>
                    <a:ln>
                      <a:noFill/>
                    </a:ln>
                  </pic:spPr>
                </pic:pic>
              </a:graphicData>
            </a:graphic>
          </wp:inline>
        </w:drawing>
      </w:r>
    </w:p>
    <w:p w14:paraId="6532ACA2" w14:textId="43A4F866" w:rsidR="00DC46D4" w:rsidRPr="00622CF5" w:rsidRDefault="00EF5D42" w:rsidP="00283E1E">
      <w:pPr>
        <w:spacing w:line="360" w:lineRule="auto"/>
        <w:rPr>
          <w:noProof/>
        </w:rPr>
      </w:pPr>
      <w:r w:rsidRPr="00622CF5">
        <w:rPr>
          <w:rFonts w:eastAsiaTheme="minorEastAsia"/>
          <w:b/>
          <w:sz w:val="22"/>
        </w:rPr>
        <w:t>Figure 2</w:t>
      </w:r>
      <w:r w:rsidRPr="00622CF5">
        <w:rPr>
          <w:rFonts w:eastAsiaTheme="minorEastAsia"/>
          <w:sz w:val="22"/>
        </w:rPr>
        <w:t xml:space="preserve">. Mixed layer depth and light levels for all experimental cycles (A. P1604-C2, B. P1604-C3, C. P1604-C4, D. P1706-C1, E. P1706-C2, F. P1706-C3, G. P1706-C4). Red lines indicate surface PAR intensity,  colored </w:t>
      </w:r>
      <w:r w:rsidR="00622CF5" w:rsidRPr="00622CF5">
        <w:rPr>
          <w:rFonts w:eastAsiaTheme="minorEastAsia"/>
          <w:sz w:val="22"/>
        </w:rPr>
        <w:t>shading</w:t>
      </w:r>
      <w:r w:rsidRPr="00622CF5">
        <w:rPr>
          <w:rFonts w:eastAsiaTheme="minorEastAsia"/>
          <w:sz w:val="22"/>
        </w:rPr>
        <w:t xml:space="preserve"> indicate water-column light intensity (µmol photons m</w:t>
      </w:r>
      <w:r w:rsidRPr="00622CF5">
        <w:rPr>
          <w:rFonts w:eastAsiaTheme="minorEastAsia"/>
          <w:sz w:val="22"/>
          <w:vertAlign w:val="superscript"/>
        </w:rPr>
        <w:t>-2</w:t>
      </w:r>
      <w:r w:rsidRPr="00622CF5">
        <w:rPr>
          <w:rFonts w:eastAsiaTheme="minorEastAsia"/>
          <w:sz w:val="22"/>
        </w:rPr>
        <w:t>s</w:t>
      </w:r>
      <w:r w:rsidRPr="00622CF5">
        <w:rPr>
          <w:rFonts w:eastAsiaTheme="minorEastAsia"/>
          <w:sz w:val="22"/>
          <w:vertAlign w:val="superscript"/>
        </w:rPr>
        <w:t>-1</w:t>
      </w:r>
      <w:r w:rsidRPr="00622CF5">
        <w:rPr>
          <w:rFonts w:eastAsiaTheme="minorEastAsia"/>
          <w:sz w:val="22"/>
        </w:rPr>
        <w:t>), white solid line indicates depth of the 1% light level, and dotted line indicates the mixed layer depth.</w:t>
      </w:r>
      <w:r w:rsidR="00DC46D4" w:rsidRPr="00622CF5">
        <w:rPr>
          <w:noProof/>
        </w:rPr>
        <w:br w:type="page"/>
      </w:r>
    </w:p>
    <w:p w14:paraId="6415AA40" w14:textId="38029FAD" w:rsidR="0037297A" w:rsidRPr="00622CF5" w:rsidRDefault="007D4158" w:rsidP="00964C0A">
      <w:pPr>
        <w:spacing w:line="276" w:lineRule="auto"/>
        <w:jc w:val="center"/>
        <w:rPr>
          <w:sz w:val="16"/>
        </w:rPr>
      </w:pPr>
      <w:r>
        <w:rPr>
          <w:noProof/>
          <w:sz w:val="16"/>
        </w:rPr>
        <w:lastRenderedPageBreak/>
        <w:drawing>
          <wp:inline distT="0" distB="0" distL="0" distR="0" wp14:anchorId="57B48A96" wp14:editId="7077F99C">
            <wp:extent cx="4075289" cy="583135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1606offset corrected.JPG"/>
                    <pic:cNvPicPr/>
                  </pic:nvPicPr>
                  <pic:blipFill rotWithShape="1">
                    <a:blip r:embed="rId16"/>
                    <a:srcRect l="14245" b="4938"/>
                    <a:stretch/>
                  </pic:blipFill>
                  <pic:spPr bwMode="auto">
                    <a:xfrm>
                      <a:off x="0" y="0"/>
                      <a:ext cx="4095835" cy="5860752"/>
                    </a:xfrm>
                    <a:prstGeom prst="rect">
                      <a:avLst/>
                    </a:prstGeom>
                    <a:ln>
                      <a:noFill/>
                    </a:ln>
                    <a:extLst>
                      <a:ext uri="{53640926-AAD7-44D8-BBD7-CCE9431645EC}">
                        <a14:shadowObscured xmlns:a14="http://schemas.microsoft.com/office/drawing/2010/main"/>
                      </a:ext>
                    </a:extLst>
                  </pic:spPr>
                </pic:pic>
              </a:graphicData>
            </a:graphic>
          </wp:inline>
        </w:drawing>
      </w:r>
    </w:p>
    <w:p w14:paraId="34531F0F" w14:textId="6B9C7B49" w:rsidR="00552F80" w:rsidRPr="00622CF5" w:rsidRDefault="00E1041D" w:rsidP="00283E1E">
      <w:pPr>
        <w:spacing w:line="276" w:lineRule="auto"/>
        <w:rPr>
          <w:sz w:val="20"/>
        </w:rPr>
      </w:pPr>
      <w:r w:rsidRPr="00622CF5">
        <w:rPr>
          <w:b/>
          <w:bCs/>
          <w:sz w:val="18"/>
          <w:szCs w:val="20"/>
        </w:rPr>
        <w:t>Figure 3.</w:t>
      </w:r>
      <w:r w:rsidRPr="00622CF5">
        <w:rPr>
          <w:sz w:val="18"/>
          <w:szCs w:val="20"/>
        </w:rPr>
        <w:t xml:space="preserve"> Chronology of primary production estimates during P1604. Panels [A-C] depict light intensity during P1604-C2, C3 and C4, respectively. Panels [D-F] represent NPP derived from </w:t>
      </w:r>
      <w:r w:rsidRPr="00622CF5">
        <w:rPr>
          <w:sz w:val="18"/>
          <w:szCs w:val="20"/>
          <w:vertAlign w:val="superscript"/>
        </w:rPr>
        <w:t>14</w:t>
      </w:r>
      <w:r w:rsidRPr="00622CF5">
        <w:rPr>
          <w:sz w:val="18"/>
          <w:szCs w:val="20"/>
        </w:rPr>
        <w:t>C incubations (solid lines) and NPP</w:t>
      </w:r>
      <w:r w:rsidRPr="00622CF5">
        <w:rPr>
          <w:sz w:val="18"/>
          <w:szCs w:val="20"/>
          <w:vertAlign w:val="subscript"/>
        </w:rPr>
        <w:t xml:space="preserve">G/G  </w:t>
      </w:r>
      <w:r w:rsidRPr="00622CF5">
        <w:rPr>
          <w:sz w:val="18"/>
          <w:szCs w:val="20"/>
        </w:rPr>
        <w:t xml:space="preserve">from dilution incubations (dashed lines). Panels [G-I] show new production (from </w:t>
      </w:r>
      <w:r w:rsidRPr="00622CF5">
        <w:rPr>
          <w:sz w:val="18"/>
          <w:szCs w:val="20"/>
          <w:vertAlign w:val="superscript"/>
        </w:rPr>
        <w:t>15</w:t>
      </w:r>
      <w:r w:rsidRPr="00622CF5">
        <w:rPr>
          <w:sz w:val="18"/>
          <w:szCs w:val="20"/>
        </w:rPr>
        <w:t>N incubations; solid lines) and export production from sediment traps (dashed lines). Panels [J-L] show mixed layer NCP</w:t>
      </w:r>
      <w:r w:rsidRPr="00622CF5">
        <w:rPr>
          <w:sz w:val="18"/>
          <w:szCs w:val="20"/>
          <w:vertAlign w:val="subscript"/>
        </w:rPr>
        <w:t>Prior</w:t>
      </w:r>
      <w:r w:rsidRPr="00622CF5">
        <w:rPr>
          <w:sz w:val="18"/>
          <w:szCs w:val="20"/>
        </w:rPr>
        <w:t>. Panels [M-O] show instantaneous air-sea biological O</w:t>
      </w:r>
      <w:r w:rsidRPr="00622CF5">
        <w:rPr>
          <w:sz w:val="18"/>
          <w:szCs w:val="20"/>
          <w:vertAlign w:val="subscript"/>
        </w:rPr>
        <w:t>2</w:t>
      </w:r>
      <w:r w:rsidRPr="00622CF5">
        <w:rPr>
          <w:sz w:val="18"/>
          <w:szCs w:val="20"/>
        </w:rPr>
        <w:t xml:space="preserve"> flux. Panels [P-R] represent calculated GPPs during the diel cycles as measured by NCP</w:t>
      </w:r>
      <w:r w:rsidRPr="00622CF5">
        <w:rPr>
          <w:sz w:val="18"/>
          <w:szCs w:val="20"/>
          <w:vertAlign w:val="subscript"/>
        </w:rPr>
        <w:t>inst</w:t>
      </w:r>
      <w:r w:rsidRPr="00622CF5">
        <w:rPr>
          <w:sz w:val="18"/>
          <w:szCs w:val="20"/>
        </w:rPr>
        <w:t>. Note changes in scales and units as indicated by the axis labels. Data in panels D-I are integrated over 24 h and mixed layer depth. Data in panels A-C and J-R are integrated over 30-min intervals.</w:t>
      </w:r>
    </w:p>
    <w:p w14:paraId="73DB47C1" w14:textId="011BF6D7" w:rsidR="00B77A60" w:rsidRPr="00622CF5" w:rsidRDefault="00B77A60" w:rsidP="000C0E80">
      <w:pPr>
        <w:spacing w:line="276" w:lineRule="auto"/>
        <w:rPr>
          <w:sz w:val="16"/>
        </w:rPr>
      </w:pPr>
    </w:p>
    <w:p w14:paraId="7AE0017C" w14:textId="73EBF483" w:rsidR="007040EF" w:rsidRPr="00283E1E" w:rsidRDefault="007D4158" w:rsidP="00570102">
      <w:pPr>
        <w:spacing w:line="276" w:lineRule="auto"/>
        <w:rPr>
          <w:sz w:val="20"/>
          <w:szCs w:val="32"/>
        </w:rPr>
      </w:pPr>
      <w:r>
        <w:rPr>
          <w:b/>
          <w:bCs/>
          <w:noProof/>
          <w:sz w:val="20"/>
          <w:szCs w:val="32"/>
        </w:rPr>
        <w:lastRenderedPageBreak/>
        <w:drawing>
          <wp:inline distT="0" distB="0" distL="0" distR="0" wp14:anchorId="3E10330F" wp14:editId="3BCB6D8A">
            <wp:extent cx="5147936" cy="66378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1706-123019.JPG"/>
                    <pic:cNvPicPr/>
                  </pic:nvPicPr>
                  <pic:blipFill>
                    <a:blip r:embed="rId17"/>
                    <a:stretch>
                      <a:fillRect/>
                    </a:stretch>
                  </pic:blipFill>
                  <pic:spPr>
                    <a:xfrm>
                      <a:off x="0" y="0"/>
                      <a:ext cx="5156362" cy="6648732"/>
                    </a:xfrm>
                    <a:prstGeom prst="rect">
                      <a:avLst/>
                    </a:prstGeom>
                  </pic:spPr>
                </pic:pic>
              </a:graphicData>
            </a:graphic>
          </wp:inline>
        </w:drawing>
      </w:r>
      <w:r w:rsidR="00E1041D" w:rsidRPr="00622CF5">
        <w:rPr>
          <w:b/>
          <w:bCs/>
          <w:sz w:val="20"/>
          <w:szCs w:val="32"/>
        </w:rPr>
        <w:t>Figure 4.</w:t>
      </w:r>
      <w:r w:rsidR="00E1041D" w:rsidRPr="00622CF5">
        <w:rPr>
          <w:sz w:val="20"/>
          <w:szCs w:val="32"/>
        </w:rPr>
        <w:t xml:space="preserve"> Chronology of primary production estimates during P1706. Panels [A-D] depict the light intensity during the for cycles P1706-C1 to C4, respectively. Panel [E-H] represent NPP derived from </w:t>
      </w:r>
      <w:r w:rsidR="00E1041D" w:rsidRPr="00622CF5">
        <w:rPr>
          <w:sz w:val="20"/>
          <w:szCs w:val="32"/>
          <w:vertAlign w:val="superscript"/>
        </w:rPr>
        <w:t>14</w:t>
      </w:r>
      <w:r w:rsidR="00E1041D" w:rsidRPr="00622CF5">
        <w:rPr>
          <w:sz w:val="20"/>
          <w:szCs w:val="32"/>
        </w:rPr>
        <w:t>C incubations (solid lines) and the NPP</w:t>
      </w:r>
      <w:r w:rsidR="00E1041D" w:rsidRPr="00622CF5">
        <w:rPr>
          <w:sz w:val="20"/>
          <w:szCs w:val="32"/>
          <w:vertAlign w:val="subscript"/>
        </w:rPr>
        <w:t xml:space="preserve">G/G </w:t>
      </w:r>
      <w:r w:rsidR="00E1041D" w:rsidRPr="00622CF5">
        <w:rPr>
          <w:sz w:val="18"/>
          <w:szCs w:val="20"/>
        </w:rPr>
        <w:t>from dilution incubations</w:t>
      </w:r>
      <w:r w:rsidR="00E1041D" w:rsidRPr="00622CF5">
        <w:rPr>
          <w:sz w:val="20"/>
          <w:szCs w:val="32"/>
        </w:rPr>
        <w:t xml:space="preserve"> (dashed lines). Panels [I-L] show new production (from </w:t>
      </w:r>
      <w:r w:rsidR="00E1041D" w:rsidRPr="00622CF5">
        <w:rPr>
          <w:sz w:val="20"/>
          <w:szCs w:val="32"/>
          <w:vertAlign w:val="superscript"/>
        </w:rPr>
        <w:t>15</w:t>
      </w:r>
      <w:r w:rsidR="00E1041D" w:rsidRPr="00622CF5">
        <w:rPr>
          <w:sz w:val="20"/>
          <w:szCs w:val="32"/>
        </w:rPr>
        <w:t>N incubations) and export production from sediment traps. Panels [M-P] represent net community production measured with weighted k. Panels [Q-T] show net community production calculated using instantaneous k. Panels [U-X] represent calculated gross primary production from instantaneous NCP. Panels [Y-AB] represent gross primary production measured by FRRF.  Note changes in scales and units as indicated by the axis labels.  Data in panels E-P are integrated over 24 h and the mixed layer depth. Data in panels A-D and M-AB are integrated over 30-min intervals.</w:t>
      </w:r>
    </w:p>
    <w:p w14:paraId="4ABD0474" w14:textId="3E00E9D4" w:rsidR="00E1041D" w:rsidRPr="00622CF5" w:rsidRDefault="00F35EA8" w:rsidP="00D268CE">
      <w:pPr>
        <w:spacing w:line="276" w:lineRule="auto"/>
        <w:rPr>
          <w:b/>
          <w:bCs/>
        </w:rPr>
      </w:pPr>
      <w:del w:id="318" w:author="Sven Kranz" w:date="2020-02-28T14:39:00Z">
        <w:r w:rsidRPr="00622CF5" w:rsidDel="008F317C">
          <w:rPr>
            <w:noProof/>
            <w:sz w:val="16"/>
          </w:rPr>
          <w:lastRenderedPageBreak/>
          <w:drawing>
            <wp:inline distT="0" distB="0" distL="0" distR="0" wp14:anchorId="0BE584E4" wp14:editId="07722E5B">
              <wp:extent cx="5930900"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CCE2.png"/>
                      <pic:cNvPicPr/>
                    </pic:nvPicPr>
                    <pic:blipFill>
                      <a:blip r:embed="rId18"/>
                      <a:stretch>
                        <a:fillRect/>
                      </a:stretch>
                    </pic:blipFill>
                    <pic:spPr>
                      <a:xfrm>
                        <a:off x="0" y="0"/>
                        <a:ext cx="5930900" cy="4572000"/>
                      </a:xfrm>
                      <a:prstGeom prst="rect">
                        <a:avLst/>
                      </a:prstGeom>
                    </pic:spPr>
                  </pic:pic>
                </a:graphicData>
              </a:graphic>
            </wp:inline>
          </w:drawing>
        </w:r>
      </w:del>
      <w:ins w:id="319" w:author="Sven Kranz" w:date="2020-02-28T14:41:00Z">
        <w:r w:rsidR="008F317C">
          <w:rPr>
            <w:b/>
            <w:bCs/>
            <w:noProof/>
          </w:rPr>
          <w:drawing>
            <wp:inline distT="0" distB="0" distL="0" distR="0" wp14:anchorId="44174341" wp14:editId="65A3AE49">
              <wp:extent cx="5943488" cy="4630723"/>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5 revised.JPG"/>
                      <pic:cNvPicPr/>
                    </pic:nvPicPr>
                    <pic:blipFill rotWithShape="1">
                      <a:blip r:embed="rId19"/>
                      <a:srcRect t="16620" b="23021"/>
                      <a:stretch/>
                    </pic:blipFill>
                    <pic:spPr bwMode="auto">
                      <a:xfrm>
                        <a:off x="0" y="0"/>
                        <a:ext cx="5943600" cy="4630811"/>
                      </a:xfrm>
                      <a:prstGeom prst="rect">
                        <a:avLst/>
                      </a:prstGeom>
                      <a:ln>
                        <a:noFill/>
                      </a:ln>
                      <a:extLst>
                        <a:ext uri="{53640926-AAD7-44D8-BBD7-CCE9431645EC}">
                          <a14:shadowObscured xmlns:a14="http://schemas.microsoft.com/office/drawing/2010/main"/>
                        </a:ext>
                      </a:extLst>
                    </pic:spPr>
                  </pic:pic>
                </a:graphicData>
              </a:graphic>
            </wp:inline>
          </w:drawing>
        </w:r>
      </w:ins>
      <w:bookmarkStart w:id="320" w:name="_GoBack"/>
      <w:bookmarkEnd w:id="320"/>
      <w:r w:rsidR="00E1041D" w:rsidRPr="00622CF5">
        <w:rPr>
          <w:b/>
          <w:bCs/>
        </w:rPr>
        <w:t>Figure 5.</w:t>
      </w:r>
      <w:r w:rsidR="00E1041D" w:rsidRPr="00622CF5">
        <w:t xml:space="preserve"> Summary of all production estimates. Data are normalized to carbon units. Note difference in scales between the graph panels.</w:t>
      </w:r>
    </w:p>
    <w:sectPr w:rsidR="00E1041D" w:rsidRPr="00622CF5" w:rsidSect="007037BB">
      <w:headerReference w:type="default" r:id="rId20"/>
      <w:footerReference w:type="even" r:id="rId21"/>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2" w:author="Sven Kranz" w:date="2020-02-24T09:21:00Z" w:initials="SK">
    <w:p w14:paraId="2B74D931" w14:textId="6FEC563A" w:rsidR="00DC3F10" w:rsidRDefault="00DC3F10">
      <w:pPr>
        <w:pStyle w:val="CommentText"/>
      </w:pPr>
      <w:r>
        <w:rPr>
          <w:rStyle w:val="CommentReference"/>
        </w:rPr>
        <w:annotationRef/>
      </w:r>
      <w:r>
        <w:t>Add details (Rev1)</w:t>
      </w:r>
    </w:p>
  </w:comment>
  <w:comment w:id="56" w:author="Sven Kranz" w:date="2020-02-24T11:03:00Z" w:initials="SK">
    <w:p w14:paraId="0956563D" w14:textId="77777777" w:rsidR="00DC3F10" w:rsidRPr="00016D7F" w:rsidRDefault="00DC3F10" w:rsidP="00016D7F">
      <w:r>
        <w:rPr>
          <w:rStyle w:val="CommentReference"/>
        </w:rPr>
        <w:annotationRef/>
      </w:r>
      <w:r w:rsidRPr="00016D7F">
        <w:rPr>
          <w:rFonts w:ascii="Verdana" w:hAnsi="Verdana"/>
          <w:color w:val="000000"/>
          <w:sz w:val="18"/>
          <w:szCs w:val="18"/>
          <w:shd w:val="clear" w:color="auto" w:fill="FFFFFF"/>
        </w:rPr>
        <w:t>0.5ml 10% </w:t>
      </w:r>
      <w:r w:rsidRPr="00016D7F">
        <w:rPr>
          <w:rFonts w:ascii="Verdana" w:hAnsi="Verdana"/>
          <w:color w:val="000000"/>
          <w:sz w:val="18"/>
          <w:szCs w:val="18"/>
        </w:rPr>
        <w:t>HCl</w:t>
      </w:r>
      <w:r w:rsidRPr="00016D7F">
        <w:rPr>
          <w:rFonts w:ascii="Verdana" w:hAnsi="Verdana"/>
          <w:color w:val="000000"/>
          <w:sz w:val="18"/>
          <w:szCs w:val="18"/>
          <w:shd w:val="clear" w:color="auto" w:fill="FFFFFF"/>
        </w:rPr>
        <w:t> and placed on a shaker overnight</w:t>
      </w:r>
    </w:p>
    <w:p w14:paraId="4637B647" w14:textId="62589E41" w:rsidR="00DC3F10" w:rsidRDefault="00DC3F10">
      <w:pPr>
        <w:pStyle w:val="CommentText"/>
      </w:pPr>
    </w:p>
  </w:comment>
  <w:comment w:id="68" w:author="Sven Kranz" w:date="2020-02-24T10:41:00Z" w:initials="SK">
    <w:p w14:paraId="4F5EA032" w14:textId="79F2C79A" w:rsidR="00DC3F10" w:rsidRDefault="00DC3F10">
      <w:pPr>
        <w:pStyle w:val="CommentText"/>
      </w:pPr>
      <w:r>
        <w:rPr>
          <w:rStyle w:val="CommentReference"/>
        </w:rPr>
        <w:annotationRef/>
      </w:r>
      <w:r>
        <w:t>Tom – we used variable ratios – didn’t we?</w:t>
      </w:r>
    </w:p>
  </w:comment>
  <w:comment w:id="69" w:author="Sven Kranz" w:date="2020-02-24T13:18:00Z" w:initials="SK">
    <w:p w14:paraId="7126460E" w14:textId="5743AA1A" w:rsidR="00DC3F10" w:rsidRDefault="00DC3F10">
      <w:pPr>
        <w:pStyle w:val="CommentText"/>
      </w:pPr>
      <w:r>
        <w:rPr>
          <w:rStyle w:val="CommentReference"/>
        </w:rPr>
        <w:annotationRef/>
      </w:r>
      <w:r>
        <w:t>Tom – please see comment 12 of reviewer 2 – did we correct for anything?</w:t>
      </w:r>
    </w:p>
  </w:comment>
  <w:comment w:id="172" w:author="Sven Kranz" w:date="2020-02-18T21:00:00Z" w:initials="SK">
    <w:p w14:paraId="519E30E1" w14:textId="0F1EF751" w:rsidR="00DC3F10" w:rsidRDefault="00DC3F10">
      <w:pPr>
        <w:pStyle w:val="CommentText"/>
      </w:pPr>
      <w:r>
        <w:rPr>
          <w:rStyle w:val="CommentReference"/>
        </w:rPr>
        <w:annotationRef/>
      </w:r>
      <w:r>
        <w:t>To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74D931" w15:done="0"/>
  <w15:commentEx w15:paraId="4637B647" w15:done="0"/>
  <w15:commentEx w15:paraId="4F5EA032" w15:done="0"/>
  <w15:commentEx w15:paraId="7126460E" w15:done="0"/>
  <w15:commentEx w15:paraId="519E30E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74D931" w16cid:durableId="21FE1424"/>
  <w16cid:commentId w16cid:paraId="4637B647" w16cid:durableId="21FE2C06"/>
  <w16cid:commentId w16cid:paraId="4F5EA032" w16cid:durableId="21FE26CB"/>
  <w16cid:commentId w16cid:paraId="7126460E" w16cid:durableId="21FE4B9A"/>
  <w16cid:commentId w16cid:paraId="519E30E1" w16cid:durableId="21F6CE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7A69FB" w14:textId="77777777" w:rsidR="00DA4229" w:rsidRDefault="00DA4229" w:rsidP="007037BB">
      <w:r>
        <w:separator/>
      </w:r>
    </w:p>
  </w:endnote>
  <w:endnote w:type="continuationSeparator" w:id="0">
    <w:p w14:paraId="5F4A1F65" w14:textId="77777777" w:rsidR="00DA4229" w:rsidRDefault="00DA4229" w:rsidP="007037BB">
      <w:r>
        <w:continuationSeparator/>
      </w:r>
    </w:p>
  </w:endnote>
  <w:endnote w:type="continuationNotice" w:id="1">
    <w:p w14:paraId="4BCB1C66" w14:textId="77777777" w:rsidR="00DA4229" w:rsidRDefault="00DA42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Yu Mincho">
    <w:panose1 w:val="02020400000000000000"/>
    <w:charset w:val="80"/>
    <w:family w:val="roman"/>
    <w:pitch w:val="variable"/>
    <w:sig w:usb0="800002E7" w:usb1="2AC7FCFF"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9073828"/>
      <w:docPartObj>
        <w:docPartGallery w:val="Page Numbers (Bottom of Page)"/>
        <w:docPartUnique/>
      </w:docPartObj>
    </w:sdtPr>
    <w:sdtContent>
      <w:p w14:paraId="1B9AF9C4" w14:textId="77777777" w:rsidR="00DC3F10" w:rsidRDefault="00DC3F10"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6C861C" w14:textId="77777777" w:rsidR="00DC3F10" w:rsidRDefault="00DC3F10" w:rsidP="007037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3878185"/>
      <w:docPartObj>
        <w:docPartGallery w:val="Page Numbers (Bottom of Page)"/>
        <w:docPartUnique/>
      </w:docPartObj>
    </w:sdtPr>
    <w:sdtContent>
      <w:p w14:paraId="5B41DAC9" w14:textId="75CBF9EB" w:rsidR="00DC3F10" w:rsidRDefault="00DC3F10"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52</w:t>
        </w:r>
        <w:r>
          <w:rPr>
            <w:rStyle w:val="PageNumber"/>
          </w:rPr>
          <w:fldChar w:fldCharType="end"/>
        </w:r>
      </w:p>
    </w:sdtContent>
  </w:sdt>
  <w:p w14:paraId="08733DBF" w14:textId="77777777" w:rsidR="00DC3F10" w:rsidRDefault="00DC3F10" w:rsidP="007037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0B9C33" w14:textId="77777777" w:rsidR="00DA4229" w:rsidRDefault="00DA4229" w:rsidP="007037BB">
      <w:r>
        <w:separator/>
      </w:r>
    </w:p>
  </w:footnote>
  <w:footnote w:type="continuationSeparator" w:id="0">
    <w:p w14:paraId="262562D7" w14:textId="77777777" w:rsidR="00DA4229" w:rsidRDefault="00DA4229" w:rsidP="007037BB">
      <w:r>
        <w:continuationSeparator/>
      </w:r>
    </w:p>
  </w:footnote>
  <w:footnote w:type="continuationNotice" w:id="1">
    <w:p w14:paraId="511E6A62" w14:textId="77777777" w:rsidR="00DA4229" w:rsidRDefault="00DA42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C72F" w14:textId="77777777" w:rsidR="00DC3F10" w:rsidRDefault="00DC3F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F1E1C"/>
    <w:multiLevelType w:val="multilevel"/>
    <w:tmpl w:val="AFD4CE64"/>
    <w:lvl w:ilvl="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3FB570B"/>
    <w:multiLevelType w:val="hybridMultilevel"/>
    <w:tmpl w:val="B134A844"/>
    <w:lvl w:ilvl="0" w:tplc="26DAFB3C">
      <w:start w:val="4"/>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8654B14"/>
    <w:multiLevelType w:val="hybridMultilevel"/>
    <w:tmpl w:val="13D64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5630D"/>
    <w:multiLevelType w:val="multilevel"/>
    <w:tmpl w:val="4C56FAB6"/>
    <w:lvl w:ilvl="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FB23939"/>
    <w:multiLevelType w:val="hybridMultilevel"/>
    <w:tmpl w:val="F50A4080"/>
    <w:lvl w:ilvl="0" w:tplc="4AA4CF94">
      <w:start w:val="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CA42D18"/>
    <w:multiLevelType w:val="hybridMultilevel"/>
    <w:tmpl w:val="ABF2F94A"/>
    <w:lvl w:ilvl="0" w:tplc="04090001">
      <w:start w:val="4"/>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6601FB"/>
    <w:multiLevelType w:val="hybridMultilevel"/>
    <w:tmpl w:val="B570121C"/>
    <w:lvl w:ilvl="0" w:tplc="C6EAB720">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A747761"/>
    <w:multiLevelType w:val="hybridMultilevel"/>
    <w:tmpl w:val="9F3EA0BA"/>
    <w:lvl w:ilvl="0" w:tplc="132A28AE">
      <w:start w:val="116"/>
      <w:numFmt w:val="decimal"/>
      <w:lvlText w:val="%1."/>
      <w:lvlJc w:val="left"/>
      <w:pPr>
        <w:tabs>
          <w:tab w:val="num" w:pos="500"/>
        </w:tabs>
        <w:ind w:left="500" w:hanging="500"/>
      </w:pPr>
      <w:rPr>
        <w:rFonts w:hint="default"/>
      </w:rPr>
    </w:lvl>
    <w:lvl w:ilvl="1" w:tplc="04090019" w:tentative="1">
      <w:start w:val="1"/>
      <w:numFmt w:val="lowerLetter"/>
      <w:lvlText w:val="%2."/>
      <w:lvlJc w:val="left"/>
      <w:pPr>
        <w:tabs>
          <w:tab w:val="num" w:pos="972"/>
        </w:tabs>
        <w:ind w:left="972" w:hanging="360"/>
      </w:pPr>
    </w:lvl>
    <w:lvl w:ilvl="2" w:tplc="0409001B" w:tentative="1">
      <w:start w:val="1"/>
      <w:numFmt w:val="lowerRoman"/>
      <w:lvlText w:val="%3."/>
      <w:lvlJc w:val="right"/>
      <w:pPr>
        <w:tabs>
          <w:tab w:val="num" w:pos="1692"/>
        </w:tabs>
        <w:ind w:left="1692" w:hanging="180"/>
      </w:pPr>
    </w:lvl>
    <w:lvl w:ilvl="3" w:tplc="0409000F" w:tentative="1">
      <w:start w:val="1"/>
      <w:numFmt w:val="decimal"/>
      <w:lvlText w:val="%4."/>
      <w:lvlJc w:val="left"/>
      <w:pPr>
        <w:tabs>
          <w:tab w:val="num" w:pos="2412"/>
        </w:tabs>
        <w:ind w:left="2412" w:hanging="360"/>
      </w:pPr>
    </w:lvl>
    <w:lvl w:ilvl="4" w:tplc="04090019" w:tentative="1">
      <w:start w:val="1"/>
      <w:numFmt w:val="lowerLetter"/>
      <w:lvlText w:val="%5."/>
      <w:lvlJc w:val="left"/>
      <w:pPr>
        <w:tabs>
          <w:tab w:val="num" w:pos="3132"/>
        </w:tabs>
        <w:ind w:left="3132" w:hanging="360"/>
      </w:pPr>
    </w:lvl>
    <w:lvl w:ilvl="5" w:tplc="0409001B" w:tentative="1">
      <w:start w:val="1"/>
      <w:numFmt w:val="lowerRoman"/>
      <w:lvlText w:val="%6."/>
      <w:lvlJc w:val="right"/>
      <w:pPr>
        <w:tabs>
          <w:tab w:val="num" w:pos="3852"/>
        </w:tabs>
        <w:ind w:left="3852" w:hanging="180"/>
      </w:pPr>
    </w:lvl>
    <w:lvl w:ilvl="6" w:tplc="0409000F" w:tentative="1">
      <w:start w:val="1"/>
      <w:numFmt w:val="decimal"/>
      <w:lvlText w:val="%7."/>
      <w:lvlJc w:val="left"/>
      <w:pPr>
        <w:tabs>
          <w:tab w:val="num" w:pos="4572"/>
        </w:tabs>
        <w:ind w:left="4572" w:hanging="360"/>
      </w:pPr>
    </w:lvl>
    <w:lvl w:ilvl="7" w:tplc="04090019" w:tentative="1">
      <w:start w:val="1"/>
      <w:numFmt w:val="lowerLetter"/>
      <w:lvlText w:val="%8."/>
      <w:lvlJc w:val="left"/>
      <w:pPr>
        <w:tabs>
          <w:tab w:val="num" w:pos="5292"/>
        </w:tabs>
        <w:ind w:left="5292" w:hanging="360"/>
      </w:pPr>
    </w:lvl>
    <w:lvl w:ilvl="8" w:tplc="0409001B" w:tentative="1">
      <w:start w:val="1"/>
      <w:numFmt w:val="lowerRoman"/>
      <w:lvlText w:val="%9."/>
      <w:lvlJc w:val="right"/>
      <w:pPr>
        <w:tabs>
          <w:tab w:val="num" w:pos="6012"/>
        </w:tabs>
        <w:ind w:left="6012" w:hanging="180"/>
      </w:pPr>
    </w:lvl>
  </w:abstractNum>
  <w:num w:numId="1">
    <w:abstractNumId w:val="2"/>
  </w:num>
  <w:num w:numId="2">
    <w:abstractNumId w:val="1"/>
  </w:num>
  <w:num w:numId="3">
    <w:abstractNumId w:val="4"/>
  </w:num>
  <w:num w:numId="4">
    <w:abstractNumId w:val="3"/>
  </w:num>
  <w:num w:numId="5">
    <w:abstractNumId w:val="0"/>
  </w:num>
  <w:num w:numId="6">
    <w:abstractNumId w:val="6"/>
  </w:num>
  <w:num w:numId="7">
    <w:abstractNumId w:val="5"/>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ven Kranz">
    <w15:presenceInfo w15:providerId="AD" w15:userId="S::skranz@fsu.edu::ef8850a5-ea71-4c6e-817b-d3d7e2baa0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hideSpellingErrors/>
  <w:hideGrammaticalErrors/>
  <w:activeWritingStyle w:appName="MSWord" w:lang="de-DE"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US" w:vendorID="64" w:dllVersion="6" w:nlCheck="1" w:checkStyle="1"/>
  <w:activeWritingStyle w:appName="MSWord" w:lang="de-DE" w:vendorID="64" w:dllVersion="6" w:nlCheck="1" w:checkStyle="1"/>
  <w:activeWritingStyle w:appName="MSWord" w:lang="fr-FR" w:vendorID="64" w:dllVersion="6" w:nlCheck="1" w:checkStyle="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merican Geophysical Union Style Guide Copy&lt;/Style&gt;&lt;LeftDelim&gt;{&lt;/LeftDelim&gt;&lt;RightDelim&gt;}&lt;/RightDelim&gt;&lt;FontName&gt;Times New Roman&lt;/FontName&gt;&lt;FontSize&gt;12&lt;/FontSize&gt;&lt;ReflistTitle&gt;&lt;/ReflistTitle&gt;&lt;StartingRefnum&gt;1&lt;/StartingRefnum&gt;&lt;FirstLineIndent&gt;0&lt;/FirstLineIndent&gt;&lt;HangingIndent&gt;1440&lt;/HangingIndent&gt;&lt;LineSpacing&gt;1&lt;/LineSpacing&gt;&lt;SpaceAfter&gt;1&lt;/SpaceAfter&gt;&lt;HyperlinksEnabled&gt;1&lt;/HyperlinksEnabled&gt;&lt;HyperlinksVisible&gt;1&lt;/HyperlinksVisible&gt;&lt;EnableBibliographyCategories&gt;0&lt;/EnableBibliographyCategories&gt;&lt;/ENLayout&gt;"/>
    <w:docVar w:name="EN.Libraries" w:val="&lt;Libraries&gt;&lt;item db-id=&quot;e9dpzts9mzav95e0rs8prwv9extzw9xvxefw&quot;&gt;sven2-Converted Copy 12-10-19&lt;record-ids&gt;&lt;item&gt;507&lt;/item&gt;&lt;item&gt;4474&lt;/item&gt;&lt;item&gt;4687&lt;/item&gt;&lt;item&gt;4691&lt;/item&gt;&lt;item&gt;5998&lt;/item&gt;&lt;item&gt;6524&lt;/item&gt;&lt;item&gt;6679&lt;/item&gt;&lt;item&gt;6699&lt;/item&gt;&lt;item&gt;8710&lt;/item&gt;&lt;item&gt;8714&lt;/item&gt;&lt;item&gt;8719&lt;/item&gt;&lt;item&gt;8720&lt;/item&gt;&lt;item&gt;8723&lt;/item&gt;&lt;item&gt;8724&lt;/item&gt;&lt;item&gt;8727&lt;/item&gt;&lt;item&gt;8728&lt;/item&gt;&lt;item&gt;8740&lt;/item&gt;&lt;item&gt;8744&lt;/item&gt;&lt;item&gt;8752&lt;/item&gt;&lt;item&gt;8757&lt;/item&gt;&lt;item&gt;8805&lt;/item&gt;&lt;item&gt;8806&lt;/item&gt;&lt;item&gt;8817&lt;/item&gt;&lt;item&gt;8833&lt;/item&gt;&lt;item&gt;8915&lt;/item&gt;&lt;item&gt;8922&lt;/item&gt;&lt;item&gt;8946&lt;/item&gt;&lt;item&gt;8974&lt;/item&gt;&lt;item&gt;8975&lt;/item&gt;&lt;item&gt;8976&lt;/item&gt;&lt;item&gt;9014&lt;/item&gt;&lt;item&gt;9040&lt;/item&gt;&lt;item&gt;9042&lt;/item&gt;&lt;item&gt;9046&lt;/item&gt;&lt;item&gt;9048&lt;/item&gt;&lt;item&gt;9056&lt;/item&gt;&lt;item&gt;9057&lt;/item&gt;&lt;item&gt;9065&lt;/item&gt;&lt;item&gt;9066&lt;/item&gt;&lt;item&gt;9067&lt;/item&gt;&lt;item&gt;9068&lt;/item&gt;&lt;item&gt;9069&lt;/item&gt;&lt;item&gt;9070&lt;/item&gt;&lt;item&gt;9076&lt;/item&gt;&lt;item&gt;9087&lt;/item&gt;&lt;item&gt;9090&lt;/item&gt;&lt;item&gt;9094&lt;/item&gt;&lt;item&gt;9096&lt;/item&gt;&lt;item&gt;9100&lt;/item&gt;&lt;item&gt;9103&lt;/item&gt;&lt;item&gt;9105&lt;/item&gt;&lt;item&gt;9112&lt;/item&gt;&lt;item&gt;9117&lt;/item&gt;&lt;item&gt;9118&lt;/item&gt;&lt;item&gt;9121&lt;/item&gt;&lt;item&gt;9122&lt;/item&gt;&lt;item&gt;9123&lt;/item&gt;&lt;item&gt;9125&lt;/item&gt;&lt;item&gt;9126&lt;/item&gt;&lt;item&gt;9127&lt;/item&gt;&lt;item&gt;9129&lt;/item&gt;&lt;item&gt;9164&lt;/item&gt;&lt;item&gt;9165&lt;/item&gt;&lt;item&gt;9166&lt;/item&gt;&lt;item&gt;9167&lt;/item&gt;&lt;item&gt;9168&lt;/item&gt;&lt;item&gt;9169&lt;/item&gt;&lt;item&gt;9170&lt;/item&gt;&lt;item&gt;9171&lt;/item&gt;&lt;item&gt;9172&lt;/item&gt;&lt;item&gt;9173&lt;/item&gt;&lt;item&gt;9174&lt;/item&gt;&lt;item&gt;9175&lt;/item&gt;&lt;item&gt;9176&lt;/item&gt;&lt;item&gt;9177&lt;/item&gt;&lt;item&gt;9178&lt;/item&gt;&lt;item&gt;9179&lt;/item&gt;&lt;item&gt;9180&lt;/item&gt;&lt;item&gt;9190&lt;/item&gt;&lt;item&gt;9191&lt;/item&gt;&lt;item&gt;9192&lt;/item&gt;&lt;item&gt;9210&lt;/item&gt;&lt;item&gt;9213&lt;/item&gt;&lt;item&gt;9216&lt;/item&gt;&lt;item&gt;9217&lt;/item&gt;&lt;item&gt;9218&lt;/item&gt;&lt;item&gt;9219&lt;/item&gt;&lt;item&gt;9220&lt;/item&gt;&lt;item&gt;9225&lt;/item&gt;&lt;item&gt;9256&lt;/item&gt;&lt;item&gt;9257&lt;/item&gt;&lt;item&gt;9258&lt;/item&gt;&lt;item&gt;9259&lt;/item&gt;&lt;item&gt;9263&lt;/item&gt;&lt;item&gt;9265&lt;/item&gt;&lt;item&gt;9266&lt;/item&gt;&lt;item&gt;9267&lt;/item&gt;&lt;item&gt;9268&lt;/item&gt;&lt;item&gt;9271&lt;/item&gt;&lt;item&gt;9272&lt;/item&gt;&lt;item&gt;9273&lt;/item&gt;&lt;/record-ids&gt;&lt;/item&gt;&lt;/Libraries&gt;"/>
  </w:docVars>
  <w:rsids>
    <w:rsidRoot w:val="00763012"/>
    <w:rsid w:val="0000099B"/>
    <w:rsid w:val="00002316"/>
    <w:rsid w:val="00002807"/>
    <w:rsid w:val="00002C78"/>
    <w:rsid w:val="00003421"/>
    <w:rsid w:val="0000408B"/>
    <w:rsid w:val="00005703"/>
    <w:rsid w:val="0001007A"/>
    <w:rsid w:val="000103B0"/>
    <w:rsid w:val="000109E3"/>
    <w:rsid w:val="00011727"/>
    <w:rsid w:val="00012AE0"/>
    <w:rsid w:val="00013F46"/>
    <w:rsid w:val="00015747"/>
    <w:rsid w:val="000167DE"/>
    <w:rsid w:val="00016D7F"/>
    <w:rsid w:val="00017486"/>
    <w:rsid w:val="00020311"/>
    <w:rsid w:val="00021F46"/>
    <w:rsid w:val="000224CE"/>
    <w:rsid w:val="00023EA0"/>
    <w:rsid w:val="00024068"/>
    <w:rsid w:val="000253CC"/>
    <w:rsid w:val="00025F68"/>
    <w:rsid w:val="000260A1"/>
    <w:rsid w:val="00026455"/>
    <w:rsid w:val="00027803"/>
    <w:rsid w:val="00030577"/>
    <w:rsid w:val="000305E5"/>
    <w:rsid w:val="00035748"/>
    <w:rsid w:val="000359BC"/>
    <w:rsid w:val="000359FF"/>
    <w:rsid w:val="000371DA"/>
    <w:rsid w:val="000372F1"/>
    <w:rsid w:val="00037C16"/>
    <w:rsid w:val="000403FA"/>
    <w:rsid w:val="000417B5"/>
    <w:rsid w:val="000421CC"/>
    <w:rsid w:val="00042ADF"/>
    <w:rsid w:val="0004415A"/>
    <w:rsid w:val="00044BA7"/>
    <w:rsid w:val="00045EF0"/>
    <w:rsid w:val="00050A96"/>
    <w:rsid w:val="00051F2E"/>
    <w:rsid w:val="00053418"/>
    <w:rsid w:val="00054AC6"/>
    <w:rsid w:val="00054E2B"/>
    <w:rsid w:val="0005551D"/>
    <w:rsid w:val="000557AE"/>
    <w:rsid w:val="00055814"/>
    <w:rsid w:val="00055CBD"/>
    <w:rsid w:val="000573CD"/>
    <w:rsid w:val="00057838"/>
    <w:rsid w:val="0006046F"/>
    <w:rsid w:val="000629EF"/>
    <w:rsid w:val="000651BE"/>
    <w:rsid w:val="0006524B"/>
    <w:rsid w:val="00066E95"/>
    <w:rsid w:val="000721B3"/>
    <w:rsid w:val="000723D8"/>
    <w:rsid w:val="00073962"/>
    <w:rsid w:val="000745B9"/>
    <w:rsid w:val="00075C5C"/>
    <w:rsid w:val="000762EA"/>
    <w:rsid w:val="00081753"/>
    <w:rsid w:val="0008229A"/>
    <w:rsid w:val="00082B12"/>
    <w:rsid w:val="00083555"/>
    <w:rsid w:val="000836D5"/>
    <w:rsid w:val="000841F7"/>
    <w:rsid w:val="00084600"/>
    <w:rsid w:val="00086B65"/>
    <w:rsid w:val="00087C01"/>
    <w:rsid w:val="00087DB0"/>
    <w:rsid w:val="00090C0E"/>
    <w:rsid w:val="00091F93"/>
    <w:rsid w:val="0009203C"/>
    <w:rsid w:val="000927B3"/>
    <w:rsid w:val="00092834"/>
    <w:rsid w:val="00093510"/>
    <w:rsid w:val="00095385"/>
    <w:rsid w:val="00095C8F"/>
    <w:rsid w:val="00095DF1"/>
    <w:rsid w:val="0009600C"/>
    <w:rsid w:val="000964AD"/>
    <w:rsid w:val="000967D6"/>
    <w:rsid w:val="00096B72"/>
    <w:rsid w:val="000A1489"/>
    <w:rsid w:val="000A1A2E"/>
    <w:rsid w:val="000A1B2D"/>
    <w:rsid w:val="000A61CE"/>
    <w:rsid w:val="000A7BA6"/>
    <w:rsid w:val="000B0E77"/>
    <w:rsid w:val="000B1BDA"/>
    <w:rsid w:val="000B3AF4"/>
    <w:rsid w:val="000B4908"/>
    <w:rsid w:val="000B4ACE"/>
    <w:rsid w:val="000B4C73"/>
    <w:rsid w:val="000B4D60"/>
    <w:rsid w:val="000B665A"/>
    <w:rsid w:val="000B6BB5"/>
    <w:rsid w:val="000B6FCD"/>
    <w:rsid w:val="000B7992"/>
    <w:rsid w:val="000B7BDD"/>
    <w:rsid w:val="000C0CF5"/>
    <w:rsid w:val="000C0D68"/>
    <w:rsid w:val="000C0E80"/>
    <w:rsid w:val="000C157D"/>
    <w:rsid w:val="000C2FBE"/>
    <w:rsid w:val="000C3B25"/>
    <w:rsid w:val="000C3C64"/>
    <w:rsid w:val="000C4C76"/>
    <w:rsid w:val="000C5637"/>
    <w:rsid w:val="000C6590"/>
    <w:rsid w:val="000C7229"/>
    <w:rsid w:val="000C76B5"/>
    <w:rsid w:val="000D15AC"/>
    <w:rsid w:val="000D2178"/>
    <w:rsid w:val="000D2599"/>
    <w:rsid w:val="000D2950"/>
    <w:rsid w:val="000D29DF"/>
    <w:rsid w:val="000D2ADB"/>
    <w:rsid w:val="000D3C7E"/>
    <w:rsid w:val="000D4763"/>
    <w:rsid w:val="000D502B"/>
    <w:rsid w:val="000D66FA"/>
    <w:rsid w:val="000E0562"/>
    <w:rsid w:val="000E10DF"/>
    <w:rsid w:val="000E208F"/>
    <w:rsid w:val="000E265F"/>
    <w:rsid w:val="000E3640"/>
    <w:rsid w:val="000E4E00"/>
    <w:rsid w:val="000E5521"/>
    <w:rsid w:val="000E5C4C"/>
    <w:rsid w:val="000E671F"/>
    <w:rsid w:val="000E6922"/>
    <w:rsid w:val="000E6F99"/>
    <w:rsid w:val="000F033A"/>
    <w:rsid w:val="000F0CCC"/>
    <w:rsid w:val="000F0E1D"/>
    <w:rsid w:val="000F162C"/>
    <w:rsid w:val="000F2881"/>
    <w:rsid w:val="000F3FB6"/>
    <w:rsid w:val="000F46DF"/>
    <w:rsid w:val="000F5FF8"/>
    <w:rsid w:val="000F6094"/>
    <w:rsid w:val="000F638C"/>
    <w:rsid w:val="0010072A"/>
    <w:rsid w:val="00100C4E"/>
    <w:rsid w:val="00102ADC"/>
    <w:rsid w:val="0010439F"/>
    <w:rsid w:val="00105E9F"/>
    <w:rsid w:val="001062B9"/>
    <w:rsid w:val="001075FE"/>
    <w:rsid w:val="0011112A"/>
    <w:rsid w:val="00113CB3"/>
    <w:rsid w:val="00113CF3"/>
    <w:rsid w:val="00121CB6"/>
    <w:rsid w:val="001241F8"/>
    <w:rsid w:val="001246AD"/>
    <w:rsid w:val="00124A77"/>
    <w:rsid w:val="001257C4"/>
    <w:rsid w:val="00126196"/>
    <w:rsid w:val="001276CF"/>
    <w:rsid w:val="001277DB"/>
    <w:rsid w:val="00130D47"/>
    <w:rsid w:val="00130FD1"/>
    <w:rsid w:val="0013123B"/>
    <w:rsid w:val="0013214D"/>
    <w:rsid w:val="00134E2F"/>
    <w:rsid w:val="00135F0A"/>
    <w:rsid w:val="001362C7"/>
    <w:rsid w:val="00136DAA"/>
    <w:rsid w:val="001407CB"/>
    <w:rsid w:val="001416B4"/>
    <w:rsid w:val="00141705"/>
    <w:rsid w:val="00142675"/>
    <w:rsid w:val="00142CBB"/>
    <w:rsid w:val="00143104"/>
    <w:rsid w:val="00143742"/>
    <w:rsid w:val="00150908"/>
    <w:rsid w:val="00152401"/>
    <w:rsid w:val="00152A48"/>
    <w:rsid w:val="00153341"/>
    <w:rsid w:val="0015421D"/>
    <w:rsid w:val="00154685"/>
    <w:rsid w:val="00154DC8"/>
    <w:rsid w:val="00164ADF"/>
    <w:rsid w:val="00170474"/>
    <w:rsid w:val="00171B7A"/>
    <w:rsid w:val="00171E48"/>
    <w:rsid w:val="0017243B"/>
    <w:rsid w:val="001725E9"/>
    <w:rsid w:val="00172640"/>
    <w:rsid w:val="00172A06"/>
    <w:rsid w:val="001733D2"/>
    <w:rsid w:val="00173716"/>
    <w:rsid w:val="0017376F"/>
    <w:rsid w:val="00176820"/>
    <w:rsid w:val="00176CF9"/>
    <w:rsid w:val="00181927"/>
    <w:rsid w:val="00181D3C"/>
    <w:rsid w:val="00182CF9"/>
    <w:rsid w:val="001832A0"/>
    <w:rsid w:val="0018333B"/>
    <w:rsid w:val="00183F85"/>
    <w:rsid w:val="00184AE3"/>
    <w:rsid w:val="001859B5"/>
    <w:rsid w:val="00185B38"/>
    <w:rsid w:val="00185EED"/>
    <w:rsid w:val="001867F5"/>
    <w:rsid w:val="00191688"/>
    <w:rsid w:val="001926B6"/>
    <w:rsid w:val="0019473A"/>
    <w:rsid w:val="001954EE"/>
    <w:rsid w:val="001959F3"/>
    <w:rsid w:val="00196BE4"/>
    <w:rsid w:val="001A0F33"/>
    <w:rsid w:val="001A1437"/>
    <w:rsid w:val="001A1C59"/>
    <w:rsid w:val="001A3D7F"/>
    <w:rsid w:val="001A4546"/>
    <w:rsid w:val="001A54F7"/>
    <w:rsid w:val="001A58B7"/>
    <w:rsid w:val="001A6CCB"/>
    <w:rsid w:val="001A797B"/>
    <w:rsid w:val="001B01E7"/>
    <w:rsid w:val="001B07ED"/>
    <w:rsid w:val="001B1430"/>
    <w:rsid w:val="001B30AA"/>
    <w:rsid w:val="001B3FC6"/>
    <w:rsid w:val="001B400D"/>
    <w:rsid w:val="001B4732"/>
    <w:rsid w:val="001B529D"/>
    <w:rsid w:val="001B66B9"/>
    <w:rsid w:val="001B7483"/>
    <w:rsid w:val="001B7D19"/>
    <w:rsid w:val="001C1343"/>
    <w:rsid w:val="001C483C"/>
    <w:rsid w:val="001C6F2C"/>
    <w:rsid w:val="001C708E"/>
    <w:rsid w:val="001C7EBB"/>
    <w:rsid w:val="001D0FA4"/>
    <w:rsid w:val="001D46E7"/>
    <w:rsid w:val="001D51A3"/>
    <w:rsid w:val="001D5BEB"/>
    <w:rsid w:val="001D6F80"/>
    <w:rsid w:val="001D70DC"/>
    <w:rsid w:val="001D7C38"/>
    <w:rsid w:val="001E0036"/>
    <w:rsid w:val="001E04E4"/>
    <w:rsid w:val="001E0AAB"/>
    <w:rsid w:val="001E2A59"/>
    <w:rsid w:val="001E32F0"/>
    <w:rsid w:val="001E3B76"/>
    <w:rsid w:val="001E5B3A"/>
    <w:rsid w:val="001E66C6"/>
    <w:rsid w:val="001E672F"/>
    <w:rsid w:val="001E7BED"/>
    <w:rsid w:val="001F0F2E"/>
    <w:rsid w:val="001F1192"/>
    <w:rsid w:val="001F1CEA"/>
    <w:rsid w:val="001F2028"/>
    <w:rsid w:val="001F6593"/>
    <w:rsid w:val="001F6DEE"/>
    <w:rsid w:val="00200B6D"/>
    <w:rsid w:val="00200BAB"/>
    <w:rsid w:val="002010C5"/>
    <w:rsid w:val="00201AA4"/>
    <w:rsid w:val="00203DD7"/>
    <w:rsid w:val="00203F79"/>
    <w:rsid w:val="002042F1"/>
    <w:rsid w:val="0020588A"/>
    <w:rsid w:val="00210C44"/>
    <w:rsid w:val="00211AAC"/>
    <w:rsid w:val="00211D9B"/>
    <w:rsid w:val="00212314"/>
    <w:rsid w:val="002123A5"/>
    <w:rsid w:val="00212D7E"/>
    <w:rsid w:val="00214A21"/>
    <w:rsid w:val="002153EF"/>
    <w:rsid w:val="0021612C"/>
    <w:rsid w:val="00216491"/>
    <w:rsid w:val="00216568"/>
    <w:rsid w:val="00220082"/>
    <w:rsid w:val="0022028A"/>
    <w:rsid w:val="00220367"/>
    <w:rsid w:val="002205E9"/>
    <w:rsid w:val="002208ED"/>
    <w:rsid w:val="002233AC"/>
    <w:rsid w:val="00224D79"/>
    <w:rsid w:val="00224E60"/>
    <w:rsid w:val="002263D0"/>
    <w:rsid w:val="002276B8"/>
    <w:rsid w:val="00227E08"/>
    <w:rsid w:val="00231ED2"/>
    <w:rsid w:val="00232CB9"/>
    <w:rsid w:val="002334BB"/>
    <w:rsid w:val="00233D0C"/>
    <w:rsid w:val="002342CF"/>
    <w:rsid w:val="0023461E"/>
    <w:rsid w:val="002355EE"/>
    <w:rsid w:val="00235D6C"/>
    <w:rsid w:val="00236CF0"/>
    <w:rsid w:val="00237CE5"/>
    <w:rsid w:val="00240965"/>
    <w:rsid w:val="00241850"/>
    <w:rsid w:val="00242D51"/>
    <w:rsid w:val="002455C0"/>
    <w:rsid w:val="00245841"/>
    <w:rsid w:val="00245E5F"/>
    <w:rsid w:val="00247A46"/>
    <w:rsid w:val="00252EBD"/>
    <w:rsid w:val="002538F0"/>
    <w:rsid w:val="002551E3"/>
    <w:rsid w:val="00256140"/>
    <w:rsid w:val="002566E9"/>
    <w:rsid w:val="00256CD6"/>
    <w:rsid w:val="00257308"/>
    <w:rsid w:val="00257ECB"/>
    <w:rsid w:val="0026125D"/>
    <w:rsid w:val="002613C6"/>
    <w:rsid w:val="00261671"/>
    <w:rsid w:val="00265958"/>
    <w:rsid w:val="00266D6C"/>
    <w:rsid w:val="00267304"/>
    <w:rsid w:val="00267D74"/>
    <w:rsid w:val="002719E4"/>
    <w:rsid w:val="00271D3E"/>
    <w:rsid w:val="00273501"/>
    <w:rsid w:val="00274580"/>
    <w:rsid w:val="00274C9A"/>
    <w:rsid w:val="0027525C"/>
    <w:rsid w:val="00276A40"/>
    <w:rsid w:val="0027705B"/>
    <w:rsid w:val="00280356"/>
    <w:rsid w:val="00280B94"/>
    <w:rsid w:val="00283E1E"/>
    <w:rsid w:val="002854DE"/>
    <w:rsid w:val="00286286"/>
    <w:rsid w:val="00286A97"/>
    <w:rsid w:val="00287228"/>
    <w:rsid w:val="00287C8C"/>
    <w:rsid w:val="00287E41"/>
    <w:rsid w:val="002935DB"/>
    <w:rsid w:val="00293C80"/>
    <w:rsid w:val="00294028"/>
    <w:rsid w:val="0029413A"/>
    <w:rsid w:val="00294CF4"/>
    <w:rsid w:val="0029780D"/>
    <w:rsid w:val="002A058F"/>
    <w:rsid w:val="002A41FF"/>
    <w:rsid w:val="002A442F"/>
    <w:rsid w:val="002A4931"/>
    <w:rsid w:val="002A4F51"/>
    <w:rsid w:val="002A567E"/>
    <w:rsid w:val="002B0E8C"/>
    <w:rsid w:val="002B1070"/>
    <w:rsid w:val="002B1A6E"/>
    <w:rsid w:val="002B1E24"/>
    <w:rsid w:val="002B36AB"/>
    <w:rsid w:val="002B51D6"/>
    <w:rsid w:val="002B62BD"/>
    <w:rsid w:val="002B7340"/>
    <w:rsid w:val="002C0029"/>
    <w:rsid w:val="002C15A6"/>
    <w:rsid w:val="002C247E"/>
    <w:rsid w:val="002C70C7"/>
    <w:rsid w:val="002D23AB"/>
    <w:rsid w:val="002D33F2"/>
    <w:rsid w:val="002D357F"/>
    <w:rsid w:val="002D3702"/>
    <w:rsid w:val="002D3D59"/>
    <w:rsid w:val="002D52C1"/>
    <w:rsid w:val="002D5C63"/>
    <w:rsid w:val="002D5E6C"/>
    <w:rsid w:val="002D699A"/>
    <w:rsid w:val="002D6FA5"/>
    <w:rsid w:val="002D759D"/>
    <w:rsid w:val="002E01DD"/>
    <w:rsid w:val="002E2249"/>
    <w:rsid w:val="002E27E8"/>
    <w:rsid w:val="002E514F"/>
    <w:rsid w:val="002E5CED"/>
    <w:rsid w:val="002E600B"/>
    <w:rsid w:val="002F0D80"/>
    <w:rsid w:val="002F1828"/>
    <w:rsid w:val="002F4093"/>
    <w:rsid w:val="002F5788"/>
    <w:rsid w:val="0030134C"/>
    <w:rsid w:val="003015D8"/>
    <w:rsid w:val="00301AFB"/>
    <w:rsid w:val="00302E5E"/>
    <w:rsid w:val="003048EE"/>
    <w:rsid w:val="00306EEE"/>
    <w:rsid w:val="00306F94"/>
    <w:rsid w:val="0031120D"/>
    <w:rsid w:val="003118A1"/>
    <w:rsid w:val="00311DE3"/>
    <w:rsid w:val="0031456E"/>
    <w:rsid w:val="0031625B"/>
    <w:rsid w:val="00317EE2"/>
    <w:rsid w:val="00320781"/>
    <w:rsid w:val="00321885"/>
    <w:rsid w:val="0032413E"/>
    <w:rsid w:val="0032426C"/>
    <w:rsid w:val="00324DC5"/>
    <w:rsid w:val="00326949"/>
    <w:rsid w:val="003276D3"/>
    <w:rsid w:val="003306FD"/>
    <w:rsid w:val="00332091"/>
    <w:rsid w:val="003337A1"/>
    <w:rsid w:val="003345A2"/>
    <w:rsid w:val="00334C3A"/>
    <w:rsid w:val="00335FBA"/>
    <w:rsid w:val="00337B85"/>
    <w:rsid w:val="00337C5D"/>
    <w:rsid w:val="00340158"/>
    <w:rsid w:val="00344AA5"/>
    <w:rsid w:val="00346234"/>
    <w:rsid w:val="003473CF"/>
    <w:rsid w:val="00347642"/>
    <w:rsid w:val="00350E5C"/>
    <w:rsid w:val="00351036"/>
    <w:rsid w:val="00351215"/>
    <w:rsid w:val="0035235F"/>
    <w:rsid w:val="00354619"/>
    <w:rsid w:val="0035597E"/>
    <w:rsid w:val="003559E0"/>
    <w:rsid w:val="003566B6"/>
    <w:rsid w:val="00357F56"/>
    <w:rsid w:val="00362716"/>
    <w:rsid w:val="00363E7E"/>
    <w:rsid w:val="003657C7"/>
    <w:rsid w:val="00365ABB"/>
    <w:rsid w:val="00366B6A"/>
    <w:rsid w:val="0036739B"/>
    <w:rsid w:val="003711BC"/>
    <w:rsid w:val="00371D0C"/>
    <w:rsid w:val="0037297A"/>
    <w:rsid w:val="00377F5E"/>
    <w:rsid w:val="003804D4"/>
    <w:rsid w:val="00380B9F"/>
    <w:rsid w:val="003835FF"/>
    <w:rsid w:val="00384CED"/>
    <w:rsid w:val="00385932"/>
    <w:rsid w:val="003864D2"/>
    <w:rsid w:val="003867E9"/>
    <w:rsid w:val="003868FD"/>
    <w:rsid w:val="0038693B"/>
    <w:rsid w:val="00387011"/>
    <w:rsid w:val="00387142"/>
    <w:rsid w:val="003902FA"/>
    <w:rsid w:val="00390EF6"/>
    <w:rsid w:val="00391320"/>
    <w:rsid w:val="00391358"/>
    <w:rsid w:val="003922C0"/>
    <w:rsid w:val="00393093"/>
    <w:rsid w:val="00394E3E"/>
    <w:rsid w:val="00395813"/>
    <w:rsid w:val="003965C3"/>
    <w:rsid w:val="003973F7"/>
    <w:rsid w:val="003977BF"/>
    <w:rsid w:val="003A1264"/>
    <w:rsid w:val="003A1293"/>
    <w:rsid w:val="003A2295"/>
    <w:rsid w:val="003A29A3"/>
    <w:rsid w:val="003A29F8"/>
    <w:rsid w:val="003A2F96"/>
    <w:rsid w:val="003A331F"/>
    <w:rsid w:val="003A5BA2"/>
    <w:rsid w:val="003A75D2"/>
    <w:rsid w:val="003B1D75"/>
    <w:rsid w:val="003B27FD"/>
    <w:rsid w:val="003B4FB4"/>
    <w:rsid w:val="003B5619"/>
    <w:rsid w:val="003B5909"/>
    <w:rsid w:val="003B5ECD"/>
    <w:rsid w:val="003B7624"/>
    <w:rsid w:val="003B7773"/>
    <w:rsid w:val="003B7A01"/>
    <w:rsid w:val="003B7F47"/>
    <w:rsid w:val="003C0FC5"/>
    <w:rsid w:val="003C1A28"/>
    <w:rsid w:val="003C1A29"/>
    <w:rsid w:val="003C2824"/>
    <w:rsid w:val="003C4B25"/>
    <w:rsid w:val="003C5534"/>
    <w:rsid w:val="003C750A"/>
    <w:rsid w:val="003C7F9A"/>
    <w:rsid w:val="003D0BFA"/>
    <w:rsid w:val="003D10F6"/>
    <w:rsid w:val="003D15B7"/>
    <w:rsid w:val="003D1EAD"/>
    <w:rsid w:val="003D28D3"/>
    <w:rsid w:val="003D4D1C"/>
    <w:rsid w:val="003D5BBC"/>
    <w:rsid w:val="003D6063"/>
    <w:rsid w:val="003D6695"/>
    <w:rsid w:val="003D6C02"/>
    <w:rsid w:val="003D7BC4"/>
    <w:rsid w:val="003E1E50"/>
    <w:rsid w:val="003E2093"/>
    <w:rsid w:val="003E2BDC"/>
    <w:rsid w:val="003E351E"/>
    <w:rsid w:val="003E3774"/>
    <w:rsid w:val="003E4F47"/>
    <w:rsid w:val="003E6B76"/>
    <w:rsid w:val="003E7EC5"/>
    <w:rsid w:val="003F072A"/>
    <w:rsid w:val="003F07AA"/>
    <w:rsid w:val="003F15ED"/>
    <w:rsid w:val="003F1875"/>
    <w:rsid w:val="003F1F60"/>
    <w:rsid w:val="003F2D68"/>
    <w:rsid w:val="003F363C"/>
    <w:rsid w:val="003F502F"/>
    <w:rsid w:val="003F5289"/>
    <w:rsid w:val="003F74A1"/>
    <w:rsid w:val="00401D47"/>
    <w:rsid w:val="00401E31"/>
    <w:rsid w:val="004028CB"/>
    <w:rsid w:val="0040315A"/>
    <w:rsid w:val="004038E5"/>
    <w:rsid w:val="004058DE"/>
    <w:rsid w:val="004060B7"/>
    <w:rsid w:val="00407193"/>
    <w:rsid w:val="0040794F"/>
    <w:rsid w:val="00407B26"/>
    <w:rsid w:val="00412681"/>
    <w:rsid w:val="004129FB"/>
    <w:rsid w:val="00413710"/>
    <w:rsid w:val="00414222"/>
    <w:rsid w:val="004147C7"/>
    <w:rsid w:val="00414E02"/>
    <w:rsid w:val="00415679"/>
    <w:rsid w:val="0041581B"/>
    <w:rsid w:val="004160E4"/>
    <w:rsid w:val="004167F1"/>
    <w:rsid w:val="0041728C"/>
    <w:rsid w:val="0041795A"/>
    <w:rsid w:val="004200EF"/>
    <w:rsid w:val="00424006"/>
    <w:rsid w:val="00425B4E"/>
    <w:rsid w:val="004268EF"/>
    <w:rsid w:val="00427FF8"/>
    <w:rsid w:val="00431380"/>
    <w:rsid w:val="00432787"/>
    <w:rsid w:val="004403E0"/>
    <w:rsid w:val="00440481"/>
    <w:rsid w:val="00440EEC"/>
    <w:rsid w:val="00441F05"/>
    <w:rsid w:val="00443360"/>
    <w:rsid w:val="00443664"/>
    <w:rsid w:val="00443D09"/>
    <w:rsid w:val="004455EA"/>
    <w:rsid w:val="00445657"/>
    <w:rsid w:val="004462B3"/>
    <w:rsid w:val="00450951"/>
    <w:rsid w:val="00452E14"/>
    <w:rsid w:val="00455882"/>
    <w:rsid w:val="00455B73"/>
    <w:rsid w:val="004575A1"/>
    <w:rsid w:val="004611A1"/>
    <w:rsid w:val="00462F36"/>
    <w:rsid w:val="0046396C"/>
    <w:rsid w:val="00467086"/>
    <w:rsid w:val="004705D0"/>
    <w:rsid w:val="00470D3A"/>
    <w:rsid w:val="004740A4"/>
    <w:rsid w:val="00474C2E"/>
    <w:rsid w:val="004757F1"/>
    <w:rsid w:val="00475D06"/>
    <w:rsid w:val="004773A9"/>
    <w:rsid w:val="00481686"/>
    <w:rsid w:val="00483004"/>
    <w:rsid w:val="0048481D"/>
    <w:rsid w:val="004856A7"/>
    <w:rsid w:val="00486DF0"/>
    <w:rsid w:val="0048722B"/>
    <w:rsid w:val="00487915"/>
    <w:rsid w:val="00487BD5"/>
    <w:rsid w:val="00490AA1"/>
    <w:rsid w:val="004910DD"/>
    <w:rsid w:val="00493C2F"/>
    <w:rsid w:val="004950E3"/>
    <w:rsid w:val="0049590C"/>
    <w:rsid w:val="0049728D"/>
    <w:rsid w:val="004974C4"/>
    <w:rsid w:val="00497757"/>
    <w:rsid w:val="004A26D1"/>
    <w:rsid w:val="004A3C25"/>
    <w:rsid w:val="004A4D18"/>
    <w:rsid w:val="004A56FF"/>
    <w:rsid w:val="004A6002"/>
    <w:rsid w:val="004A6904"/>
    <w:rsid w:val="004A709A"/>
    <w:rsid w:val="004A71F0"/>
    <w:rsid w:val="004A7B41"/>
    <w:rsid w:val="004B03E5"/>
    <w:rsid w:val="004B173A"/>
    <w:rsid w:val="004B19F4"/>
    <w:rsid w:val="004B3CA4"/>
    <w:rsid w:val="004B492D"/>
    <w:rsid w:val="004B5F1A"/>
    <w:rsid w:val="004B66C1"/>
    <w:rsid w:val="004B69B3"/>
    <w:rsid w:val="004B7557"/>
    <w:rsid w:val="004B7755"/>
    <w:rsid w:val="004B7F5D"/>
    <w:rsid w:val="004C1162"/>
    <w:rsid w:val="004C2A64"/>
    <w:rsid w:val="004C3541"/>
    <w:rsid w:val="004C46ED"/>
    <w:rsid w:val="004C4879"/>
    <w:rsid w:val="004C6211"/>
    <w:rsid w:val="004C6CD3"/>
    <w:rsid w:val="004C73DD"/>
    <w:rsid w:val="004D069B"/>
    <w:rsid w:val="004D3866"/>
    <w:rsid w:val="004D3D95"/>
    <w:rsid w:val="004D42C4"/>
    <w:rsid w:val="004D45A1"/>
    <w:rsid w:val="004D46A7"/>
    <w:rsid w:val="004D4A77"/>
    <w:rsid w:val="004D4F87"/>
    <w:rsid w:val="004D5101"/>
    <w:rsid w:val="004D6713"/>
    <w:rsid w:val="004E02D5"/>
    <w:rsid w:val="004E059B"/>
    <w:rsid w:val="004E1AC9"/>
    <w:rsid w:val="004E1BA9"/>
    <w:rsid w:val="004E31E8"/>
    <w:rsid w:val="004E45B8"/>
    <w:rsid w:val="004E50B3"/>
    <w:rsid w:val="004E52B0"/>
    <w:rsid w:val="004E5D61"/>
    <w:rsid w:val="004E6D17"/>
    <w:rsid w:val="004E6FB9"/>
    <w:rsid w:val="004F26B3"/>
    <w:rsid w:val="004F3059"/>
    <w:rsid w:val="004F34AB"/>
    <w:rsid w:val="004F3BEE"/>
    <w:rsid w:val="004F4926"/>
    <w:rsid w:val="004F57F0"/>
    <w:rsid w:val="004F67C3"/>
    <w:rsid w:val="00501E3D"/>
    <w:rsid w:val="00502191"/>
    <w:rsid w:val="005024A2"/>
    <w:rsid w:val="005049CE"/>
    <w:rsid w:val="00505159"/>
    <w:rsid w:val="005057C0"/>
    <w:rsid w:val="005066B7"/>
    <w:rsid w:val="00507060"/>
    <w:rsid w:val="005072D0"/>
    <w:rsid w:val="00510A76"/>
    <w:rsid w:val="00512B45"/>
    <w:rsid w:val="005141E5"/>
    <w:rsid w:val="00516899"/>
    <w:rsid w:val="00516B98"/>
    <w:rsid w:val="0051762A"/>
    <w:rsid w:val="00517892"/>
    <w:rsid w:val="00517AA4"/>
    <w:rsid w:val="00517C72"/>
    <w:rsid w:val="00520A15"/>
    <w:rsid w:val="005233AE"/>
    <w:rsid w:val="005257F4"/>
    <w:rsid w:val="00525D26"/>
    <w:rsid w:val="00526733"/>
    <w:rsid w:val="00526FEE"/>
    <w:rsid w:val="0053132D"/>
    <w:rsid w:val="00531C71"/>
    <w:rsid w:val="00531C8C"/>
    <w:rsid w:val="00532FEC"/>
    <w:rsid w:val="00534AEC"/>
    <w:rsid w:val="00534DD9"/>
    <w:rsid w:val="00536763"/>
    <w:rsid w:val="005376CE"/>
    <w:rsid w:val="0053772F"/>
    <w:rsid w:val="005401F2"/>
    <w:rsid w:val="005426AE"/>
    <w:rsid w:val="005427AF"/>
    <w:rsid w:val="00543468"/>
    <w:rsid w:val="005452EC"/>
    <w:rsid w:val="005460C0"/>
    <w:rsid w:val="00546660"/>
    <w:rsid w:val="005505ED"/>
    <w:rsid w:val="00550C05"/>
    <w:rsid w:val="00550D48"/>
    <w:rsid w:val="00551376"/>
    <w:rsid w:val="0055189E"/>
    <w:rsid w:val="00552F80"/>
    <w:rsid w:val="005535BF"/>
    <w:rsid w:val="0055413E"/>
    <w:rsid w:val="0055438E"/>
    <w:rsid w:val="00555507"/>
    <w:rsid w:val="005571FE"/>
    <w:rsid w:val="00557B88"/>
    <w:rsid w:val="0056085F"/>
    <w:rsid w:val="00561452"/>
    <w:rsid w:val="005615E2"/>
    <w:rsid w:val="00562C93"/>
    <w:rsid w:val="0056536D"/>
    <w:rsid w:val="005661D9"/>
    <w:rsid w:val="0056640D"/>
    <w:rsid w:val="00566CE5"/>
    <w:rsid w:val="00566E24"/>
    <w:rsid w:val="00570102"/>
    <w:rsid w:val="0057125E"/>
    <w:rsid w:val="00571A9E"/>
    <w:rsid w:val="0057452A"/>
    <w:rsid w:val="00574E58"/>
    <w:rsid w:val="00576430"/>
    <w:rsid w:val="005809A5"/>
    <w:rsid w:val="00580FEC"/>
    <w:rsid w:val="00581F87"/>
    <w:rsid w:val="0058308E"/>
    <w:rsid w:val="00583539"/>
    <w:rsid w:val="00584CFC"/>
    <w:rsid w:val="00584D56"/>
    <w:rsid w:val="0058549C"/>
    <w:rsid w:val="00585E56"/>
    <w:rsid w:val="0058799A"/>
    <w:rsid w:val="00593204"/>
    <w:rsid w:val="005942D0"/>
    <w:rsid w:val="00594B90"/>
    <w:rsid w:val="005950EB"/>
    <w:rsid w:val="00595448"/>
    <w:rsid w:val="0059562E"/>
    <w:rsid w:val="0059583D"/>
    <w:rsid w:val="00596C73"/>
    <w:rsid w:val="005A12B1"/>
    <w:rsid w:val="005A7FBF"/>
    <w:rsid w:val="005B0579"/>
    <w:rsid w:val="005B05F7"/>
    <w:rsid w:val="005B07C3"/>
    <w:rsid w:val="005B0FC2"/>
    <w:rsid w:val="005B372A"/>
    <w:rsid w:val="005B3FA9"/>
    <w:rsid w:val="005B576F"/>
    <w:rsid w:val="005B5EE8"/>
    <w:rsid w:val="005B6C88"/>
    <w:rsid w:val="005C14A1"/>
    <w:rsid w:val="005C1670"/>
    <w:rsid w:val="005C588C"/>
    <w:rsid w:val="005C5B36"/>
    <w:rsid w:val="005C6E94"/>
    <w:rsid w:val="005C6F48"/>
    <w:rsid w:val="005D077D"/>
    <w:rsid w:val="005D0BEF"/>
    <w:rsid w:val="005D0C56"/>
    <w:rsid w:val="005D1395"/>
    <w:rsid w:val="005D1609"/>
    <w:rsid w:val="005D16C0"/>
    <w:rsid w:val="005D176D"/>
    <w:rsid w:val="005D1F8A"/>
    <w:rsid w:val="005D23FD"/>
    <w:rsid w:val="005D25B4"/>
    <w:rsid w:val="005D300F"/>
    <w:rsid w:val="005D43E5"/>
    <w:rsid w:val="005D4E54"/>
    <w:rsid w:val="005E0F0C"/>
    <w:rsid w:val="005E358D"/>
    <w:rsid w:val="005E5AD6"/>
    <w:rsid w:val="005E6576"/>
    <w:rsid w:val="005F24ED"/>
    <w:rsid w:val="005F2684"/>
    <w:rsid w:val="005F2BF3"/>
    <w:rsid w:val="005F39DE"/>
    <w:rsid w:val="005F4408"/>
    <w:rsid w:val="005F4CEE"/>
    <w:rsid w:val="005F6CF7"/>
    <w:rsid w:val="005F6DE9"/>
    <w:rsid w:val="00601113"/>
    <w:rsid w:val="006022F0"/>
    <w:rsid w:val="0060235C"/>
    <w:rsid w:val="00604300"/>
    <w:rsid w:val="0060612F"/>
    <w:rsid w:val="00606C18"/>
    <w:rsid w:val="006078E9"/>
    <w:rsid w:val="00610D69"/>
    <w:rsid w:val="00611CCE"/>
    <w:rsid w:val="00611F8D"/>
    <w:rsid w:val="0061210B"/>
    <w:rsid w:val="00613016"/>
    <w:rsid w:val="006137A7"/>
    <w:rsid w:val="006159BA"/>
    <w:rsid w:val="00617264"/>
    <w:rsid w:val="006172CC"/>
    <w:rsid w:val="00617DAB"/>
    <w:rsid w:val="00617EA6"/>
    <w:rsid w:val="00621112"/>
    <w:rsid w:val="00622641"/>
    <w:rsid w:val="006227A2"/>
    <w:rsid w:val="00622CF5"/>
    <w:rsid w:val="00622E3F"/>
    <w:rsid w:val="006260A9"/>
    <w:rsid w:val="00626513"/>
    <w:rsid w:val="00626C9C"/>
    <w:rsid w:val="00627024"/>
    <w:rsid w:val="00630B34"/>
    <w:rsid w:val="0063162F"/>
    <w:rsid w:val="00633338"/>
    <w:rsid w:val="0063340A"/>
    <w:rsid w:val="00633603"/>
    <w:rsid w:val="0063396E"/>
    <w:rsid w:val="00636F7A"/>
    <w:rsid w:val="00640987"/>
    <w:rsid w:val="00641040"/>
    <w:rsid w:val="006427CC"/>
    <w:rsid w:val="00642992"/>
    <w:rsid w:val="006431FC"/>
    <w:rsid w:val="00645AC8"/>
    <w:rsid w:val="00646A84"/>
    <w:rsid w:val="006477ED"/>
    <w:rsid w:val="006503EC"/>
    <w:rsid w:val="0065255F"/>
    <w:rsid w:val="00656BCF"/>
    <w:rsid w:val="00660E70"/>
    <w:rsid w:val="0066240C"/>
    <w:rsid w:val="00662F7F"/>
    <w:rsid w:val="006633C6"/>
    <w:rsid w:val="00663AB5"/>
    <w:rsid w:val="00663C44"/>
    <w:rsid w:val="00665847"/>
    <w:rsid w:val="00666E29"/>
    <w:rsid w:val="00666EE7"/>
    <w:rsid w:val="0067294D"/>
    <w:rsid w:val="0067463B"/>
    <w:rsid w:val="00674EB0"/>
    <w:rsid w:val="006770F2"/>
    <w:rsid w:val="006772F9"/>
    <w:rsid w:val="006836EE"/>
    <w:rsid w:val="00683DA1"/>
    <w:rsid w:val="00683DE1"/>
    <w:rsid w:val="00684077"/>
    <w:rsid w:val="006841C4"/>
    <w:rsid w:val="006857EB"/>
    <w:rsid w:val="00685EE0"/>
    <w:rsid w:val="00686436"/>
    <w:rsid w:val="00687150"/>
    <w:rsid w:val="00687DA3"/>
    <w:rsid w:val="00690945"/>
    <w:rsid w:val="0069150B"/>
    <w:rsid w:val="00692546"/>
    <w:rsid w:val="00692CD5"/>
    <w:rsid w:val="00692CF0"/>
    <w:rsid w:val="006932BE"/>
    <w:rsid w:val="0069367E"/>
    <w:rsid w:val="0069369B"/>
    <w:rsid w:val="00693912"/>
    <w:rsid w:val="0069425A"/>
    <w:rsid w:val="00695AEA"/>
    <w:rsid w:val="00696607"/>
    <w:rsid w:val="006A042E"/>
    <w:rsid w:val="006A04B7"/>
    <w:rsid w:val="006A13A2"/>
    <w:rsid w:val="006A167E"/>
    <w:rsid w:val="006A302B"/>
    <w:rsid w:val="006A3390"/>
    <w:rsid w:val="006A3445"/>
    <w:rsid w:val="006A3AF8"/>
    <w:rsid w:val="006A3E23"/>
    <w:rsid w:val="006A4854"/>
    <w:rsid w:val="006A6769"/>
    <w:rsid w:val="006B079A"/>
    <w:rsid w:val="006B29CA"/>
    <w:rsid w:val="006B42A1"/>
    <w:rsid w:val="006B4805"/>
    <w:rsid w:val="006B5D08"/>
    <w:rsid w:val="006B6E61"/>
    <w:rsid w:val="006B7DCF"/>
    <w:rsid w:val="006B7DFC"/>
    <w:rsid w:val="006C06EE"/>
    <w:rsid w:val="006C0D80"/>
    <w:rsid w:val="006C1072"/>
    <w:rsid w:val="006C1218"/>
    <w:rsid w:val="006C1DC9"/>
    <w:rsid w:val="006C2AE8"/>
    <w:rsid w:val="006C4321"/>
    <w:rsid w:val="006C6EA0"/>
    <w:rsid w:val="006D08AE"/>
    <w:rsid w:val="006D265B"/>
    <w:rsid w:val="006D31C8"/>
    <w:rsid w:val="006D3CAE"/>
    <w:rsid w:val="006D4238"/>
    <w:rsid w:val="006D45AC"/>
    <w:rsid w:val="006D5894"/>
    <w:rsid w:val="006E0451"/>
    <w:rsid w:val="006E0958"/>
    <w:rsid w:val="006E155C"/>
    <w:rsid w:val="006E176C"/>
    <w:rsid w:val="006E1CBB"/>
    <w:rsid w:val="006E2B03"/>
    <w:rsid w:val="006E360B"/>
    <w:rsid w:val="006E55B5"/>
    <w:rsid w:val="006E68F1"/>
    <w:rsid w:val="006F22B4"/>
    <w:rsid w:val="006F29A2"/>
    <w:rsid w:val="006F4789"/>
    <w:rsid w:val="006F532C"/>
    <w:rsid w:val="006F58DA"/>
    <w:rsid w:val="006F5E0F"/>
    <w:rsid w:val="006F6425"/>
    <w:rsid w:val="006F6FE5"/>
    <w:rsid w:val="006F751A"/>
    <w:rsid w:val="006F7A4D"/>
    <w:rsid w:val="00700C32"/>
    <w:rsid w:val="007012A6"/>
    <w:rsid w:val="007037BB"/>
    <w:rsid w:val="00703B75"/>
    <w:rsid w:val="007040EF"/>
    <w:rsid w:val="00704F5D"/>
    <w:rsid w:val="00711A4A"/>
    <w:rsid w:val="00711B56"/>
    <w:rsid w:val="00712115"/>
    <w:rsid w:val="0071241C"/>
    <w:rsid w:val="00712CE2"/>
    <w:rsid w:val="00713096"/>
    <w:rsid w:val="0071323F"/>
    <w:rsid w:val="00713ED6"/>
    <w:rsid w:val="0071495C"/>
    <w:rsid w:val="00715103"/>
    <w:rsid w:val="00715797"/>
    <w:rsid w:val="00715AF1"/>
    <w:rsid w:val="00716AC2"/>
    <w:rsid w:val="0071746E"/>
    <w:rsid w:val="00720270"/>
    <w:rsid w:val="00721517"/>
    <w:rsid w:val="00723574"/>
    <w:rsid w:val="00723CBC"/>
    <w:rsid w:val="00723DA4"/>
    <w:rsid w:val="00724742"/>
    <w:rsid w:val="007253CF"/>
    <w:rsid w:val="007262FA"/>
    <w:rsid w:val="0073045E"/>
    <w:rsid w:val="00730C6B"/>
    <w:rsid w:val="00732B03"/>
    <w:rsid w:val="00734325"/>
    <w:rsid w:val="007346D1"/>
    <w:rsid w:val="00734745"/>
    <w:rsid w:val="00734C2A"/>
    <w:rsid w:val="0073726F"/>
    <w:rsid w:val="0073741C"/>
    <w:rsid w:val="00737A9A"/>
    <w:rsid w:val="0074544B"/>
    <w:rsid w:val="007464C1"/>
    <w:rsid w:val="00746768"/>
    <w:rsid w:val="00747928"/>
    <w:rsid w:val="007512DF"/>
    <w:rsid w:val="007515C2"/>
    <w:rsid w:val="00754461"/>
    <w:rsid w:val="0075577A"/>
    <w:rsid w:val="00755B12"/>
    <w:rsid w:val="00755F71"/>
    <w:rsid w:val="007573F5"/>
    <w:rsid w:val="00757586"/>
    <w:rsid w:val="00760846"/>
    <w:rsid w:val="0076112B"/>
    <w:rsid w:val="0076152A"/>
    <w:rsid w:val="00761E50"/>
    <w:rsid w:val="00762669"/>
    <w:rsid w:val="00762831"/>
    <w:rsid w:val="00763012"/>
    <w:rsid w:val="007637F9"/>
    <w:rsid w:val="007646E3"/>
    <w:rsid w:val="00764C56"/>
    <w:rsid w:val="00764CEF"/>
    <w:rsid w:val="00765BB1"/>
    <w:rsid w:val="00765CFC"/>
    <w:rsid w:val="00765F20"/>
    <w:rsid w:val="007701FF"/>
    <w:rsid w:val="007727E4"/>
    <w:rsid w:val="00772BE7"/>
    <w:rsid w:val="007755EA"/>
    <w:rsid w:val="007759D9"/>
    <w:rsid w:val="0077686E"/>
    <w:rsid w:val="007768A2"/>
    <w:rsid w:val="00776CC8"/>
    <w:rsid w:val="00777E6E"/>
    <w:rsid w:val="00780BA3"/>
    <w:rsid w:val="00780BBB"/>
    <w:rsid w:val="00781B65"/>
    <w:rsid w:val="007855B7"/>
    <w:rsid w:val="00785E33"/>
    <w:rsid w:val="00787270"/>
    <w:rsid w:val="00792773"/>
    <w:rsid w:val="007929ED"/>
    <w:rsid w:val="007934ED"/>
    <w:rsid w:val="00793843"/>
    <w:rsid w:val="00793DC7"/>
    <w:rsid w:val="00793DEE"/>
    <w:rsid w:val="007942D1"/>
    <w:rsid w:val="00795C99"/>
    <w:rsid w:val="00795E2A"/>
    <w:rsid w:val="007966B8"/>
    <w:rsid w:val="00796A4F"/>
    <w:rsid w:val="007A00EE"/>
    <w:rsid w:val="007A0B86"/>
    <w:rsid w:val="007A225A"/>
    <w:rsid w:val="007A38CE"/>
    <w:rsid w:val="007A44DA"/>
    <w:rsid w:val="007A63E2"/>
    <w:rsid w:val="007A63FD"/>
    <w:rsid w:val="007A653A"/>
    <w:rsid w:val="007A66D9"/>
    <w:rsid w:val="007A76BF"/>
    <w:rsid w:val="007A7AEF"/>
    <w:rsid w:val="007B0F5D"/>
    <w:rsid w:val="007B1612"/>
    <w:rsid w:val="007B261C"/>
    <w:rsid w:val="007B307A"/>
    <w:rsid w:val="007C4454"/>
    <w:rsid w:val="007C5575"/>
    <w:rsid w:val="007C684C"/>
    <w:rsid w:val="007C759E"/>
    <w:rsid w:val="007C795A"/>
    <w:rsid w:val="007C7AC5"/>
    <w:rsid w:val="007D2164"/>
    <w:rsid w:val="007D3E1F"/>
    <w:rsid w:val="007D4158"/>
    <w:rsid w:val="007D59BA"/>
    <w:rsid w:val="007D5DF3"/>
    <w:rsid w:val="007D6D20"/>
    <w:rsid w:val="007E06A2"/>
    <w:rsid w:val="007E082F"/>
    <w:rsid w:val="007E1018"/>
    <w:rsid w:val="007E13BF"/>
    <w:rsid w:val="007E21FD"/>
    <w:rsid w:val="007E38A5"/>
    <w:rsid w:val="007E7CEC"/>
    <w:rsid w:val="007E7F54"/>
    <w:rsid w:val="007F05B8"/>
    <w:rsid w:val="007F0A03"/>
    <w:rsid w:val="007F1537"/>
    <w:rsid w:val="007F1E5F"/>
    <w:rsid w:val="007F30B6"/>
    <w:rsid w:val="007F402C"/>
    <w:rsid w:val="007F58C0"/>
    <w:rsid w:val="007F5F5C"/>
    <w:rsid w:val="007F6035"/>
    <w:rsid w:val="00800517"/>
    <w:rsid w:val="0080186A"/>
    <w:rsid w:val="008025F6"/>
    <w:rsid w:val="00802B49"/>
    <w:rsid w:val="008038A2"/>
    <w:rsid w:val="0080521D"/>
    <w:rsid w:val="00805325"/>
    <w:rsid w:val="00805DDC"/>
    <w:rsid w:val="008101E1"/>
    <w:rsid w:val="00810981"/>
    <w:rsid w:val="0081252E"/>
    <w:rsid w:val="00815D1F"/>
    <w:rsid w:val="0081611A"/>
    <w:rsid w:val="00816A9A"/>
    <w:rsid w:val="00820646"/>
    <w:rsid w:val="008207BC"/>
    <w:rsid w:val="0082099E"/>
    <w:rsid w:val="00820AF1"/>
    <w:rsid w:val="00820E46"/>
    <w:rsid w:val="0082142B"/>
    <w:rsid w:val="0082145A"/>
    <w:rsid w:val="00823A33"/>
    <w:rsid w:val="008243ED"/>
    <w:rsid w:val="0082527A"/>
    <w:rsid w:val="0082537D"/>
    <w:rsid w:val="00827691"/>
    <w:rsid w:val="00827B6C"/>
    <w:rsid w:val="00830FDF"/>
    <w:rsid w:val="0083473B"/>
    <w:rsid w:val="008367E0"/>
    <w:rsid w:val="00836C4F"/>
    <w:rsid w:val="00837E15"/>
    <w:rsid w:val="0084008E"/>
    <w:rsid w:val="0084046A"/>
    <w:rsid w:val="0084074D"/>
    <w:rsid w:val="00841019"/>
    <w:rsid w:val="00841E0A"/>
    <w:rsid w:val="00842D68"/>
    <w:rsid w:val="00842FC6"/>
    <w:rsid w:val="008433EE"/>
    <w:rsid w:val="00843B6D"/>
    <w:rsid w:val="008467CE"/>
    <w:rsid w:val="0085005C"/>
    <w:rsid w:val="008519C8"/>
    <w:rsid w:val="008529B3"/>
    <w:rsid w:val="00855B37"/>
    <w:rsid w:val="0085746B"/>
    <w:rsid w:val="00857DEE"/>
    <w:rsid w:val="00857E90"/>
    <w:rsid w:val="00860AAD"/>
    <w:rsid w:val="0086210A"/>
    <w:rsid w:val="00862153"/>
    <w:rsid w:val="00862F18"/>
    <w:rsid w:val="0086566F"/>
    <w:rsid w:val="00867CFC"/>
    <w:rsid w:val="0087237C"/>
    <w:rsid w:val="008733DB"/>
    <w:rsid w:val="00876949"/>
    <w:rsid w:val="0087734A"/>
    <w:rsid w:val="00880D80"/>
    <w:rsid w:val="00882272"/>
    <w:rsid w:val="00882349"/>
    <w:rsid w:val="008825F7"/>
    <w:rsid w:val="008831F4"/>
    <w:rsid w:val="00883550"/>
    <w:rsid w:val="008836F1"/>
    <w:rsid w:val="00884780"/>
    <w:rsid w:val="00886E79"/>
    <w:rsid w:val="00887651"/>
    <w:rsid w:val="00893859"/>
    <w:rsid w:val="008941A6"/>
    <w:rsid w:val="0089422F"/>
    <w:rsid w:val="00896C18"/>
    <w:rsid w:val="008A1E5D"/>
    <w:rsid w:val="008A2883"/>
    <w:rsid w:val="008A426D"/>
    <w:rsid w:val="008A49C7"/>
    <w:rsid w:val="008A568C"/>
    <w:rsid w:val="008A74FD"/>
    <w:rsid w:val="008A791D"/>
    <w:rsid w:val="008B27CB"/>
    <w:rsid w:val="008B3B31"/>
    <w:rsid w:val="008B3D01"/>
    <w:rsid w:val="008B51AB"/>
    <w:rsid w:val="008B64A4"/>
    <w:rsid w:val="008B67EC"/>
    <w:rsid w:val="008B72BE"/>
    <w:rsid w:val="008B7CDE"/>
    <w:rsid w:val="008B7DD3"/>
    <w:rsid w:val="008C0B0C"/>
    <w:rsid w:val="008C0E2E"/>
    <w:rsid w:val="008C1500"/>
    <w:rsid w:val="008C181F"/>
    <w:rsid w:val="008C19E7"/>
    <w:rsid w:val="008C2233"/>
    <w:rsid w:val="008C270F"/>
    <w:rsid w:val="008C29E0"/>
    <w:rsid w:val="008C320A"/>
    <w:rsid w:val="008C5AFB"/>
    <w:rsid w:val="008C5FAD"/>
    <w:rsid w:val="008C629D"/>
    <w:rsid w:val="008C6E10"/>
    <w:rsid w:val="008C711C"/>
    <w:rsid w:val="008C7366"/>
    <w:rsid w:val="008C73C3"/>
    <w:rsid w:val="008C756F"/>
    <w:rsid w:val="008D0E2A"/>
    <w:rsid w:val="008D0F1C"/>
    <w:rsid w:val="008D2667"/>
    <w:rsid w:val="008D34D6"/>
    <w:rsid w:val="008D4233"/>
    <w:rsid w:val="008D4E28"/>
    <w:rsid w:val="008D55BB"/>
    <w:rsid w:val="008D5B3A"/>
    <w:rsid w:val="008D659A"/>
    <w:rsid w:val="008E01E9"/>
    <w:rsid w:val="008E03EA"/>
    <w:rsid w:val="008E05F7"/>
    <w:rsid w:val="008E0AC7"/>
    <w:rsid w:val="008E12EC"/>
    <w:rsid w:val="008E4C74"/>
    <w:rsid w:val="008E64F1"/>
    <w:rsid w:val="008E6A96"/>
    <w:rsid w:val="008E6EA7"/>
    <w:rsid w:val="008E70FE"/>
    <w:rsid w:val="008E7978"/>
    <w:rsid w:val="008F11DB"/>
    <w:rsid w:val="008F1349"/>
    <w:rsid w:val="008F1440"/>
    <w:rsid w:val="008F1797"/>
    <w:rsid w:val="008F317C"/>
    <w:rsid w:val="008F32A3"/>
    <w:rsid w:val="008F3BE3"/>
    <w:rsid w:val="008F4B1B"/>
    <w:rsid w:val="00900300"/>
    <w:rsid w:val="00900CC5"/>
    <w:rsid w:val="009014C1"/>
    <w:rsid w:val="009014CD"/>
    <w:rsid w:val="009019BA"/>
    <w:rsid w:val="009019BF"/>
    <w:rsid w:val="009021FB"/>
    <w:rsid w:val="0090236A"/>
    <w:rsid w:val="00902962"/>
    <w:rsid w:val="009053E1"/>
    <w:rsid w:val="00905C1D"/>
    <w:rsid w:val="00906AD4"/>
    <w:rsid w:val="009077EF"/>
    <w:rsid w:val="00911A53"/>
    <w:rsid w:val="00913ECB"/>
    <w:rsid w:val="00914030"/>
    <w:rsid w:val="009151C0"/>
    <w:rsid w:val="009165EF"/>
    <w:rsid w:val="00917832"/>
    <w:rsid w:val="00917E38"/>
    <w:rsid w:val="009205C1"/>
    <w:rsid w:val="009209A4"/>
    <w:rsid w:val="009228FD"/>
    <w:rsid w:val="00923689"/>
    <w:rsid w:val="00924195"/>
    <w:rsid w:val="00924355"/>
    <w:rsid w:val="00925C84"/>
    <w:rsid w:val="00927332"/>
    <w:rsid w:val="009306E2"/>
    <w:rsid w:val="00932C8F"/>
    <w:rsid w:val="009332DE"/>
    <w:rsid w:val="009334F8"/>
    <w:rsid w:val="00936EDE"/>
    <w:rsid w:val="00937CBF"/>
    <w:rsid w:val="009453B7"/>
    <w:rsid w:val="00945C8E"/>
    <w:rsid w:val="00946621"/>
    <w:rsid w:val="009471AB"/>
    <w:rsid w:val="00947875"/>
    <w:rsid w:val="00947B41"/>
    <w:rsid w:val="00950762"/>
    <w:rsid w:val="009522E5"/>
    <w:rsid w:val="00952906"/>
    <w:rsid w:val="0095445E"/>
    <w:rsid w:val="009544AB"/>
    <w:rsid w:val="00955008"/>
    <w:rsid w:val="00960005"/>
    <w:rsid w:val="00963EB7"/>
    <w:rsid w:val="00963FD5"/>
    <w:rsid w:val="00964C0A"/>
    <w:rsid w:val="00970E68"/>
    <w:rsid w:val="0097250B"/>
    <w:rsid w:val="00973053"/>
    <w:rsid w:val="0097337A"/>
    <w:rsid w:val="0097374F"/>
    <w:rsid w:val="009744AB"/>
    <w:rsid w:val="0097491B"/>
    <w:rsid w:val="00975122"/>
    <w:rsid w:val="00975328"/>
    <w:rsid w:val="00975344"/>
    <w:rsid w:val="00975998"/>
    <w:rsid w:val="009765BA"/>
    <w:rsid w:val="00981620"/>
    <w:rsid w:val="00982681"/>
    <w:rsid w:val="0098413C"/>
    <w:rsid w:val="00985B78"/>
    <w:rsid w:val="0098777C"/>
    <w:rsid w:val="00987AB8"/>
    <w:rsid w:val="00987C96"/>
    <w:rsid w:val="009913CC"/>
    <w:rsid w:val="00992582"/>
    <w:rsid w:val="0099472D"/>
    <w:rsid w:val="00994791"/>
    <w:rsid w:val="00994D9D"/>
    <w:rsid w:val="00997475"/>
    <w:rsid w:val="009A03B6"/>
    <w:rsid w:val="009A07F4"/>
    <w:rsid w:val="009A1BDE"/>
    <w:rsid w:val="009A2E33"/>
    <w:rsid w:val="009A3A55"/>
    <w:rsid w:val="009A3CF7"/>
    <w:rsid w:val="009A4D34"/>
    <w:rsid w:val="009A681F"/>
    <w:rsid w:val="009A6E58"/>
    <w:rsid w:val="009A7852"/>
    <w:rsid w:val="009B07FC"/>
    <w:rsid w:val="009B1F9B"/>
    <w:rsid w:val="009B40F1"/>
    <w:rsid w:val="009B4F84"/>
    <w:rsid w:val="009B4F85"/>
    <w:rsid w:val="009B5A2E"/>
    <w:rsid w:val="009C205F"/>
    <w:rsid w:val="009C2B6A"/>
    <w:rsid w:val="009C3EDD"/>
    <w:rsid w:val="009C3FF3"/>
    <w:rsid w:val="009C4802"/>
    <w:rsid w:val="009C4D58"/>
    <w:rsid w:val="009C5A30"/>
    <w:rsid w:val="009C5C6E"/>
    <w:rsid w:val="009C6C40"/>
    <w:rsid w:val="009C7216"/>
    <w:rsid w:val="009C7D3E"/>
    <w:rsid w:val="009D00F2"/>
    <w:rsid w:val="009D0A87"/>
    <w:rsid w:val="009D22B2"/>
    <w:rsid w:val="009D230A"/>
    <w:rsid w:val="009D35EF"/>
    <w:rsid w:val="009D481C"/>
    <w:rsid w:val="009D4FF2"/>
    <w:rsid w:val="009D5B68"/>
    <w:rsid w:val="009D73C7"/>
    <w:rsid w:val="009D7A6F"/>
    <w:rsid w:val="009E07D0"/>
    <w:rsid w:val="009E09B5"/>
    <w:rsid w:val="009E12C6"/>
    <w:rsid w:val="009E2FF3"/>
    <w:rsid w:val="009E5C5F"/>
    <w:rsid w:val="009E67DE"/>
    <w:rsid w:val="009E6818"/>
    <w:rsid w:val="009E691F"/>
    <w:rsid w:val="009E6DE4"/>
    <w:rsid w:val="009E78C3"/>
    <w:rsid w:val="009F0869"/>
    <w:rsid w:val="009F096C"/>
    <w:rsid w:val="009F09FA"/>
    <w:rsid w:val="009F4C61"/>
    <w:rsid w:val="009F4CA5"/>
    <w:rsid w:val="009F51F8"/>
    <w:rsid w:val="00A00E1C"/>
    <w:rsid w:val="00A01BCC"/>
    <w:rsid w:val="00A02D22"/>
    <w:rsid w:val="00A03D71"/>
    <w:rsid w:val="00A04638"/>
    <w:rsid w:val="00A06B2F"/>
    <w:rsid w:val="00A10EAB"/>
    <w:rsid w:val="00A12772"/>
    <w:rsid w:val="00A128C0"/>
    <w:rsid w:val="00A12E94"/>
    <w:rsid w:val="00A1324C"/>
    <w:rsid w:val="00A13903"/>
    <w:rsid w:val="00A13F4A"/>
    <w:rsid w:val="00A15023"/>
    <w:rsid w:val="00A15147"/>
    <w:rsid w:val="00A15A61"/>
    <w:rsid w:val="00A16B35"/>
    <w:rsid w:val="00A172B6"/>
    <w:rsid w:val="00A17B56"/>
    <w:rsid w:val="00A2243F"/>
    <w:rsid w:val="00A22738"/>
    <w:rsid w:val="00A23025"/>
    <w:rsid w:val="00A239C9"/>
    <w:rsid w:val="00A24060"/>
    <w:rsid w:val="00A2498F"/>
    <w:rsid w:val="00A251BE"/>
    <w:rsid w:val="00A25F14"/>
    <w:rsid w:val="00A26A77"/>
    <w:rsid w:val="00A31A0D"/>
    <w:rsid w:val="00A32270"/>
    <w:rsid w:val="00A32B0F"/>
    <w:rsid w:val="00A32E08"/>
    <w:rsid w:val="00A35533"/>
    <w:rsid w:val="00A36253"/>
    <w:rsid w:val="00A36646"/>
    <w:rsid w:val="00A36E5F"/>
    <w:rsid w:val="00A42331"/>
    <w:rsid w:val="00A43670"/>
    <w:rsid w:val="00A43751"/>
    <w:rsid w:val="00A45037"/>
    <w:rsid w:val="00A47AED"/>
    <w:rsid w:val="00A50138"/>
    <w:rsid w:val="00A50E4F"/>
    <w:rsid w:val="00A52446"/>
    <w:rsid w:val="00A5259B"/>
    <w:rsid w:val="00A53FC3"/>
    <w:rsid w:val="00A553AD"/>
    <w:rsid w:val="00A55608"/>
    <w:rsid w:val="00A56C25"/>
    <w:rsid w:val="00A5771C"/>
    <w:rsid w:val="00A57EEF"/>
    <w:rsid w:val="00A600A6"/>
    <w:rsid w:val="00A61559"/>
    <w:rsid w:val="00A63353"/>
    <w:rsid w:val="00A643F1"/>
    <w:rsid w:val="00A6552C"/>
    <w:rsid w:val="00A669E8"/>
    <w:rsid w:val="00A72F11"/>
    <w:rsid w:val="00A73FC4"/>
    <w:rsid w:val="00A76212"/>
    <w:rsid w:val="00A82155"/>
    <w:rsid w:val="00A83AED"/>
    <w:rsid w:val="00A83D1E"/>
    <w:rsid w:val="00A846D7"/>
    <w:rsid w:val="00A8483F"/>
    <w:rsid w:val="00A92680"/>
    <w:rsid w:val="00A93575"/>
    <w:rsid w:val="00A93594"/>
    <w:rsid w:val="00A93921"/>
    <w:rsid w:val="00A94D22"/>
    <w:rsid w:val="00A95633"/>
    <w:rsid w:val="00A9703F"/>
    <w:rsid w:val="00AA0784"/>
    <w:rsid w:val="00AA1436"/>
    <w:rsid w:val="00AA2062"/>
    <w:rsid w:val="00AA6333"/>
    <w:rsid w:val="00AA6718"/>
    <w:rsid w:val="00AA6BFF"/>
    <w:rsid w:val="00AA6EB6"/>
    <w:rsid w:val="00AA72FC"/>
    <w:rsid w:val="00AB060B"/>
    <w:rsid w:val="00AB1441"/>
    <w:rsid w:val="00AB1593"/>
    <w:rsid w:val="00AB1626"/>
    <w:rsid w:val="00AB3184"/>
    <w:rsid w:val="00AB449E"/>
    <w:rsid w:val="00AB505B"/>
    <w:rsid w:val="00AB61A2"/>
    <w:rsid w:val="00AB6A1A"/>
    <w:rsid w:val="00AB6B6B"/>
    <w:rsid w:val="00AB6D69"/>
    <w:rsid w:val="00AB7048"/>
    <w:rsid w:val="00AB77BB"/>
    <w:rsid w:val="00AB780B"/>
    <w:rsid w:val="00AC2E58"/>
    <w:rsid w:val="00AC3556"/>
    <w:rsid w:val="00AC36C1"/>
    <w:rsid w:val="00AC3A15"/>
    <w:rsid w:val="00AC4CFB"/>
    <w:rsid w:val="00AC51F5"/>
    <w:rsid w:val="00AC5276"/>
    <w:rsid w:val="00AC545E"/>
    <w:rsid w:val="00AC56A2"/>
    <w:rsid w:val="00AC606E"/>
    <w:rsid w:val="00AC6ADE"/>
    <w:rsid w:val="00AC7B67"/>
    <w:rsid w:val="00AC7C11"/>
    <w:rsid w:val="00AD0F0A"/>
    <w:rsid w:val="00AD1A19"/>
    <w:rsid w:val="00AD2B4C"/>
    <w:rsid w:val="00AD3172"/>
    <w:rsid w:val="00AD3501"/>
    <w:rsid w:val="00AD3EDC"/>
    <w:rsid w:val="00AD4BDD"/>
    <w:rsid w:val="00AD5084"/>
    <w:rsid w:val="00AD5849"/>
    <w:rsid w:val="00AD5CFF"/>
    <w:rsid w:val="00AD5E6B"/>
    <w:rsid w:val="00AD5F46"/>
    <w:rsid w:val="00AD6F4D"/>
    <w:rsid w:val="00AD70E6"/>
    <w:rsid w:val="00AD799B"/>
    <w:rsid w:val="00AD7C97"/>
    <w:rsid w:val="00AE09C5"/>
    <w:rsid w:val="00AE1A3D"/>
    <w:rsid w:val="00AE1DDD"/>
    <w:rsid w:val="00AE2CAC"/>
    <w:rsid w:val="00AE40B3"/>
    <w:rsid w:val="00AE48A8"/>
    <w:rsid w:val="00AE4AB7"/>
    <w:rsid w:val="00AE4ADB"/>
    <w:rsid w:val="00AE673C"/>
    <w:rsid w:val="00AE6EB7"/>
    <w:rsid w:val="00AF0C07"/>
    <w:rsid w:val="00AF1734"/>
    <w:rsid w:val="00AF17D6"/>
    <w:rsid w:val="00AF238B"/>
    <w:rsid w:val="00AF2889"/>
    <w:rsid w:val="00AF35F6"/>
    <w:rsid w:val="00AF3C2C"/>
    <w:rsid w:val="00AF463F"/>
    <w:rsid w:val="00B00C47"/>
    <w:rsid w:val="00B02601"/>
    <w:rsid w:val="00B02782"/>
    <w:rsid w:val="00B02AE9"/>
    <w:rsid w:val="00B04005"/>
    <w:rsid w:val="00B05489"/>
    <w:rsid w:val="00B05AC5"/>
    <w:rsid w:val="00B07299"/>
    <w:rsid w:val="00B10739"/>
    <w:rsid w:val="00B10E5E"/>
    <w:rsid w:val="00B11C5B"/>
    <w:rsid w:val="00B122EE"/>
    <w:rsid w:val="00B13518"/>
    <w:rsid w:val="00B139A7"/>
    <w:rsid w:val="00B14D9B"/>
    <w:rsid w:val="00B1605C"/>
    <w:rsid w:val="00B16249"/>
    <w:rsid w:val="00B169C9"/>
    <w:rsid w:val="00B17D70"/>
    <w:rsid w:val="00B20FD8"/>
    <w:rsid w:val="00B21BB8"/>
    <w:rsid w:val="00B23D55"/>
    <w:rsid w:val="00B24E51"/>
    <w:rsid w:val="00B260AB"/>
    <w:rsid w:val="00B27591"/>
    <w:rsid w:val="00B308CD"/>
    <w:rsid w:val="00B312F7"/>
    <w:rsid w:val="00B32AAB"/>
    <w:rsid w:val="00B33C37"/>
    <w:rsid w:val="00B34751"/>
    <w:rsid w:val="00B35D99"/>
    <w:rsid w:val="00B35EFB"/>
    <w:rsid w:val="00B37882"/>
    <w:rsid w:val="00B42841"/>
    <w:rsid w:val="00B438F7"/>
    <w:rsid w:val="00B45A1B"/>
    <w:rsid w:val="00B46D0D"/>
    <w:rsid w:val="00B47514"/>
    <w:rsid w:val="00B50315"/>
    <w:rsid w:val="00B52CF3"/>
    <w:rsid w:val="00B54198"/>
    <w:rsid w:val="00B55E5B"/>
    <w:rsid w:val="00B55E5C"/>
    <w:rsid w:val="00B5709A"/>
    <w:rsid w:val="00B571D2"/>
    <w:rsid w:val="00B57B68"/>
    <w:rsid w:val="00B610B1"/>
    <w:rsid w:val="00B611C9"/>
    <w:rsid w:val="00B625DB"/>
    <w:rsid w:val="00B634C5"/>
    <w:rsid w:val="00B63AAB"/>
    <w:rsid w:val="00B6458D"/>
    <w:rsid w:val="00B6608E"/>
    <w:rsid w:val="00B669FF"/>
    <w:rsid w:val="00B6709C"/>
    <w:rsid w:val="00B67324"/>
    <w:rsid w:val="00B67FD7"/>
    <w:rsid w:val="00B730C8"/>
    <w:rsid w:val="00B73569"/>
    <w:rsid w:val="00B73CAB"/>
    <w:rsid w:val="00B73D59"/>
    <w:rsid w:val="00B7566F"/>
    <w:rsid w:val="00B765B0"/>
    <w:rsid w:val="00B76A5F"/>
    <w:rsid w:val="00B77A60"/>
    <w:rsid w:val="00B80B54"/>
    <w:rsid w:val="00B82FA5"/>
    <w:rsid w:val="00B83AE5"/>
    <w:rsid w:val="00B861D8"/>
    <w:rsid w:val="00B87EF6"/>
    <w:rsid w:val="00B90D5E"/>
    <w:rsid w:val="00B9126D"/>
    <w:rsid w:val="00B91C7C"/>
    <w:rsid w:val="00B947E7"/>
    <w:rsid w:val="00B953CC"/>
    <w:rsid w:val="00B963ED"/>
    <w:rsid w:val="00B96EAB"/>
    <w:rsid w:val="00B9765F"/>
    <w:rsid w:val="00B97BA2"/>
    <w:rsid w:val="00BA0203"/>
    <w:rsid w:val="00BA085C"/>
    <w:rsid w:val="00BA0B0F"/>
    <w:rsid w:val="00BA121B"/>
    <w:rsid w:val="00BA1B49"/>
    <w:rsid w:val="00BA1E0F"/>
    <w:rsid w:val="00BA2E1D"/>
    <w:rsid w:val="00BA3F51"/>
    <w:rsid w:val="00BA451B"/>
    <w:rsid w:val="00BA45AC"/>
    <w:rsid w:val="00BA535A"/>
    <w:rsid w:val="00BA5C39"/>
    <w:rsid w:val="00BA690E"/>
    <w:rsid w:val="00BB0247"/>
    <w:rsid w:val="00BB08FD"/>
    <w:rsid w:val="00BB1239"/>
    <w:rsid w:val="00BB17AF"/>
    <w:rsid w:val="00BB2080"/>
    <w:rsid w:val="00BB2BF2"/>
    <w:rsid w:val="00BB2EAD"/>
    <w:rsid w:val="00BB45BE"/>
    <w:rsid w:val="00BB4D58"/>
    <w:rsid w:val="00BB536A"/>
    <w:rsid w:val="00BB6678"/>
    <w:rsid w:val="00BB6C6E"/>
    <w:rsid w:val="00BB6E38"/>
    <w:rsid w:val="00BC08DA"/>
    <w:rsid w:val="00BC0BA3"/>
    <w:rsid w:val="00BC2952"/>
    <w:rsid w:val="00BC4943"/>
    <w:rsid w:val="00BC4BE4"/>
    <w:rsid w:val="00BC5BF6"/>
    <w:rsid w:val="00BC6B22"/>
    <w:rsid w:val="00BC6C85"/>
    <w:rsid w:val="00BC7B29"/>
    <w:rsid w:val="00BD060B"/>
    <w:rsid w:val="00BD0CD4"/>
    <w:rsid w:val="00BD0F82"/>
    <w:rsid w:val="00BD1918"/>
    <w:rsid w:val="00BD1AF4"/>
    <w:rsid w:val="00BD2520"/>
    <w:rsid w:val="00BD252C"/>
    <w:rsid w:val="00BD410C"/>
    <w:rsid w:val="00BD5870"/>
    <w:rsid w:val="00BD62BC"/>
    <w:rsid w:val="00BD7A9C"/>
    <w:rsid w:val="00BE0A10"/>
    <w:rsid w:val="00BE22CD"/>
    <w:rsid w:val="00BE359C"/>
    <w:rsid w:val="00BE3CBD"/>
    <w:rsid w:val="00BE6C03"/>
    <w:rsid w:val="00BE6E2A"/>
    <w:rsid w:val="00BE7249"/>
    <w:rsid w:val="00BE7D56"/>
    <w:rsid w:val="00BF3023"/>
    <w:rsid w:val="00BF37EB"/>
    <w:rsid w:val="00BF3D42"/>
    <w:rsid w:val="00BF40BE"/>
    <w:rsid w:val="00BF5977"/>
    <w:rsid w:val="00C001EA"/>
    <w:rsid w:val="00C00A28"/>
    <w:rsid w:val="00C01800"/>
    <w:rsid w:val="00C03AB6"/>
    <w:rsid w:val="00C04B56"/>
    <w:rsid w:val="00C04FAD"/>
    <w:rsid w:val="00C058AF"/>
    <w:rsid w:val="00C07616"/>
    <w:rsid w:val="00C10DE7"/>
    <w:rsid w:val="00C111DA"/>
    <w:rsid w:val="00C11EC9"/>
    <w:rsid w:val="00C1308B"/>
    <w:rsid w:val="00C14C39"/>
    <w:rsid w:val="00C15893"/>
    <w:rsid w:val="00C16257"/>
    <w:rsid w:val="00C1684C"/>
    <w:rsid w:val="00C16AA9"/>
    <w:rsid w:val="00C17E90"/>
    <w:rsid w:val="00C20006"/>
    <w:rsid w:val="00C20B99"/>
    <w:rsid w:val="00C21A19"/>
    <w:rsid w:val="00C21B08"/>
    <w:rsid w:val="00C22E46"/>
    <w:rsid w:val="00C23CA5"/>
    <w:rsid w:val="00C23F73"/>
    <w:rsid w:val="00C24E35"/>
    <w:rsid w:val="00C25091"/>
    <w:rsid w:val="00C25379"/>
    <w:rsid w:val="00C25AA6"/>
    <w:rsid w:val="00C25E58"/>
    <w:rsid w:val="00C272C1"/>
    <w:rsid w:val="00C31950"/>
    <w:rsid w:val="00C3234F"/>
    <w:rsid w:val="00C33E5D"/>
    <w:rsid w:val="00C343DF"/>
    <w:rsid w:val="00C34A6A"/>
    <w:rsid w:val="00C355CE"/>
    <w:rsid w:val="00C408BB"/>
    <w:rsid w:val="00C42194"/>
    <w:rsid w:val="00C43A36"/>
    <w:rsid w:val="00C44EB3"/>
    <w:rsid w:val="00C464B8"/>
    <w:rsid w:val="00C4757C"/>
    <w:rsid w:val="00C47D86"/>
    <w:rsid w:val="00C500DC"/>
    <w:rsid w:val="00C50628"/>
    <w:rsid w:val="00C50FC6"/>
    <w:rsid w:val="00C512E9"/>
    <w:rsid w:val="00C5192A"/>
    <w:rsid w:val="00C522EA"/>
    <w:rsid w:val="00C52485"/>
    <w:rsid w:val="00C566C5"/>
    <w:rsid w:val="00C57115"/>
    <w:rsid w:val="00C57791"/>
    <w:rsid w:val="00C57813"/>
    <w:rsid w:val="00C60FB4"/>
    <w:rsid w:val="00C610EA"/>
    <w:rsid w:val="00C61542"/>
    <w:rsid w:val="00C622F0"/>
    <w:rsid w:val="00C62433"/>
    <w:rsid w:val="00C63A92"/>
    <w:rsid w:val="00C63B60"/>
    <w:rsid w:val="00C66AFC"/>
    <w:rsid w:val="00C71485"/>
    <w:rsid w:val="00C7433E"/>
    <w:rsid w:val="00C746E3"/>
    <w:rsid w:val="00C748E1"/>
    <w:rsid w:val="00C754B4"/>
    <w:rsid w:val="00C828E2"/>
    <w:rsid w:val="00C83915"/>
    <w:rsid w:val="00C846FE"/>
    <w:rsid w:val="00C85212"/>
    <w:rsid w:val="00C859D8"/>
    <w:rsid w:val="00C8607A"/>
    <w:rsid w:val="00C8653D"/>
    <w:rsid w:val="00C87A80"/>
    <w:rsid w:val="00C90295"/>
    <w:rsid w:val="00C9125D"/>
    <w:rsid w:val="00C94209"/>
    <w:rsid w:val="00C95FB9"/>
    <w:rsid w:val="00C95FD1"/>
    <w:rsid w:val="00C96C61"/>
    <w:rsid w:val="00C97C9E"/>
    <w:rsid w:val="00CA158F"/>
    <w:rsid w:val="00CA1851"/>
    <w:rsid w:val="00CA1DF6"/>
    <w:rsid w:val="00CA2ADD"/>
    <w:rsid w:val="00CA3113"/>
    <w:rsid w:val="00CA539E"/>
    <w:rsid w:val="00CA5F0E"/>
    <w:rsid w:val="00CA73E6"/>
    <w:rsid w:val="00CA7AA2"/>
    <w:rsid w:val="00CA7B18"/>
    <w:rsid w:val="00CB16B0"/>
    <w:rsid w:val="00CB1F96"/>
    <w:rsid w:val="00CB2CF3"/>
    <w:rsid w:val="00CB305C"/>
    <w:rsid w:val="00CB3888"/>
    <w:rsid w:val="00CB3F7E"/>
    <w:rsid w:val="00CB4716"/>
    <w:rsid w:val="00CB4AE9"/>
    <w:rsid w:val="00CB4FB1"/>
    <w:rsid w:val="00CB66FD"/>
    <w:rsid w:val="00CB72D7"/>
    <w:rsid w:val="00CC1025"/>
    <w:rsid w:val="00CC37C5"/>
    <w:rsid w:val="00CC55D6"/>
    <w:rsid w:val="00CC71A3"/>
    <w:rsid w:val="00CC785E"/>
    <w:rsid w:val="00CC78A0"/>
    <w:rsid w:val="00CD134B"/>
    <w:rsid w:val="00CD166F"/>
    <w:rsid w:val="00CD2209"/>
    <w:rsid w:val="00CD2960"/>
    <w:rsid w:val="00CD305E"/>
    <w:rsid w:val="00CD35DA"/>
    <w:rsid w:val="00CD3E44"/>
    <w:rsid w:val="00CD4F80"/>
    <w:rsid w:val="00CD6739"/>
    <w:rsid w:val="00CD6E87"/>
    <w:rsid w:val="00CD74ED"/>
    <w:rsid w:val="00CD76AD"/>
    <w:rsid w:val="00CE1DF1"/>
    <w:rsid w:val="00CE246B"/>
    <w:rsid w:val="00CE2F9C"/>
    <w:rsid w:val="00CE4B04"/>
    <w:rsid w:val="00CE6A88"/>
    <w:rsid w:val="00CE6F77"/>
    <w:rsid w:val="00CF0E0E"/>
    <w:rsid w:val="00CF16E5"/>
    <w:rsid w:val="00CF258F"/>
    <w:rsid w:val="00CF4FB8"/>
    <w:rsid w:val="00CF6CAB"/>
    <w:rsid w:val="00D00FCC"/>
    <w:rsid w:val="00D0198D"/>
    <w:rsid w:val="00D01E9E"/>
    <w:rsid w:val="00D03077"/>
    <w:rsid w:val="00D030EF"/>
    <w:rsid w:val="00D03F03"/>
    <w:rsid w:val="00D04535"/>
    <w:rsid w:val="00D064ED"/>
    <w:rsid w:val="00D10083"/>
    <w:rsid w:val="00D10545"/>
    <w:rsid w:val="00D1275D"/>
    <w:rsid w:val="00D12989"/>
    <w:rsid w:val="00D13CD3"/>
    <w:rsid w:val="00D1507A"/>
    <w:rsid w:val="00D1535F"/>
    <w:rsid w:val="00D15AE6"/>
    <w:rsid w:val="00D165D6"/>
    <w:rsid w:val="00D17549"/>
    <w:rsid w:val="00D17892"/>
    <w:rsid w:val="00D21F10"/>
    <w:rsid w:val="00D2209F"/>
    <w:rsid w:val="00D24561"/>
    <w:rsid w:val="00D24F47"/>
    <w:rsid w:val="00D25D6A"/>
    <w:rsid w:val="00D25DAF"/>
    <w:rsid w:val="00D268CE"/>
    <w:rsid w:val="00D312A8"/>
    <w:rsid w:val="00D32EC2"/>
    <w:rsid w:val="00D3308E"/>
    <w:rsid w:val="00D33626"/>
    <w:rsid w:val="00D33AF2"/>
    <w:rsid w:val="00D33FBE"/>
    <w:rsid w:val="00D34848"/>
    <w:rsid w:val="00D353BA"/>
    <w:rsid w:val="00D35CBE"/>
    <w:rsid w:val="00D369EC"/>
    <w:rsid w:val="00D36D37"/>
    <w:rsid w:val="00D40905"/>
    <w:rsid w:val="00D40DF8"/>
    <w:rsid w:val="00D41ACA"/>
    <w:rsid w:val="00D41DFB"/>
    <w:rsid w:val="00D430E4"/>
    <w:rsid w:val="00D44D4F"/>
    <w:rsid w:val="00D46037"/>
    <w:rsid w:val="00D47460"/>
    <w:rsid w:val="00D47C5D"/>
    <w:rsid w:val="00D528BA"/>
    <w:rsid w:val="00D5376B"/>
    <w:rsid w:val="00D54D90"/>
    <w:rsid w:val="00D603C1"/>
    <w:rsid w:val="00D611F6"/>
    <w:rsid w:val="00D6172E"/>
    <w:rsid w:val="00D65EB6"/>
    <w:rsid w:val="00D67E93"/>
    <w:rsid w:val="00D70792"/>
    <w:rsid w:val="00D71CAD"/>
    <w:rsid w:val="00D72D57"/>
    <w:rsid w:val="00D72FB2"/>
    <w:rsid w:val="00D733F9"/>
    <w:rsid w:val="00D746E5"/>
    <w:rsid w:val="00D74C98"/>
    <w:rsid w:val="00D75B72"/>
    <w:rsid w:val="00D76885"/>
    <w:rsid w:val="00D80BD3"/>
    <w:rsid w:val="00D812B0"/>
    <w:rsid w:val="00D839B5"/>
    <w:rsid w:val="00D83EC7"/>
    <w:rsid w:val="00D8475B"/>
    <w:rsid w:val="00D8501C"/>
    <w:rsid w:val="00D85BD2"/>
    <w:rsid w:val="00D86992"/>
    <w:rsid w:val="00D86DE9"/>
    <w:rsid w:val="00D8734C"/>
    <w:rsid w:val="00D90918"/>
    <w:rsid w:val="00D93239"/>
    <w:rsid w:val="00D9475B"/>
    <w:rsid w:val="00D949F0"/>
    <w:rsid w:val="00D94B4E"/>
    <w:rsid w:val="00D96B3A"/>
    <w:rsid w:val="00D97180"/>
    <w:rsid w:val="00D975C9"/>
    <w:rsid w:val="00DA03BC"/>
    <w:rsid w:val="00DA3547"/>
    <w:rsid w:val="00DA36D3"/>
    <w:rsid w:val="00DA37C8"/>
    <w:rsid w:val="00DA4229"/>
    <w:rsid w:val="00DA63EC"/>
    <w:rsid w:val="00DA786A"/>
    <w:rsid w:val="00DB04B7"/>
    <w:rsid w:val="00DB1212"/>
    <w:rsid w:val="00DB135D"/>
    <w:rsid w:val="00DB1AAE"/>
    <w:rsid w:val="00DB1B56"/>
    <w:rsid w:val="00DB26E9"/>
    <w:rsid w:val="00DB2F6A"/>
    <w:rsid w:val="00DB30BC"/>
    <w:rsid w:val="00DB368C"/>
    <w:rsid w:val="00DB4A8A"/>
    <w:rsid w:val="00DB4D7F"/>
    <w:rsid w:val="00DC0CAB"/>
    <w:rsid w:val="00DC0F5E"/>
    <w:rsid w:val="00DC2387"/>
    <w:rsid w:val="00DC2C0A"/>
    <w:rsid w:val="00DC3F10"/>
    <w:rsid w:val="00DC46D4"/>
    <w:rsid w:val="00DC4E44"/>
    <w:rsid w:val="00DC528D"/>
    <w:rsid w:val="00DC7818"/>
    <w:rsid w:val="00DC786C"/>
    <w:rsid w:val="00DD13B4"/>
    <w:rsid w:val="00DD1665"/>
    <w:rsid w:val="00DD2316"/>
    <w:rsid w:val="00DD2A4B"/>
    <w:rsid w:val="00DD2E1B"/>
    <w:rsid w:val="00DD38B2"/>
    <w:rsid w:val="00DD4BA4"/>
    <w:rsid w:val="00DD6151"/>
    <w:rsid w:val="00DE0BFD"/>
    <w:rsid w:val="00DE1039"/>
    <w:rsid w:val="00DE1235"/>
    <w:rsid w:val="00DE1CCA"/>
    <w:rsid w:val="00DE28EE"/>
    <w:rsid w:val="00DE3538"/>
    <w:rsid w:val="00DE38CC"/>
    <w:rsid w:val="00DE3BC7"/>
    <w:rsid w:val="00DE5B92"/>
    <w:rsid w:val="00DE64E4"/>
    <w:rsid w:val="00DE68EA"/>
    <w:rsid w:val="00DF09E8"/>
    <w:rsid w:val="00DF0E15"/>
    <w:rsid w:val="00DF0FA5"/>
    <w:rsid w:val="00DF2901"/>
    <w:rsid w:val="00DF432B"/>
    <w:rsid w:val="00DF4568"/>
    <w:rsid w:val="00DF5CA9"/>
    <w:rsid w:val="00DF61DC"/>
    <w:rsid w:val="00DF7DF7"/>
    <w:rsid w:val="00E01C35"/>
    <w:rsid w:val="00E02BC8"/>
    <w:rsid w:val="00E0688A"/>
    <w:rsid w:val="00E068B2"/>
    <w:rsid w:val="00E07CF3"/>
    <w:rsid w:val="00E102EF"/>
    <w:rsid w:val="00E1041D"/>
    <w:rsid w:val="00E10CEC"/>
    <w:rsid w:val="00E11091"/>
    <w:rsid w:val="00E11E43"/>
    <w:rsid w:val="00E124A0"/>
    <w:rsid w:val="00E13117"/>
    <w:rsid w:val="00E13328"/>
    <w:rsid w:val="00E13796"/>
    <w:rsid w:val="00E13D0B"/>
    <w:rsid w:val="00E14625"/>
    <w:rsid w:val="00E155B3"/>
    <w:rsid w:val="00E17030"/>
    <w:rsid w:val="00E24C58"/>
    <w:rsid w:val="00E25197"/>
    <w:rsid w:val="00E3007E"/>
    <w:rsid w:val="00E316E4"/>
    <w:rsid w:val="00E33315"/>
    <w:rsid w:val="00E33728"/>
    <w:rsid w:val="00E33946"/>
    <w:rsid w:val="00E3544F"/>
    <w:rsid w:val="00E362FF"/>
    <w:rsid w:val="00E37454"/>
    <w:rsid w:val="00E3788A"/>
    <w:rsid w:val="00E37D15"/>
    <w:rsid w:val="00E40996"/>
    <w:rsid w:val="00E40C12"/>
    <w:rsid w:val="00E41CA1"/>
    <w:rsid w:val="00E4206C"/>
    <w:rsid w:val="00E421AA"/>
    <w:rsid w:val="00E4536C"/>
    <w:rsid w:val="00E47277"/>
    <w:rsid w:val="00E501A0"/>
    <w:rsid w:val="00E5028D"/>
    <w:rsid w:val="00E50F53"/>
    <w:rsid w:val="00E514A9"/>
    <w:rsid w:val="00E51B15"/>
    <w:rsid w:val="00E528FC"/>
    <w:rsid w:val="00E532B2"/>
    <w:rsid w:val="00E55849"/>
    <w:rsid w:val="00E56660"/>
    <w:rsid w:val="00E57788"/>
    <w:rsid w:val="00E57D93"/>
    <w:rsid w:val="00E616C8"/>
    <w:rsid w:val="00E6203D"/>
    <w:rsid w:val="00E62359"/>
    <w:rsid w:val="00E62403"/>
    <w:rsid w:val="00E63525"/>
    <w:rsid w:val="00E63B92"/>
    <w:rsid w:val="00E64137"/>
    <w:rsid w:val="00E648C7"/>
    <w:rsid w:val="00E64ECC"/>
    <w:rsid w:val="00E66153"/>
    <w:rsid w:val="00E66611"/>
    <w:rsid w:val="00E67049"/>
    <w:rsid w:val="00E71B4B"/>
    <w:rsid w:val="00E74820"/>
    <w:rsid w:val="00E7485C"/>
    <w:rsid w:val="00E74D90"/>
    <w:rsid w:val="00E77536"/>
    <w:rsid w:val="00E77F86"/>
    <w:rsid w:val="00E817D9"/>
    <w:rsid w:val="00E81A0A"/>
    <w:rsid w:val="00E81CD4"/>
    <w:rsid w:val="00E82694"/>
    <w:rsid w:val="00E83AB1"/>
    <w:rsid w:val="00E85252"/>
    <w:rsid w:val="00E90B7D"/>
    <w:rsid w:val="00E95125"/>
    <w:rsid w:val="00E9527F"/>
    <w:rsid w:val="00E95C2B"/>
    <w:rsid w:val="00E95D08"/>
    <w:rsid w:val="00E96E42"/>
    <w:rsid w:val="00EA03F6"/>
    <w:rsid w:val="00EA06E8"/>
    <w:rsid w:val="00EA1AC8"/>
    <w:rsid w:val="00EA2876"/>
    <w:rsid w:val="00EA299E"/>
    <w:rsid w:val="00EA354A"/>
    <w:rsid w:val="00EA35BF"/>
    <w:rsid w:val="00EA4B02"/>
    <w:rsid w:val="00EA5976"/>
    <w:rsid w:val="00EA6628"/>
    <w:rsid w:val="00EA7673"/>
    <w:rsid w:val="00EB397E"/>
    <w:rsid w:val="00EB54B6"/>
    <w:rsid w:val="00EB6016"/>
    <w:rsid w:val="00EB6EBB"/>
    <w:rsid w:val="00EC0345"/>
    <w:rsid w:val="00EC167B"/>
    <w:rsid w:val="00EC25EC"/>
    <w:rsid w:val="00EC4564"/>
    <w:rsid w:val="00EC534A"/>
    <w:rsid w:val="00EC6B59"/>
    <w:rsid w:val="00ED0372"/>
    <w:rsid w:val="00ED0866"/>
    <w:rsid w:val="00ED0FC6"/>
    <w:rsid w:val="00ED1EFE"/>
    <w:rsid w:val="00ED3540"/>
    <w:rsid w:val="00ED361E"/>
    <w:rsid w:val="00ED365A"/>
    <w:rsid w:val="00ED3E70"/>
    <w:rsid w:val="00ED5BEB"/>
    <w:rsid w:val="00ED63BD"/>
    <w:rsid w:val="00ED67F9"/>
    <w:rsid w:val="00ED7445"/>
    <w:rsid w:val="00EE051F"/>
    <w:rsid w:val="00EE250A"/>
    <w:rsid w:val="00EE3171"/>
    <w:rsid w:val="00EE3FE8"/>
    <w:rsid w:val="00EE4601"/>
    <w:rsid w:val="00EE49D2"/>
    <w:rsid w:val="00EE5780"/>
    <w:rsid w:val="00EE677B"/>
    <w:rsid w:val="00EE7D69"/>
    <w:rsid w:val="00EF38BB"/>
    <w:rsid w:val="00EF51FD"/>
    <w:rsid w:val="00EF524C"/>
    <w:rsid w:val="00EF52DC"/>
    <w:rsid w:val="00EF55C7"/>
    <w:rsid w:val="00EF57EF"/>
    <w:rsid w:val="00EF5D42"/>
    <w:rsid w:val="00EF729C"/>
    <w:rsid w:val="00F00975"/>
    <w:rsid w:val="00F01446"/>
    <w:rsid w:val="00F02A4C"/>
    <w:rsid w:val="00F034A7"/>
    <w:rsid w:val="00F04B67"/>
    <w:rsid w:val="00F05BFE"/>
    <w:rsid w:val="00F05FFB"/>
    <w:rsid w:val="00F07448"/>
    <w:rsid w:val="00F10268"/>
    <w:rsid w:val="00F13EC9"/>
    <w:rsid w:val="00F1423E"/>
    <w:rsid w:val="00F15EDE"/>
    <w:rsid w:val="00F16DA3"/>
    <w:rsid w:val="00F21519"/>
    <w:rsid w:val="00F21F65"/>
    <w:rsid w:val="00F226B1"/>
    <w:rsid w:val="00F234FA"/>
    <w:rsid w:val="00F24E3F"/>
    <w:rsid w:val="00F26177"/>
    <w:rsid w:val="00F262A8"/>
    <w:rsid w:val="00F30884"/>
    <w:rsid w:val="00F310FF"/>
    <w:rsid w:val="00F313D1"/>
    <w:rsid w:val="00F32564"/>
    <w:rsid w:val="00F335DC"/>
    <w:rsid w:val="00F342B0"/>
    <w:rsid w:val="00F3456C"/>
    <w:rsid w:val="00F354CA"/>
    <w:rsid w:val="00F35EA8"/>
    <w:rsid w:val="00F369AF"/>
    <w:rsid w:val="00F37689"/>
    <w:rsid w:val="00F379EE"/>
    <w:rsid w:val="00F42E9D"/>
    <w:rsid w:val="00F43E3C"/>
    <w:rsid w:val="00F44935"/>
    <w:rsid w:val="00F44A2A"/>
    <w:rsid w:val="00F45F62"/>
    <w:rsid w:val="00F46BDB"/>
    <w:rsid w:val="00F470B1"/>
    <w:rsid w:val="00F514B8"/>
    <w:rsid w:val="00F52406"/>
    <w:rsid w:val="00F530E3"/>
    <w:rsid w:val="00F53643"/>
    <w:rsid w:val="00F54B75"/>
    <w:rsid w:val="00F573B2"/>
    <w:rsid w:val="00F57DF0"/>
    <w:rsid w:val="00F60190"/>
    <w:rsid w:val="00F614E7"/>
    <w:rsid w:val="00F61F11"/>
    <w:rsid w:val="00F6359F"/>
    <w:rsid w:val="00F638A3"/>
    <w:rsid w:val="00F641B7"/>
    <w:rsid w:val="00F65614"/>
    <w:rsid w:val="00F65ACB"/>
    <w:rsid w:val="00F65E89"/>
    <w:rsid w:val="00F664EB"/>
    <w:rsid w:val="00F673D9"/>
    <w:rsid w:val="00F67A63"/>
    <w:rsid w:val="00F67A8C"/>
    <w:rsid w:val="00F67B4A"/>
    <w:rsid w:val="00F7090E"/>
    <w:rsid w:val="00F7127F"/>
    <w:rsid w:val="00F7198C"/>
    <w:rsid w:val="00F71C9C"/>
    <w:rsid w:val="00F73F84"/>
    <w:rsid w:val="00F73FC9"/>
    <w:rsid w:val="00F75090"/>
    <w:rsid w:val="00F75CC4"/>
    <w:rsid w:val="00F77A22"/>
    <w:rsid w:val="00F8241E"/>
    <w:rsid w:val="00F84181"/>
    <w:rsid w:val="00F85B4A"/>
    <w:rsid w:val="00F862AD"/>
    <w:rsid w:val="00F8691C"/>
    <w:rsid w:val="00F9012F"/>
    <w:rsid w:val="00F901E0"/>
    <w:rsid w:val="00F90267"/>
    <w:rsid w:val="00F90A77"/>
    <w:rsid w:val="00F915D5"/>
    <w:rsid w:val="00F92444"/>
    <w:rsid w:val="00F92746"/>
    <w:rsid w:val="00F945F1"/>
    <w:rsid w:val="00F94923"/>
    <w:rsid w:val="00F95E49"/>
    <w:rsid w:val="00F9674E"/>
    <w:rsid w:val="00F97731"/>
    <w:rsid w:val="00FA08B2"/>
    <w:rsid w:val="00FA0A25"/>
    <w:rsid w:val="00FA2636"/>
    <w:rsid w:val="00FA26EF"/>
    <w:rsid w:val="00FA2E75"/>
    <w:rsid w:val="00FA3B83"/>
    <w:rsid w:val="00FA3F2F"/>
    <w:rsid w:val="00FA4355"/>
    <w:rsid w:val="00FA4A7E"/>
    <w:rsid w:val="00FA657C"/>
    <w:rsid w:val="00FA6626"/>
    <w:rsid w:val="00FB247A"/>
    <w:rsid w:val="00FB5483"/>
    <w:rsid w:val="00FB6D2A"/>
    <w:rsid w:val="00FC31CD"/>
    <w:rsid w:val="00FD093B"/>
    <w:rsid w:val="00FD09B4"/>
    <w:rsid w:val="00FD14DD"/>
    <w:rsid w:val="00FD23D2"/>
    <w:rsid w:val="00FD2CDD"/>
    <w:rsid w:val="00FD3717"/>
    <w:rsid w:val="00FD3E95"/>
    <w:rsid w:val="00FD408E"/>
    <w:rsid w:val="00FD564A"/>
    <w:rsid w:val="00FD5F46"/>
    <w:rsid w:val="00FD718D"/>
    <w:rsid w:val="00FD7213"/>
    <w:rsid w:val="00FE00A2"/>
    <w:rsid w:val="00FE09EC"/>
    <w:rsid w:val="00FE140B"/>
    <w:rsid w:val="00FE258E"/>
    <w:rsid w:val="00FE46D0"/>
    <w:rsid w:val="00FE5F5B"/>
    <w:rsid w:val="00FE7EFD"/>
    <w:rsid w:val="00FF29E3"/>
    <w:rsid w:val="00FF34EB"/>
    <w:rsid w:val="00FF4523"/>
    <w:rsid w:val="00FF70C8"/>
    <w:rsid w:val="00FF7B67"/>
    <w:rsid w:val="00FF7E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2E67D6"/>
  <w14:defaultImageDpi w14:val="32767"/>
  <w15:docId w15:val="{734EC5CA-766B-424A-8457-2CB932220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2209"/>
    <w:rPr>
      <w:rFonts w:ascii="Times New Roman" w:eastAsia="Times New Roman" w:hAnsi="Times New Roman" w:cs="Times New Roman"/>
    </w:rPr>
  </w:style>
  <w:style w:type="paragraph" w:styleId="Heading2">
    <w:name w:val="heading 2"/>
    <w:basedOn w:val="Normal"/>
    <w:link w:val="Heading2Char"/>
    <w:uiPriority w:val="9"/>
    <w:qFormat/>
    <w:rsid w:val="007B261C"/>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261C"/>
    <w:rPr>
      <w:rFonts w:ascii="Times New Roman" w:eastAsia="Times New Roman" w:hAnsi="Times New Roman" w:cs="Times New Roman"/>
      <w:b/>
      <w:bCs/>
      <w:sz w:val="36"/>
      <w:szCs w:val="36"/>
    </w:rPr>
  </w:style>
  <w:style w:type="paragraph" w:styleId="ListParagraph">
    <w:name w:val="List Paragraph"/>
    <w:basedOn w:val="Normal"/>
    <w:uiPriority w:val="34"/>
    <w:qFormat/>
    <w:rsid w:val="00136DAA"/>
    <w:pPr>
      <w:ind w:left="720"/>
      <w:contextualSpacing/>
    </w:pPr>
    <w:rPr>
      <w:rFonts w:asciiTheme="minorHAnsi" w:eastAsiaTheme="minorHAnsi" w:hAnsiTheme="minorHAnsi" w:cstheme="minorBidi"/>
    </w:rPr>
  </w:style>
  <w:style w:type="paragraph" w:customStyle="1" w:styleId="p1">
    <w:name w:val="p1"/>
    <w:basedOn w:val="Normal"/>
    <w:rsid w:val="00A32E08"/>
    <w:rPr>
      <w:rFonts w:ascii="Times" w:eastAsiaTheme="minorHAnsi" w:hAnsi="Times"/>
      <w:sz w:val="15"/>
      <w:szCs w:val="15"/>
    </w:rPr>
  </w:style>
  <w:style w:type="character" w:customStyle="1" w:styleId="apple-converted-space">
    <w:name w:val="apple-converted-space"/>
    <w:basedOn w:val="DefaultParagraphFont"/>
    <w:rsid w:val="00A32E08"/>
  </w:style>
  <w:style w:type="paragraph" w:styleId="NormalWeb">
    <w:name w:val="Normal (Web)"/>
    <w:basedOn w:val="Normal"/>
    <w:uiPriority w:val="99"/>
    <w:unhideWhenUsed/>
    <w:rsid w:val="00D21F10"/>
    <w:pPr>
      <w:spacing w:before="100" w:beforeAutospacing="1" w:after="100" w:afterAutospacing="1"/>
    </w:pPr>
    <w:rPr>
      <w:rFonts w:eastAsiaTheme="minorHAnsi"/>
    </w:rPr>
  </w:style>
  <w:style w:type="table" w:styleId="TableGrid">
    <w:name w:val="Table Grid"/>
    <w:basedOn w:val="TableNormal"/>
    <w:uiPriority w:val="59"/>
    <w:rsid w:val="00CD29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2989"/>
    <w:rPr>
      <w:sz w:val="16"/>
      <w:szCs w:val="16"/>
    </w:rPr>
  </w:style>
  <w:style w:type="paragraph" w:styleId="CommentText">
    <w:name w:val="annotation text"/>
    <w:basedOn w:val="Normal"/>
    <w:link w:val="CommentTextChar"/>
    <w:uiPriority w:val="99"/>
    <w:unhideWhenUsed/>
    <w:rsid w:val="00D12989"/>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12989"/>
    <w:rPr>
      <w:sz w:val="20"/>
      <w:szCs w:val="20"/>
    </w:rPr>
  </w:style>
  <w:style w:type="paragraph" w:styleId="CommentSubject">
    <w:name w:val="annotation subject"/>
    <w:basedOn w:val="CommentText"/>
    <w:next w:val="CommentText"/>
    <w:link w:val="CommentSubjectChar"/>
    <w:uiPriority w:val="99"/>
    <w:semiHidden/>
    <w:unhideWhenUsed/>
    <w:rsid w:val="00D12989"/>
    <w:rPr>
      <w:b/>
      <w:bCs/>
    </w:rPr>
  </w:style>
  <w:style w:type="character" w:customStyle="1" w:styleId="CommentSubjectChar">
    <w:name w:val="Comment Subject Char"/>
    <w:basedOn w:val="CommentTextChar"/>
    <w:link w:val="CommentSubject"/>
    <w:uiPriority w:val="99"/>
    <w:semiHidden/>
    <w:rsid w:val="00D12989"/>
    <w:rPr>
      <w:b/>
      <w:bCs/>
      <w:sz w:val="20"/>
      <w:szCs w:val="20"/>
    </w:rPr>
  </w:style>
  <w:style w:type="paragraph" w:styleId="BalloonText">
    <w:name w:val="Balloon Text"/>
    <w:basedOn w:val="Normal"/>
    <w:link w:val="BalloonTextChar"/>
    <w:uiPriority w:val="99"/>
    <w:semiHidden/>
    <w:unhideWhenUsed/>
    <w:rsid w:val="00D12989"/>
    <w:rPr>
      <w:rFonts w:eastAsiaTheme="minorHAnsi"/>
      <w:sz w:val="18"/>
      <w:szCs w:val="18"/>
    </w:rPr>
  </w:style>
  <w:style w:type="character" w:customStyle="1" w:styleId="BalloonTextChar">
    <w:name w:val="Balloon Text Char"/>
    <w:basedOn w:val="DefaultParagraphFont"/>
    <w:link w:val="BalloonText"/>
    <w:uiPriority w:val="99"/>
    <w:semiHidden/>
    <w:rsid w:val="00D12989"/>
    <w:rPr>
      <w:rFonts w:ascii="Times New Roman" w:hAnsi="Times New Roman" w:cs="Times New Roman"/>
      <w:sz w:val="18"/>
      <w:szCs w:val="18"/>
    </w:rPr>
  </w:style>
  <w:style w:type="paragraph" w:styleId="Footer">
    <w:name w:val="footer"/>
    <w:basedOn w:val="Normal"/>
    <w:link w:val="FooterChar"/>
    <w:uiPriority w:val="99"/>
    <w:unhideWhenUsed/>
    <w:rsid w:val="007037BB"/>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7037BB"/>
  </w:style>
  <w:style w:type="character" w:styleId="PageNumber">
    <w:name w:val="page number"/>
    <w:basedOn w:val="DefaultParagraphFont"/>
    <w:uiPriority w:val="99"/>
    <w:semiHidden/>
    <w:unhideWhenUsed/>
    <w:rsid w:val="007037BB"/>
  </w:style>
  <w:style w:type="character" w:styleId="LineNumber">
    <w:name w:val="line number"/>
    <w:basedOn w:val="DefaultParagraphFont"/>
    <w:uiPriority w:val="99"/>
    <w:semiHidden/>
    <w:unhideWhenUsed/>
    <w:rsid w:val="007037BB"/>
  </w:style>
  <w:style w:type="character" w:styleId="Hyperlink">
    <w:name w:val="Hyperlink"/>
    <w:basedOn w:val="DefaultParagraphFont"/>
    <w:uiPriority w:val="99"/>
    <w:unhideWhenUsed/>
    <w:rsid w:val="00B45A1B"/>
    <w:rPr>
      <w:color w:val="0563C1" w:themeColor="hyperlink"/>
      <w:u w:val="single"/>
    </w:rPr>
  </w:style>
  <w:style w:type="character" w:customStyle="1" w:styleId="UnresolvedMention1">
    <w:name w:val="Unresolved Mention1"/>
    <w:basedOn w:val="DefaultParagraphFont"/>
    <w:uiPriority w:val="99"/>
    <w:rsid w:val="00B45A1B"/>
    <w:rPr>
      <w:color w:val="808080"/>
      <w:shd w:val="clear" w:color="auto" w:fill="E6E6E6"/>
    </w:rPr>
  </w:style>
  <w:style w:type="character" w:styleId="Emphasis">
    <w:name w:val="Emphasis"/>
    <w:basedOn w:val="DefaultParagraphFont"/>
    <w:uiPriority w:val="20"/>
    <w:qFormat/>
    <w:rsid w:val="000D2ADB"/>
    <w:rPr>
      <w:i/>
      <w:iCs/>
    </w:rPr>
  </w:style>
  <w:style w:type="paragraph" w:styleId="Revision">
    <w:name w:val="Revision"/>
    <w:hidden/>
    <w:uiPriority w:val="99"/>
    <w:semiHidden/>
    <w:rsid w:val="000B665A"/>
  </w:style>
  <w:style w:type="character" w:styleId="PlaceholderText">
    <w:name w:val="Placeholder Text"/>
    <w:basedOn w:val="DefaultParagraphFont"/>
    <w:uiPriority w:val="99"/>
    <w:semiHidden/>
    <w:rsid w:val="002719E4"/>
    <w:rPr>
      <w:color w:val="808080"/>
    </w:rPr>
  </w:style>
  <w:style w:type="character" w:customStyle="1" w:styleId="UnresolvedMention2">
    <w:name w:val="Unresolved Mention2"/>
    <w:basedOn w:val="DefaultParagraphFont"/>
    <w:uiPriority w:val="99"/>
    <w:rsid w:val="00A32270"/>
    <w:rPr>
      <w:color w:val="605E5C"/>
      <w:shd w:val="clear" w:color="auto" w:fill="E1DFDD"/>
    </w:rPr>
  </w:style>
  <w:style w:type="paragraph" w:customStyle="1" w:styleId="EndNoteBibliographyTitle">
    <w:name w:val="EndNote Bibliography Title"/>
    <w:basedOn w:val="Normal"/>
    <w:link w:val="EndNoteBibliographyTitleChar"/>
    <w:rsid w:val="00D41DFB"/>
    <w:pPr>
      <w:jc w:val="center"/>
    </w:pPr>
  </w:style>
  <w:style w:type="character" w:customStyle="1" w:styleId="EndNoteBibliographyTitleChar">
    <w:name w:val="EndNote Bibliography Title Char"/>
    <w:basedOn w:val="DefaultParagraphFont"/>
    <w:link w:val="EndNoteBibliographyTitle"/>
    <w:rsid w:val="00D41DFB"/>
    <w:rPr>
      <w:rFonts w:ascii="Times New Roman" w:eastAsia="Times New Roman" w:hAnsi="Times New Roman" w:cs="Times New Roman"/>
    </w:rPr>
  </w:style>
  <w:style w:type="paragraph" w:customStyle="1" w:styleId="EndNoteBibliography">
    <w:name w:val="EndNote Bibliography"/>
    <w:basedOn w:val="Normal"/>
    <w:link w:val="EndNoteBibliographyChar"/>
    <w:rsid w:val="00D41DFB"/>
    <w:pPr>
      <w:spacing w:line="360" w:lineRule="auto"/>
    </w:pPr>
  </w:style>
  <w:style w:type="character" w:customStyle="1" w:styleId="EndNoteBibliographyChar">
    <w:name w:val="EndNote Bibliography Char"/>
    <w:basedOn w:val="DefaultParagraphFont"/>
    <w:link w:val="EndNoteBibliography"/>
    <w:rsid w:val="00D41DFB"/>
    <w:rPr>
      <w:rFonts w:ascii="Times New Roman" w:eastAsia="Times New Roman" w:hAnsi="Times New Roman" w:cs="Times New Roman"/>
    </w:rPr>
  </w:style>
  <w:style w:type="character" w:styleId="Strong">
    <w:name w:val="Strong"/>
    <w:basedOn w:val="DefaultParagraphFont"/>
    <w:uiPriority w:val="22"/>
    <w:qFormat/>
    <w:rsid w:val="00617DAB"/>
    <w:rPr>
      <w:b/>
      <w:bCs/>
      <w:sz w:val="24"/>
      <w:szCs w:val="24"/>
    </w:rPr>
  </w:style>
  <w:style w:type="table" w:customStyle="1" w:styleId="GridTable1Light-Accent21">
    <w:name w:val="Grid Table 1 Light - Accent 21"/>
    <w:basedOn w:val="TableNormal"/>
    <w:uiPriority w:val="46"/>
    <w:rsid w:val="0075577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75577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
    <w:name w:val="Plain Table 11"/>
    <w:basedOn w:val="TableNormal"/>
    <w:uiPriority w:val="41"/>
    <w:rsid w:val="00AB78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7E1018"/>
    <w:pPr>
      <w:tabs>
        <w:tab w:val="center" w:pos="4680"/>
        <w:tab w:val="right" w:pos="9360"/>
      </w:tabs>
    </w:pPr>
  </w:style>
  <w:style w:type="character" w:customStyle="1" w:styleId="HeaderChar">
    <w:name w:val="Header Char"/>
    <w:basedOn w:val="DefaultParagraphFont"/>
    <w:link w:val="Header"/>
    <w:uiPriority w:val="99"/>
    <w:rsid w:val="007E1018"/>
    <w:rPr>
      <w:rFonts w:ascii="Times New Roman" w:eastAsia="Times New Roman" w:hAnsi="Times New Roman" w:cs="Times New Roman"/>
    </w:rPr>
  </w:style>
  <w:style w:type="character" w:customStyle="1" w:styleId="UnresolvedMention3">
    <w:name w:val="Unresolved Mention3"/>
    <w:basedOn w:val="DefaultParagraphFont"/>
    <w:uiPriority w:val="99"/>
    <w:semiHidden/>
    <w:unhideWhenUsed/>
    <w:rsid w:val="00414E02"/>
    <w:rPr>
      <w:color w:val="605E5C"/>
      <w:shd w:val="clear" w:color="auto" w:fill="E1DFDD"/>
    </w:rPr>
  </w:style>
  <w:style w:type="table" w:customStyle="1" w:styleId="GridTable1Light-Accent51">
    <w:name w:val="Grid Table 1 Light - Accent 51"/>
    <w:basedOn w:val="TableNormal"/>
    <w:uiPriority w:val="46"/>
    <w:rsid w:val="005C5B3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5C5B3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Default">
    <w:name w:val="Default"/>
    <w:rsid w:val="00AA2062"/>
    <w:pPr>
      <w:autoSpaceDE w:val="0"/>
      <w:autoSpaceDN w:val="0"/>
      <w:adjustRightInd w:val="0"/>
    </w:pPr>
    <w:rPr>
      <w:rFonts w:ascii="Lucida Grande" w:hAnsi="Lucida Grande" w:cs="Lucida Grande"/>
      <w:color w:val="000000"/>
    </w:rPr>
  </w:style>
  <w:style w:type="character" w:customStyle="1" w:styleId="A3">
    <w:name w:val="A3"/>
    <w:uiPriority w:val="99"/>
    <w:rsid w:val="00AA2062"/>
    <w:rPr>
      <w:rFonts w:cs="Lucida Grande"/>
      <w:color w:val="211D1E"/>
      <w:sz w:val="20"/>
      <w:szCs w:val="20"/>
    </w:rPr>
  </w:style>
  <w:style w:type="character" w:styleId="UnresolvedMention">
    <w:name w:val="Unresolved Mention"/>
    <w:basedOn w:val="DefaultParagraphFont"/>
    <w:uiPriority w:val="99"/>
    <w:semiHidden/>
    <w:unhideWhenUsed/>
    <w:rsid w:val="00B96EAB"/>
    <w:rPr>
      <w:color w:val="605E5C"/>
      <w:shd w:val="clear" w:color="auto" w:fill="E1DFDD"/>
    </w:rPr>
  </w:style>
  <w:style w:type="character" w:styleId="FollowedHyperlink">
    <w:name w:val="FollowedHyperlink"/>
    <w:basedOn w:val="DefaultParagraphFont"/>
    <w:uiPriority w:val="99"/>
    <w:semiHidden/>
    <w:unhideWhenUsed/>
    <w:rsid w:val="00EF5D42"/>
    <w:rPr>
      <w:color w:val="954F72" w:themeColor="followedHyperlink"/>
      <w:u w:val="single"/>
    </w:rPr>
  </w:style>
  <w:style w:type="character" w:customStyle="1" w:styleId="spelle">
    <w:name w:val="spelle"/>
    <w:basedOn w:val="DefaultParagraphFont"/>
    <w:rsid w:val="00016D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38617">
      <w:bodyDiv w:val="1"/>
      <w:marLeft w:val="0"/>
      <w:marRight w:val="0"/>
      <w:marTop w:val="0"/>
      <w:marBottom w:val="0"/>
      <w:divBdr>
        <w:top w:val="none" w:sz="0" w:space="0" w:color="auto"/>
        <w:left w:val="none" w:sz="0" w:space="0" w:color="auto"/>
        <w:bottom w:val="none" w:sz="0" w:space="0" w:color="auto"/>
        <w:right w:val="none" w:sz="0" w:space="0" w:color="auto"/>
      </w:divBdr>
    </w:div>
    <w:div w:id="57175003">
      <w:bodyDiv w:val="1"/>
      <w:marLeft w:val="0"/>
      <w:marRight w:val="0"/>
      <w:marTop w:val="0"/>
      <w:marBottom w:val="0"/>
      <w:divBdr>
        <w:top w:val="none" w:sz="0" w:space="0" w:color="auto"/>
        <w:left w:val="none" w:sz="0" w:space="0" w:color="auto"/>
        <w:bottom w:val="none" w:sz="0" w:space="0" w:color="auto"/>
        <w:right w:val="none" w:sz="0" w:space="0" w:color="auto"/>
      </w:divBdr>
    </w:div>
    <w:div w:id="98259807">
      <w:bodyDiv w:val="1"/>
      <w:marLeft w:val="0"/>
      <w:marRight w:val="0"/>
      <w:marTop w:val="0"/>
      <w:marBottom w:val="0"/>
      <w:divBdr>
        <w:top w:val="none" w:sz="0" w:space="0" w:color="auto"/>
        <w:left w:val="none" w:sz="0" w:space="0" w:color="auto"/>
        <w:bottom w:val="none" w:sz="0" w:space="0" w:color="auto"/>
        <w:right w:val="none" w:sz="0" w:space="0" w:color="auto"/>
      </w:divBdr>
    </w:div>
    <w:div w:id="120998145">
      <w:bodyDiv w:val="1"/>
      <w:marLeft w:val="0"/>
      <w:marRight w:val="0"/>
      <w:marTop w:val="0"/>
      <w:marBottom w:val="0"/>
      <w:divBdr>
        <w:top w:val="none" w:sz="0" w:space="0" w:color="auto"/>
        <w:left w:val="none" w:sz="0" w:space="0" w:color="auto"/>
        <w:bottom w:val="none" w:sz="0" w:space="0" w:color="auto"/>
        <w:right w:val="none" w:sz="0" w:space="0" w:color="auto"/>
      </w:divBdr>
    </w:div>
    <w:div w:id="191386581">
      <w:bodyDiv w:val="1"/>
      <w:marLeft w:val="0"/>
      <w:marRight w:val="0"/>
      <w:marTop w:val="0"/>
      <w:marBottom w:val="0"/>
      <w:divBdr>
        <w:top w:val="none" w:sz="0" w:space="0" w:color="auto"/>
        <w:left w:val="none" w:sz="0" w:space="0" w:color="auto"/>
        <w:bottom w:val="none" w:sz="0" w:space="0" w:color="auto"/>
        <w:right w:val="none" w:sz="0" w:space="0" w:color="auto"/>
      </w:divBdr>
      <w:divsChild>
        <w:div w:id="1903297363">
          <w:marLeft w:val="0"/>
          <w:marRight w:val="0"/>
          <w:marTop w:val="0"/>
          <w:marBottom w:val="0"/>
          <w:divBdr>
            <w:top w:val="none" w:sz="0" w:space="0" w:color="auto"/>
            <w:left w:val="none" w:sz="0" w:space="0" w:color="auto"/>
            <w:bottom w:val="none" w:sz="0" w:space="0" w:color="auto"/>
            <w:right w:val="none" w:sz="0" w:space="0" w:color="auto"/>
          </w:divBdr>
          <w:divsChild>
            <w:div w:id="278726656">
              <w:marLeft w:val="0"/>
              <w:marRight w:val="0"/>
              <w:marTop w:val="0"/>
              <w:marBottom w:val="0"/>
              <w:divBdr>
                <w:top w:val="none" w:sz="0" w:space="0" w:color="auto"/>
                <w:left w:val="none" w:sz="0" w:space="0" w:color="auto"/>
                <w:bottom w:val="none" w:sz="0" w:space="0" w:color="auto"/>
                <w:right w:val="none" w:sz="0" w:space="0" w:color="auto"/>
              </w:divBdr>
              <w:divsChild>
                <w:div w:id="9679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969965">
      <w:bodyDiv w:val="1"/>
      <w:marLeft w:val="0"/>
      <w:marRight w:val="0"/>
      <w:marTop w:val="0"/>
      <w:marBottom w:val="0"/>
      <w:divBdr>
        <w:top w:val="none" w:sz="0" w:space="0" w:color="auto"/>
        <w:left w:val="none" w:sz="0" w:space="0" w:color="auto"/>
        <w:bottom w:val="none" w:sz="0" w:space="0" w:color="auto"/>
        <w:right w:val="none" w:sz="0" w:space="0" w:color="auto"/>
      </w:divBdr>
      <w:divsChild>
        <w:div w:id="707486420">
          <w:marLeft w:val="0"/>
          <w:marRight w:val="0"/>
          <w:marTop w:val="0"/>
          <w:marBottom w:val="0"/>
          <w:divBdr>
            <w:top w:val="none" w:sz="0" w:space="0" w:color="auto"/>
            <w:left w:val="none" w:sz="0" w:space="0" w:color="auto"/>
            <w:bottom w:val="none" w:sz="0" w:space="0" w:color="auto"/>
            <w:right w:val="none" w:sz="0" w:space="0" w:color="auto"/>
          </w:divBdr>
          <w:divsChild>
            <w:div w:id="1130631494">
              <w:marLeft w:val="0"/>
              <w:marRight w:val="0"/>
              <w:marTop w:val="0"/>
              <w:marBottom w:val="0"/>
              <w:divBdr>
                <w:top w:val="none" w:sz="0" w:space="0" w:color="auto"/>
                <w:left w:val="none" w:sz="0" w:space="0" w:color="auto"/>
                <w:bottom w:val="none" w:sz="0" w:space="0" w:color="auto"/>
                <w:right w:val="none" w:sz="0" w:space="0" w:color="auto"/>
              </w:divBdr>
              <w:divsChild>
                <w:div w:id="17175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736">
      <w:bodyDiv w:val="1"/>
      <w:marLeft w:val="0"/>
      <w:marRight w:val="0"/>
      <w:marTop w:val="0"/>
      <w:marBottom w:val="0"/>
      <w:divBdr>
        <w:top w:val="none" w:sz="0" w:space="0" w:color="auto"/>
        <w:left w:val="none" w:sz="0" w:space="0" w:color="auto"/>
        <w:bottom w:val="none" w:sz="0" w:space="0" w:color="auto"/>
        <w:right w:val="none" w:sz="0" w:space="0" w:color="auto"/>
      </w:divBdr>
    </w:div>
    <w:div w:id="395586892">
      <w:bodyDiv w:val="1"/>
      <w:marLeft w:val="0"/>
      <w:marRight w:val="0"/>
      <w:marTop w:val="0"/>
      <w:marBottom w:val="0"/>
      <w:divBdr>
        <w:top w:val="none" w:sz="0" w:space="0" w:color="auto"/>
        <w:left w:val="none" w:sz="0" w:space="0" w:color="auto"/>
        <w:bottom w:val="none" w:sz="0" w:space="0" w:color="auto"/>
        <w:right w:val="none" w:sz="0" w:space="0" w:color="auto"/>
      </w:divBdr>
    </w:div>
    <w:div w:id="406152900">
      <w:bodyDiv w:val="1"/>
      <w:marLeft w:val="0"/>
      <w:marRight w:val="0"/>
      <w:marTop w:val="0"/>
      <w:marBottom w:val="0"/>
      <w:divBdr>
        <w:top w:val="none" w:sz="0" w:space="0" w:color="auto"/>
        <w:left w:val="none" w:sz="0" w:space="0" w:color="auto"/>
        <w:bottom w:val="none" w:sz="0" w:space="0" w:color="auto"/>
        <w:right w:val="none" w:sz="0" w:space="0" w:color="auto"/>
      </w:divBdr>
    </w:div>
    <w:div w:id="443426575">
      <w:bodyDiv w:val="1"/>
      <w:marLeft w:val="0"/>
      <w:marRight w:val="0"/>
      <w:marTop w:val="0"/>
      <w:marBottom w:val="0"/>
      <w:divBdr>
        <w:top w:val="none" w:sz="0" w:space="0" w:color="auto"/>
        <w:left w:val="none" w:sz="0" w:space="0" w:color="auto"/>
        <w:bottom w:val="none" w:sz="0" w:space="0" w:color="auto"/>
        <w:right w:val="none" w:sz="0" w:space="0" w:color="auto"/>
      </w:divBdr>
    </w:div>
    <w:div w:id="479542024">
      <w:bodyDiv w:val="1"/>
      <w:marLeft w:val="0"/>
      <w:marRight w:val="0"/>
      <w:marTop w:val="0"/>
      <w:marBottom w:val="0"/>
      <w:divBdr>
        <w:top w:val="none" w:sz="0" w:space="0" w:color="auto"/>
        <w:left w:val="none" w:sz="0" w:space="0" w:color="auto"/>
        <w:bottom w:val="none" w:sz="0" w:space="0" w:color="auto"/>
        <w:right w:val="none" w:sz="0" w:space="0" w:color="auto"/>
      </w:divBdr>
    </w:div>
    <w:div w:id="484593632">
      <w:bodyDiv w:val="1"/>
      <w:marLeft w:val="0"/>
      <w:marRight w:val="0"/>
      <w:marTop w:val="0"/>
      <w:marBottom w:val="0"/>
      <w:divBdr>
        <w:top w:val="none" w:sz="0" w:space="0" w:color="auto"/>
        <w:left w:val="none" w:sz="0" w:space="0" w:color="auto"/>
        <w:bottom w:val="none" w:sz="0" w:space="0" w:color="auto"/>
        <w:right w:val="none" w:sz="0" w:space="0" w:color="auto"/>
      </w:divBdr>
    </w:div>
    <w:div w:id="548490738">
      <w:bodyDiv w:val="1"/>
      <w:marLeft w:val="0"/>
      <w:marRight w:val="0"/>
      <w:marTop w:val="0"/>
      <w:marBottom w:val="0"/>
      <w:divBdr>
        <w:top w:val="none" w:sz="0" w:space="0" w:color="auto"/>
        <w:left w:val="none" w:sz="0" w:space="0" w:color="auto"/>
        <w:bottom w:val="none" w:sz="0" w:space="0" w:color="auto"/>
        <w:right w:val="none" w:sz="0" w:space="0" w:color="auto"/>
      </w:divBdr>
    </w:div>
    <w:div w:id="556629973">
      <w:bodyDiv w:val="1"/>
      <w:marLeft w:val="0"/>
      <w:marRight w:val="0"/>
      <w:marTop w:val="0"/>
      <w:marBottom w:val="0"/>
      <w:divBdr>
        <w:top w:val="none" w:sz="0" w:space="0" w:color="auto"/>
        <w:left w:val="none" w:sz="0" w:space="0" w:color="auto"/>
        <w:bottom w:val="none" w:sz="0" w:space="0" w:color="auto"/>
        <w:right w:val="none" w:sz="0" w:space="0" w:color="auto"/>
      </w:divBdr>
    </w:div>
    <w:div w:id="589196326">
      <w:bodyDiv w:val="1"/>
      <w:marLeft w:val="0"/>
      <w:marRight w:val="0"/>
      <w:marTop w:val="0"/>
      <w:marBottom w:val="0"/>
      <w:divBdr>
        <w:top w:val="none" w:sz="0" w:space="0" w:color="auto"/>
        <w:left w:val="none" w:sz="0" w:space="0" w:color="auto"/>
        <w:bottom w:val="none" w:sz="0" w:space="0" w:color="auto"/>
        <w:right w:val="none" w:sz="0" w:space="0" w:color="auto"/>
      </w:divBdr>
    </w:div>
    <w:div w:id="616135126">
      <w:bodyDiv w:val="1"/>
      <w:marLeft w:val="0"/>
      <w:marRight w:val="0"/>
      <w:marTop w:val="0"/>
      <w:marBottom w:val="0"/>
      <w:divBdr>
        <w:top w:val="none" w:sz="0" w:space="0" w:color="auto"/>
        <w:left w:val="none" w:sz="0" w:space="0" w:color="auto"/>
        <w:bottom w:val="none" w:sz="0" w:space="0" w:color="auto"/>
        <w:right w:val="none" w:sz="0" w:space="0" w:color="auto"/>
      </w:divBdr>
    </w:div>
    <w:div w:id="625507337">
      <w:bodyDiv w:val="1"/>
      <w:marLeft w:val="0"/>
      <w:marRight w:val="0"/>
      <w:marTop w:val="0"/>
      <w:marBottom w:val="0"/>
      <w:divBdr>
        <w:top w:val="none" w:sz="0" w:space="0" w:color="auto"/>
        <w:left w:val="none" w:sz="0" w:space="0" w:color="auto"/>
        <w:bottom w:val="none" w:sz="0" w:space="0" w:color="auto"/>
        <w:right w:val="none" w:sz="0" w:space="0" w:color="auto"/>
      </w:divBdr>
    </w:div>
    <w:div w:id="792331090">
      <w:bodyDiv w:val="1"/>
      <w:marLeft w:val="0"/>
      <w:marRight w:val="0"/>
      <w:marTop w:val="0"/>
      <w:marBottom w:val="0"/>
      <w:divBdr>
        <w:top w:val="none" w:sz="0" w:space="0" w:color="auto"/>
        <w:left w:val="none" w:sz="0" w:space="0" w:color="auto"/>
        <w:bottom w:val="none" w:sz="0" w:space="0" w:color="auto"/>
        <w:right w:val="none" w:sz="0" w:space="0" w:color="auto"/>
      </w:divBdr>
    </w:div>
    <w:div w:id="808785995">
      <w:bodyDiv w:val="1"/>
      <w:marLeft w:val="0"/>
      <w:marRight w:val="0"/>
      <w:marTop w:val="0"/>
      <w:marBottom w:val="0"/>
      <w:divBdr>
        <w:top w:val="none" w:sz="0" w:space="0" w:color="auto"/>
        <w:left w:val="none" w:sz="0" w:space="0" w:color="auto"/>
        <w:bottom w:val="none" w:sz="0" w:space="0" w:color="auto"/>
        <w:right w:val="none" w:sz="0" w:space="0" w:color="auto"/>
      </w:divBdr>
    </w:div>
    <w:div w:id="812720412">
      <w:bodyDiv w:val="1"/>
      <w:marLeft w:val="0"/>
      <w:marRight w:val="0"/>
      <w:marTop w:val="0"/>
      <w:marBottom w:val="0"/>
      <w:divBdr>
        <w:top w:val="none" w:sz="0" w:space="0" w:color="auto"/>
        <w:left w:val="none" w:sz="0" w:space="0" w:color="auto"/>
        <w:bottom w:val="none" w:sz="0" w:space="0" w:color="auto"/>
        <w:right w:val="none" w:sz="0" w:space="0" w:color="auto"/>
      </w:divBdr>
    </w:div>
    <w:div w:id="815075476">
      <w:bodyDiv w:val="1"/>
      <w:marLeft w:val="0"/>
      <w:marRight w:val="0"/>
      <w:marTop w:val="0"/>
      <w:marBottom w:val="0"/>
      <w:divBdr>
        <w:top w:val="none" w:sz="0" w:space="0" w:color="auto"/>
        <w:left w:val="none" w:sz="0" w:space="0" w:color="auto"/>
        <w:bottom w:val="none" w:sz="0" w:space="0" w:color="auto"/>
        <w:right w:val="none" w:sz="0" w:space="0" w:color="auto"/>
      </w:divBdr>
    </w:div>
    <w:div w:id="824664955">
      <w:bodyDiv w:val="1"/>
      <w:marLeft w:val="0"/>
      <w:marRight w:val="0"/>
      <w:marTop w:val="0"/>
      <w:marBottom w:val="0"/>
      <w:divBdr>
        <w:top w:val="none" w:sz="0" w:space="0" w:color="auto"/>
        <w:left w:val="none" w:sz="0" w:space="0" w:color="auto"/>
        <w:bottom w:val="none" w:sz="0" w:space="0" w:color="auto"/>
        <w:right w:val="none" w:sz="0" w:space="0" w:color="auto"/>
      </w:divBdr>
    </w:div>
    <w:div w:id="831213428">
      <w:bodyDiv w:val="1"/>
      <w:marLeft w:val="0"/>
      <w:marRight w:val="0"/>
      <w:marTop w:val="0"/>
      <w:marBottom w:val="0"/>
      <w:divBdr>
        <w:top w:val="none" w:sz="0" w:space="0" w:color="auto"/>
        <w:left w:val="none" w:sz="0" w:space="0" w:color="auto"/>
        <w:bottom w:val="none" w:sz="0" w:space="0" w:color="auto"/>
        <w:right w:val="none" w:sz="0" w:space="0" w:color="auto"/>
      </w:divBdr>
      <w:divsChild>
        <w:div w:id="9930715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4508845">
              <w:marLeft w:val="0"/>
              <w:marRight w:val="0"/>
              <w:marTop w:val="0"/>
              <w:marBottom w:val="0"/>
              <w:divBdr>
                <w:top w:val="none" w:sz="0" w:space="0" w:color="auto"/>
                <w:left w:val="none" w:sz="0" w:space="0" w:color="auto"/>
                <w:bottom w:val="none" w:sz="0" w:space="0" w:color="auto"/>
                <w:right w:val="none" w:sz="0" w:space="0" w:color="auto"/>
              </w:divBdr>
              <w:divsChild>
                <w:div w:id="12913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04990">
      <w:bodyDiv w:val="1"/>
      <w:marLeft w:val="0"/>
      <w:marRight w:val="0"/>
      <w:marTop w:val="0"/>
      <w:marBottom w:val="0"/>
      <w:divBdr>
        <w:top w:val="none" w:sz="0" w:space="0" w:color="auto"/>
        <w:left w:val="none" w:sz="0" w:space="0" w:color="auto"/>
        <w:bottom w:val="none" w:sz="0" w:space="0" w:color="auto"/>
        <w:right w:val="none" w:sz="0" w:space="0" w:color="auto"/>
      </w:divBdr>
      <w:divsChild>
        <w:div w:id="2105687789">
          <w:marLeft w:val="0"/>
          <w:marRight w:val="0"/>
          <w:marTop w:val="0"/>
          <w:marBottom w:val="0"/>
          <w:divBdr>
            <w:top w:val="none" w:sz="0" w:space="0" w:color="auto"/>
            <w:left w:val="none" w:sz="0" w:space="0" w:color="auto"/>
            <w:bottom w:val="none" w:sz="0" w:space="0" w:color="auto"/>
            <w:right w:val="none" w:sz="0" w:space="0" w:color="auto"/>
          </w:divBdr>
          <w:divsChild>
            <w:div w:id="1319766570">
              <w:marLeft w:val="0"/>
              <w:marRight w:val="0"/>
              <w:marTop w:val="0"/>
              <w:marBottom w:val="0"/>
              <w:divBdr>
                <w:top w:val="none" w:sz="0" w:space="0" w:color="auto"/>
                <w:left w:val="none" w:sz="0" w:space="0" w:color="auto"/>
                <w:bottom w:val="none" w:sz="0" w:space="0" w:color="auto"/>
                <w:right w:val="none" w:sz="0" w:space="0" w:color="auto"/>
              </w:divBdr>
              <w:divsChild>
                <w:div w:id="11440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2127">
      <w:bodyDiv w:val="1"/>
      <w:marLeft w:val="0"/>
      <w:marRight w:val="0"/>
      <w:marTop w:val="0"/>
      <w:marBottom w:val="0"/>
      <w:divBdr>
        <w:top w:val="none" w:sz="0" w:space="0" w:color="auto"/>
        <w:left w:val="none" w:sz="0" w:space="0" w:color="auto"/>
        <w:bottom w:val="none" w:sz="0" w:space="0" w:color="auto"/>
        <w:right w:val="none" w:sz="0" w:space="0" w:color="auto"/>
      </w:divBdr>
    </w:div>
    <w:div w:id="917397610">
      <w:bodyDiv w:val="1"/>
      <w:marLeft w:val="0"/>
      <w:marRight w:val="0"/>
      <w:marTop w:val="0"/>
      <w:marBottom w:val="0"/>
      <w:divBdr>
        <w:top w:val="none" w:sz="0" w:space="0" w:color="auto"/>
        <w:left w:val="none" w:sz="0" w:space="0" w:color="auto"/>
        <w:bottom w:val="none" w:sz="0" w:space="0" w:color="auto"/>
        <w:right w:val="none" w:sz="0" w:space="0" w:color="auto"/>
      </w:divBdr>
      <w:divsChild>
        <w:div w:id="2086684238">
          <w:marLeft w:val="0"/>
          <w:marRight w:val="0"/>
          <w:marTop w:val="0"/>
          <w:marBottom w:val="0"/>
          <w:divBdr>
            <w:top w:val="none" w:sz="0" w:space="0" w:color="auto"/>
            <w:left w:val="none" w:sz="0" w:space="0" w:color="auto"/>
            <w:bottom w:val="none" w:sz="0" w:space="0" w:color="auto"/>
            <w:right w:val="none" w:sz="0" w:space="0" w:color="auto"/>
          </w:divBdr>
          <w:divsChild>
            <w:div w:id="498889302">
              <w:marLeft w:val="0"/>
              <w:marRight w:val="0"/>
              <w:marTop w:val="0"/>
              <w:marBottom w:val="0"/>
              <w:divBdr>
                <w:top w:val="none" w:sz="0" w:space="0" w:color="auto"/>
                <w:left w:val="none" w:sz="0" w:space="0" w:color="auto"/>
                <w:bottom w:val="none" w:sz="0" w:space="0" w:color="auto"/>
                <w:right w:val="none" w:sz="0" w:space="0" w:color="auto"/>
              </w:divBdr>
              <w:divsChild>
                <w:div w:id="10645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7569">
      <w:bodyDiv w:val="1"/>
      <w:marLeft w:val="0"/>
      <w:marRight w:val="0"/>
      <w:marTop w:val="0"/>
      <w:marBottom w:val="0"/>
      <w:divBdr>
        <w:top w:val="none" w:sz="0" w:space="0" w:color="auto"/>
        <w:left w:val="none" w:sz="0" w:space="0" w:color="auto"/>
        <w:bottom w:val="none" w:sz="0" w:space="0" w:color="auto"/>
        <w:right w:val="none" w:sz="0" w:space="0" w:color="auto"/>
      </w:divBdr>
      <w:divsChild>
        <w:div w:id="530722706">
          <w:marLeft w:val="0"/>
          <w:marRight w:val="0"/>
          <w:marTop w:val="0"/>
          <w:marBottom w:val="0"/>
          <w:divBdr>
            <w:top w:val="none" w:sz="0" w:space="0" w:color="auto"/>
            <w:left w:val="none" w:sz="0" w:space="0" w:color="auto"/>
            <w:bottom w:val="none" w:sz="0" w:space="0" w:color="auto"/>
            <w:right w:val="none" w:sz="0" w:space="0" w:color="auto"/>
          </w:divBdr>
          <w:divsChild>
            <w:div w:id="1328944801">
              <w:marLeft w:val="0"/>
              <w:marRight w:val="0"/>
              <w:marTop w:val="0"/>
              <w:marBottom w:val="0"/>
              <w:divBdr>
                <w:top w:val="none" w:sz="0" w:space="0" w:color="auto"/>
                <w:left w:val="none" w:sz="0" w:space="0" w:color="auto"/>
                <w:bottom w:val="none" w:sz="0" w:space="0" w:color="auto"/>
                <w:right w:val="none" w:sz="0" w:space="0" w:color="auto"/>
              </w:divBdr>
              <w:divsChild>
                <w:div w:id="397946582">
                  <w:marLeft w:val="0"/>
                  <w:marRight w:val="0"/>
                  <w:marTop w:val="0"/>
                  <w:marBottom w:val="0"/>
                  <w:divBdr>
                    <w:top w:val="none" w:sz="0" w:space="0" w:color="auto"/>
                    <w:left w:val="none" w:sz="0" w:space="0" w:color="auto"/>
                    <w:bottom w:val="none" w:sz="0" w:space="0" w:color="auto"/>
                    <w:right w:val="none" w:sz="0" w:space="0" w:color="auto"/>
                  </w:divBdr>
                </w:div>
              </w:divsChild>
            </w:div>
            <w:div w:id="1740788565">
              <w:marLeft w:val="0"/>
              <w:marRight w:val="0"/>
              <w:marTop w:val="0"/>
              <w:marBottom w:val="0"/>
              <w:divBdr>
                <w:top w:val="none" w:sz="0" w:space="0" w:color="auto"/>
                <w:left w:val="none" w:sz="0" w:space="0" w:color="auto"/>
                <w:bottom w:val="none" w:sz="0" w:space="0" w:color="auto"/>
                <w:right w:val="none" w:sz="0" w:space="0" w:color="auto"/>
              </w:divBdr>
              <w:divsChild>
                <w:div w:id="1035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1755">
          <w:marLeft w:val="0"/>
          <w:marRight w:val="0"/>
          <w:marTop w:val="0"/>
          <w:marBottom w:val="0"/>
          <w:divBdr>
            <w:top w:val="none" w:sz="0" w:space="0" w:color="auto"/>
            <w:left w:val="none" w:sz="0" w:space="0" w:color="auto"/>
            <w:bottom w:val="none" w:sz="0" w:space="0" w:color="auto"/>
            <w:right w:val="none" w:sz="0" w:space="0" w:color="auto"/>
          </w:divBdr>
          <w:divsChild>
            <w:div w:id="1748067967">
              <w:marLeft w:val="0"/>
              <w:marRight w:val="0"/>
              <w:marTop w:val="0"/>
              <w:marBottom w:val="0"/>
              <w:divBdr>
                <w:top w:val="none" w:sz="0" w:space="0" w:color="auto"/>
                <w:left w:val="none" w:sz="0" w:space="0" w:color="auto"/>
                <w:bottom w:val="none" w:sz="0" w:space="0" w:color="auto"/>
                <w:right w:val="none" w:sz="0" w:space="0" w:color="auto"/>
              </w:divBdr>
              <w:divsChild>
                <w:div w:id="3714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336789">
      <w:bodyDiv w:val="1"/>
      <w:marLeft w:val="0"/>
      <w:marRight w:val="0"/>
      <w:marTop w:val="0"/>
      <w:marBottom w:val="0"/>
      <w:divBdr>
        <w:top w:val="none" w:sz="0" w:space="0" w:color="auto"/>
        <w:left w:val="none" w:sz="0" w:space="0" w:color="auto"/>
        <w:bottom w:val="none" w:sz="0" w:space="0" w:color="auto"/>
        <w:right w:val="none" w:sz="0" w:space="0" w:color="auto"/>
      </w:divBdr>
    </w:div>
    <w:div w:id="1022826061">
      <w:bodyDiv w:val="1"/>
      <w:marLeft w:val="0"/>
      <w:marRight w:val="0"/>
      <w:marTop w:val="0"/>
      <w:marBottom w:val="0"/>
      <w:divBdr>
        <w:top w:val="none" w:sz="0" w:space="0" w:color="auto"/>
        <w:left w:val="none" w:sz="0" w:space="0" w:color="auto"/>
        <w:bottom w:val="none" w:sz="0" w:space="0" w:color="auto"/>
        <w:right w:val="none" w:sz="0" w:space="0" w:color="auto"/>
      </w:divBdr>
    </w:div>
    <w:div w:id="1058477889">
      <w:bodyDiv w:val="1"/>
      <w:marLeft w:val="0"/>
      <w:marRight w:val="0"/>
      <w:marTop w:val="0"/>
      <w:marBottom w:val="0"/>
      <w:divBdr>
        <w:top w:val="none" w:sz="0" w:space="0" w:color="auto"/>
        <w:left w:val="none" w:sz="0" w:space="0" w:color="auto"/>
        <w:bottom w:val="none" w:sz="0" w:space="0" w:color="auto"/>
        <w:right w:val="none" w:sz="0" w:space="0" w:color="auto"/>
      </w:divBdr>
    </w:div>
    <w:div w:id="1233471986">
      <w:bodyDiv w:val="1"/>
      <w:marLeft w:val="0"/>
      <w:marRight w:val="0"/>
      <w:marTop w:val="0"/>
      <w:marBottom w:val="0"/>
      <w:divBdr>
        <w:top w:val="none" w:sz="0" w:space="0" w:color="auto"/>
        <w:left w:val="none" w:sz="0" w:space="0" w:color="auto"/>
        <w:bottom w:val="none" w:sz="0" w:space="0" w:color="auto"/>
        <w:right w:val="none" w:sz="0" w:space="0" w:color="auto"/>
      </w:divBdr>
    </w:div>
    <w:div w:id="1286347850">
      <w:bodyDiv w:val="1"/>
      <w:marLeft w:val="0"/>
      <w:marRight w:val="0"/>
      <w:marTop w:val="0"/>
      <w:marBottom w:val="0"/>
      <w:divBdr>
        <w:top w:val="none" w:sz="0" w:space="0" w:color="auto"/>
        <w:left w:val="none" w:sz="0" w:space="0" w:color="auto"/>
        <w:bottom w:val="none" w:sz="0" w:space="0" w:color="auto"/>
        <w:right w:val="none" w:sz="0" w:space="0" w:color="auto"/>
      </w:divBdr>
    </w:div>
    <w:div w:id="1323045054">
      <w:bodyDiv w:val="1"/>
      <w:marLeft w:val="0"/>
      <w:marRight w:val="0"/>
      <w:marTop w:val="0"/>
      <w:marBottom w:val="0"/>
      <w:divBdr>
        <w:top w:val="none" w:sz="0" w:space="0" w:color="auto"/>
        <w:left w:val="none" w:sz="0" w:space="0" w:color="auto"/>
        <w:bottom w:val="none" w:sz="0" w:space="0" w:color="auto"/>
        <w:right w:val="none" w:sz="0" w:space="0" w:color="auto"/>
      </w:divBdr>
    </w:div>
    <w:div w:id="1339425882">
      <w:bodyDiv w:val="1"/>
      <w:marLeft w:val="0"/>
      <w:marRight w:val="0"/>
      <w:marTop w:val="0"/>
      <w:marBottom w:val="0"/>
      <w:divBdr>
        <w:top w:val="none" w:sz="0" w:space="0" w:color="auto"/>
        <w:left w:val="none" w:sz="0" w:space="0" w:color="auto"/>
        <w:bottom w:val="none" w:sz="0" w:space="0" w:color="auto"/>
        <w:right w:val="none" w:sz="0" w:space="0" w:color="auto"/>
      </w:divBdr>
    </w:div>
    <w:div w:id="1357122625">
      <w:bodyDiv w:val="1"/>
      <w:marLeft w:val="0"/>
      <w:marRight w:val="0"/>
      <w:marTop w:val="0"/>
      <w:marBottom w:val="0"/>
      <w:divBdr>
        <w:top w:val="none" w:sz="0" w:space="0" w:color="auto"/>
        <w:left w:val="none" w:sz="0" w:space="0" w:color="auto"/>
        <w:bottom w:val="none" w:sz="0" w:space="0" w:color="auto"/>
        <w:right w:val="none" w:sz="0" w:space="0" w:color="auto"/>
      </w:divBdr>
    </w:div>
    <w:div w:id="1456175306">
      <w:bodyDiv w:val="1"/>
      <w:marLeft w:val="0"/>
      <w:marRight w:val="0"/>
      <w:marTop w:val="0"/>
      <w:marBottom w:val="0"/>
      <w:divBdr>
        <w:top w:val="none" w:sz="0" w:space="0" w:color="auto"/>
        <w:left w:val="none" w:sz="0" w:space="0" w:color="auto"/>
        <w:bottom w:val="none" w:sz="0" w:space="0" w:color="auto"/>
        <w:right w:val="none" w:sz="0" w:space="0" w:color="auto"/>
      </w:divBdr>
    </w:div>
    <w:div w:id="1489714054">
      <w:bodyDiv w:val="1"/>
      <w:marLeft w:val="0"/>
      <w:marRight w:val="0"/>
      <w:marTop w:val="0"/>
      <w:marBottom w:val="0"/>
      <w:divBdr>
        <w:top w:val="none" w:sz="0" w:space="0" w:color="auto"/>
        <w:left w:val="none" w:sz="0" w:space="0" w:color="auto"/>
        <w:bottom w:val="none" w:sz="0" w:space="0" w:color="auto"/>
        <w:right w:val="none" w:sz="0" w:space="0" w:color="auto"/>
      </w:divBdr>
    </w:div>
    <w:div w:id="1495602808">
      <w:bodyDiv w:val="1"/>
      <w:marLeft w:val="0"/>
      <w:marRight w:val="0"/>
      <w:marTop w:val="0"/>
      <w:marBottom w:val="0"/>
      <w:divBdr>
        <w:top w:val="none" w:sz="0" w:space="0" w:color="auto"/>
        <w:left w:val="none" w:sz="0" w:space="0" w:color="auto"/>
        <w:bottom w:val="none" w:sz="0" w:space="0" w:color="auto"/>
        <w:right w:val="none" w:sz="0" w:space="0" w:color="auto"/>
      </w:divBdr>
      <w:divsChild>
        <w:div w:id="1271350065">
          <w:marLeft w:val="0"/>
          <w:marRight w:val="0"/>
          <w:marTop w:val="0"/>
          <w:marBottom w:val="0"/>
          <w:divBdr>
            <w:top w:val="none" w:sz="0" w:space="0" w:color="auto"/>
            <w:left w:val="none" w:sz="0" w:space="0" w:color="auto"/>
            <w:bottom w:val="none" w:sz="0" w:space="0" w:color="auto"/>
            <w:right w:val="none" w:sz="0" w:space="0" w:color="auto"/>
          </w:divBdr>
          <w:divsChild>
            <w:div w:id="475074423">
              <w:marLeft w:val="0"/>
              <w:marRight w:val="0"/>
              <w:marTop w:val="0"/>
              <w:marBottom w:val="0"/>
              <w:divBdr>
                <w:top w:val="none" w:sz="0" w:space="0" w:color="auto"/>
                <w:left w:val="none" w:sz="0" w:space="0" w:color="auto"/>
                <w:bottom w:val="none" w:sz="0" w:space="0" w:color="auto"/>
                <w:right w:val="none" w:sz="0" w:space="0" w:color="auto"/>
              </w:divBdr>
              <w:divsChild>
                <w:div w:id="101365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01420">
      <w:bodyDiv w:val="1"/>
      <w:marLeft w:val="0"/>
      <w:marRight w:val="0"/>
      <w:marTop w:val="0"/>
      <w:marBottom w:val="0"/>
      <w:divBdr>
        <w:top w:val="none" w:sz="0" w:space="0" w:color="auto"/>
        <w:left w:val="none" w:sz="0" w:space="0" w:color="auto"/>
        <w:bottom w:val="none" w:sz="0" w:space="0" w:color="auto"/>
        <w:right w:val="none" w:sz="0" w:space="0" w:color="auto"/>
      </w:divBdr>
    </w:div>
    <w:div w:id="1592467712">
      <w:bodyDiv w:val="1"/>
      <w:marLeft w:val="0"/>
      <w:marRight w:val="0"/>
      <w:marTop w:val="0"/>
      <w:marBottom w:val="0"/>
      <w:divBdr>
        <w:top w:val="none" w:sz="0" w:space="0" w:color="auto"/>
        <w:left w:val="none" w:sz="0" w:space="0" w:color="auto"/>
        <w:bottom w:val="none" w:sz="0" w:space="0" w:color="auto"/>
        <w:right w:val="none" w:sz="0" w:space="0" w:color="auto"/>
      </w:divBdr>
    </w:div>
    <w:div w:id="1608273430">
      <w:bodyDiv w:val="1"/>
      <w:marLeft w:val="0"/>
      <w:marRight w:val="0"/>
      <w:marTop w:val="0"/>
      <w:marBottom w:val="0"/>
      <w:divBdr>
        <w:top w:val="none" w:sz="0" w:space="0" w:color="auto"/>
        <w:left w:val="none" w:sz="0" w:space="0" w:color="auto"/>
        <w:bottom w:val="none" w:sz="0" w:space="0" w:color="auto"/>
        <w:right w:val="none" w:sz="0" w:space="0" w:color="auto"/>
      </w:divBdr>
    </w:div>
    <w:div w:id="1693913445">
      <w:bodyDiv w:val="1"/>
      <w:marLeft w:val="0"/>
      <w:marRight w:val="0"/>
      <w:marTop w:val="0"/>
      <w:marBottom w:val="0"/>
      <w:divBdr>
        <w:top w:val="none" w:sz="0" w:space="0" w:color="auto"/>
        <w:left w:val="none" w:sz="0" w:space="0" w:color="auto"/>
        <w:bottom w:val="none" w:sz="0" w:space="0" w:color="auto"/>
        <w:right w:val="none" w:sz="0" w:space="0" w:color="auto"/>
      </w:divBdr>
    </w:div>
    <w:div w:id="1725566941">
      <w:bodyDiv w:val="1"/>
      <w:marLeft w:val="0"/>
      <w:marRight w:val="0"/>
      <w:marTop w:val="0"/>
      <w:marBottom w:val="0"/>
      <w:divBdr>
        <w:top w:val="none" w:sz="0" w:space="0" w:color="auto"/>
        <w:left w:val="none" w:sz="0" w:space="0" w:color="auto"/>
        <w:bottom w:val="none" w:sz="0" w:space="0" w:color="auto"/>
        <w:right w:val="none" w:sz="0" w:space="0" w:color="auto"/>
      </w:divBdr>
    </w:div>
    <w:div w:id="1762138488">
      <w:bodyDiv w:val="1"/>
      <w:marLeft w:val="0"/>
      <w:marRight w:val="0"/>
      <w:marTop w:val="0"/>
      <w:marBottom w:val="0"/>
      <w:divBdr>
        <w:top w:val="none" w:sz="0" w:space="0" w:color="auto"/>
        <w:left w:val="none" w:sz="0" w:space="0" w:color="auto"/>
        <w:bottom w:val="none" w:sz="0" w:space="0" w:color="auto"/>
        <w:right w:val="none" w:sz="0" w:space="0" w:color="auto"/>
      </w:divBdr>
    </w:div>
    <w:div w:id="1838569381">
      <w:bodyDiv w:val="1"/>
      <w:marLeft w:val="0"/>
      <w:marRight w:val="0"/>
      <w:marTop w:val="0"/>
      <w:marBottom w:val="0"/>
      <w:divBdr>
        <w:top w:val="none" w:sz="0" w:space="0" w:color="auto"/>
        <w:left w:val="none" w:sz="0" w:space="0" w:color="auto"/>
        <w:bottom w:val="none" w:sz="0" w:space="0" w:color="auto"/>
        <w:right w:val="none" w:sz="0" w:space="0" w:color="auto"/>
      </w:divBdr>
    </w:div>
    <w:div w:id="1867594506">
      <w:bodyDiv w:val="1"/>
      <w:marLeft w:val="0"/>
      <w:marRight w:val="0"/>
      <w:marTop w:val="0"/>
      <w:marBottom w:val="0"/>
      <w:divBdr>
        <w:top w:val="none" w:sz="0" w:space="0" w:color="auto"/>
        <w:left w:val="none" w:sz="0" w:space="0" w:color="auto"/>
        <w:bottom w:val="none" w:sz="0" w:space="0" w:color="auto"/>
        <w:right w:val="none" w:sz="0" w:space="0" w:color="auto"/>
      </w:divBdr>
    </w:div>
    <w:div w:id="1867711748">
      <w:bodyDiv w:val="1"/>
      <w:marLeft w:val="0"/>
      <w:marRight w:val="0"/>
      <w:marTop w:val="0"/>
      <w:marBottom w:val="0"/>
      <w:divBdr>
        <w:top w:val="none" w:sz="0" w:space="0" w:color="auto"/>
        <w:left w:val="none" w:sz="0" w:space="0" w:color="auto"/>
        <w:bottom w:val="none" w:sz="0" w:space="0" w:color="auto"/>
        <w:right w:val="none" w:sz="0" w:space="0" w:color="auto"/>
      </w:divBdr>
    </w:div>
    <w:div w:id="1905874685">
      <w:bodyDiv w:val="1"/>
      <w:marLeft w:val="0"/>
      <w:marRight w:val="0"/>
      <w:marTop w:val="0"/>
      <w:marBottom w:val="0"/>
      <w:divBdr>
        <w:top w:val="none" w:sz="0" w:space="0" w:color="auto"/>
        <w:left w:val="none" w:sz="0" w:space="0" w:color="auto"/>
        <w:bottom w:val="none" w:sz="0" w:space="0" w:color="auto"/>
        <w:right w:val="none" w:sz="0" w:space="0" w:color="auto"/>
      </w:divBdr>
      <w:divsChild>
        <w:div w:id="898055711">
          <w:marLeft w:val="0"/>
          <w:marRight w:val="0"/>
          <w:marTop w:val="0"/>
          <w:marBottom w:val="0"/>
          <w:divBdr>
            <w:top w:val="none" w:sz="0" w:space="0" w:color="auto"/>
            <w:left w:val="none" w:sz="0" w:space="0" w:color="auto"/>
            <w:bottom w:val="none" w:sz="0" w:space="0" w:color="auto"/>
            <w:right w:val="none" w:sz="0" w:space="0" w:color="auto"/>
          </w:divBdr>
        </w:div>
        <w:div w:id="983460984">
          <w:marLeft w:val="0"/>
          <w:marRight w:val="0"/>
          <w:marTop w:val="0"/>
          <w:marBottom w:val="0"/>
          <w:divBdr>
            <w:top w:val="none" w:sz="0" w:space="0" w:color="auto"/>
            <w:left w:val="none" w:sz="0" w:space="0" w:color="auto"/>
            <w:bottom w:val="none" w:sz="0" w:space="0" w:color="auto"/>
            <w:right w:val="none" w:sz="0" w:space="0" w:color="auto"/>
          </w:divBdr>
        </w:div>
      </w:divsChild>
    </w:div>
    <w:div w:id="2070641685">
      <w:bodyDiv w:val="1"/>
      <w:marLeft w:val="0"/>
      <w:marRight w:val="0"/>
      <w:marTop w:val="0"/>
      <w:marBottom w:val="0"/>
      <w:divBdr>
        <w:top w:val="none" w:sz="0" w:space="0" w:color="auto"/>
        <w:left w:val="none" w:sz="0" w:space="0" w:color="auto"/>
        <w:bottom w:val="none" w:sz="0" w:space="0" w:color="auto"/>
        <w:right w:val="none" w:sz="0" w:space="0" w:color="auto"/>
      </w:divBdr>
    </w:div>
    <w:div w:id="2110467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oceaninformatics.ucsd.edu/datazoo/catalogs/ccelter/datasets?fc=%2011:29820&amp;ps%20=1:0_2:0_3:0_9:0_11:0" TargetMode="Externa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4.JP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JPG"/><Relationship Id="rId4" Type="http://schemas.openxmlformats.org/officeDocument/2006/relationships/styles" Target="styles.xml"/><Relationship Id="rId9" Type="http://schemas.openxmlformats.org/officeDocument/2006/relationships/hyperlink" Target="mailto:skranz@fsu.edu" TargetMode="External"/><Relationship Id="rId14" Type="http://schemas.openxmlformats.org/officeDocument/2006/relationships/image" Target="media/image1.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A5028-4912-D34C-BED0-62145E7B9461}">
  <ds:schemaRefs>
    <ds:schemaRef ds:uri="http://schemas.openxmlformats.org/officeDocument/2006/bibliography"/>
  </ds:schemaRefs>
</ds:datastoreItem>
</file>

<file path=customXml/itemProps2.xml><?xml version="1.0" encoding="utf-8"?>
<ds:datastoreItem xmlns:ds="http://schemas.openxmlformats.org/officeDocument/2006/customXml" ds:itemID="{3515A0DD-9CBE-E64E-835C-BF9F29A83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46</Pages>
  <Words>22656</Words>
  <Characters>129143</Characters>
  <Application>Microsoft Office Word</Application>
  <DocSecurity>0</DocSecurity>
  <Lines>1076</Lines>
  <Paragraphs>302</Paragraphs>
  <ScaleCrop>false</ScaleCrop>
  <HeadingPairs>
    <vt:vector size="2" baseType="variant">
      <vt:variant>
        <vt:lpstr>Title</vt:lpstr>
      </vt:variant>
      <vt:variant>
        <vt:i4>1</vt:i4>
      </vt:variant>
    </vt:vector>
  </HeadingPairs>
  <TitlesOfParts>
    <vt:vector size="1" baseType="lpstr">
      <vt:lpstr/>
    </vt:vector>
  </TitlesOfParts>
  <Company>Florida State University</Company>
  <LinksUpToDate>false</LinksUpToDate>
  <CharactersWithSpaces>151497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Sven A. Kranz</dc:creator>
  <cp:lastModifiedBy>Sven Kranz</cp:lastModifiedBy>
  <cp:revision>5</cp:revision>
  <cp:lastPrinted>2019-09-30T15:54:00Z</cp:lastPrinted>
  <dcterms:created xsi:type="dcterms:W3CDTF">2020-02-24T16:44:00Z</dcterms:created>
  <dcterms:modified xsi:type="dcterms:W3CDTF">2020-02-28T19:42:00Z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http://www.zotero.org/styles/deep-sea-research-part-i</vt:lpwstr>
  </property>
  <property fmtid="{D5CDD505-2E9C-101B-9397-08002B2CF9AE}" pid="11" name="Mendeley Recent Style Name 4_1">
    <vt:lpwstr>Deep-Sea Research Part I</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http://www.zotero.org/styles/limnology-and-oceanography</vt:lpwstr>
  </property>
  <property fmtid="{D5CDD505-2E9C-101B-9397-08002B2CF9AE}" pid="15" name="Mendeley Recent Style Name 6_1">
    <vt:lpwstr>Limnology and Oceanography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